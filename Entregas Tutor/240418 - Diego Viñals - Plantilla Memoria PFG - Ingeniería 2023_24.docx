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3B7C0E">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3B7C0E">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3B7C0E">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3B7C0E">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3B7C0E">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CC4575">
      <w:pPr>
        <w:spacing w:before="480" w:after="120" w:line="360"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3B7C0E">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26A5B03B" w14:textId="08AF4E5E" w:rsidR="00D40EB0"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416269" w:history="1">
        <w:r w:rsidR="00D40EB0" w:rsidRPr="00593B49">
          <w:rPr>
            <w:rStyle w:val="Hipervnculo"/>
          </w:rPr>
          <w:t>1.</w:t>
        </w:r>
        <w:r w:rsidR="00D40EB0">
          <w:rPr>
            <w:rFonts w:asciiTheme="minorHAnsi" w:eastAsiaTheme="minorEastAsia" w:hAnsiTheme="minorHAnsi" w:cstheme="minorBidi"/>
            <w:b w:val="0"/>
            <w:color w:val="auto"/>
            <w:kern w:val="2"/>
            <w:sz w:val="24"/>
            <w:szCs w:val="24"/>
            <w:lang w:eastAsia="es-ES_tradnl"/>
            <w14:ligatures w14:val="standardContextual"/>
          </w:rPr>
          <w:tab/>
        </w:r>
        <w:r w:rsidR="00D40EB0" w:rsidRPr="00593B49">
          <w:rPr>
            <w:rStyle w:val="Hipervnculo"/>
          </w:rPr>
          <w:t>Introducción</w:t>
        </w:r>
        <w:r w:rsidR="00D40EB0">
          <w:rPr>
            <w:webHidden/>
          </w:rPr>
          <w:tab/>
        </w:r>
        <w:r w:rsidR="00D40EB0">
          <w:rPr>
            <w:webHidden/>
          </w:rPr>
          <w:fldChar w:fldCharType="begin"/>
        </w:r>
        <w:r w:rsidR="00D40EB0">
          <w:rPr>
            <w:webHidden/>
          </w:rPr>
          <w:instrText xml:space="preserve"> PAGEREF _Toc164416269 \h </w:instrText>
        </w:r>
        <w:r w:rsidR="00D40EB0">
          <w:rPr>
            <w:webHidden/>
          </w:rPr>
        </w:r>
        <w:r w:rsidR="00D40EB0">
          <w:rPr>
            <w:webHidden/>
          </w:rPr>
          <w:fldChar w:fldCharType="separate"/>
        </w:r>
        <w:r w:rsidR="00D40EB0">
          <w:rPr>
            <w:webHidden/>
          </w:rPr>
          <w:t>1</w:t>
        </w:r>
        <w:r w:rsidR="00D40EB0">
          <w:rPr>
            <w:webHidden/>
          </w:rPr>
          <w:fldChar w:fldCharType="end"/>
        </w:r>
      </w:hyperlink>
    </w:p>
    <w:p w14:paraId="3D668493" w14:textId="2DFC6B5D"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270" w:history="1">
        <w:r w:rsidRPr="00593B49">
          <w:rPr>
            <w:rStyle w:val="Hipervnculo"/>
          </w:rPr>
          <w:t>2.</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Investigación previa</w:t>
        </w:r>
        <w:r>
          <w:rPr>
            <w:webHidden/>
          </w:rPr>
          <w:tab/>
        </w:r>
        <w:r>
          <w:rPr>
            <w:webHidden/>
          </w:rPr>
          <w:fldChar w:fldCharType="begin"/>
        </w:r>
        <w:r>
          <w:rPr>
            <w:webHidden/>
          </w:rPr>
          <w:instrText xml:space="preserve"> PAGEREF _Toc164416270 \h </w:instrText>
        </w:r>
        <w:r>
          <w:rPr>
            <w:webHidden/>
          </w:rPr>
        </w:r>
        <w:r>
          <w:rPr>
            <w:webHidden/>
          </w:rPr>
          <w:fldChar w:fldCharType="separate"/>
        </w:r>
        <w:r>
          <w:rPr>
            <w:webHidden/>
          </w:rPr>
          <w:t>3</w:t>
        </w:r>
        <w:r>
          <w:rPr>
            <w:webHidden/>
          </w:rPr>
          <w:fldChar w:fldCharType="end"/>
        </w:r>
      </w:hyperlink>
    </w:p>
    <w:p w14:paraId="20F8DDA3" w14:textId="7ECFBEBE" w:rsidR="00D40EB0" w:rsidRDefault="00D40EB0">
      <w:pPr>
        <w:pStyle w:val="TDC2"/>
        <w:tabs>
          <w:tab w:val="left" w:pos="960"/>
          <w:tab w:val="right" w:leader="dot" w:pos="8949"/>
        </w:tabs>
        <w:rPr>
          <w:noProof/>
          <w:kern w:val="2"/>
          <w:szCs w:val="24"/>
          <w:lang w:eastAsia="es-ES_tradnl"/>
          <w14:ligatures w14:val="standardContextual"/>
        </w:rPr>
      </w:pPr>
      <w:hyperlink w:anchor="_Toc164416271" w:history="1">
        <w:r w:rsidRPr="00593B49">
          <w:rPr>
            <w:rStyle w:val="Hipervnculo"/>
            <w:noProof/>
          </w:rPr>
          <w:t>2.1.</w:t>
        </w:r>
        <w:r>
          <w:rPr>
            <w:noProof/>
            <w:kern w:val="2"/>
            <w:szCs w:val="24"/>
            <w:lang w:eastAsia="es-ES_tradnl"/>
            <w14:ligatures w14:val="standardContextual"/>
          </w:rPr>
          <w:tab/>
        </w:r>
        <w:r w:rsidRPr="00593B49">
          <w:rPr>
            <w:rStyle w:val="Hipervnculo"/>
            <w:noProof/>
          </w:rPr>
          <w:t>Filmaffinity</w:t>
        </w:r>
        <w:r>
          <w:rPr>
            <w:noProof/>
            <w:webHidden/>
          </w:rPr>
          <w:tab/>
        </w:r>
        <w:r>
          <w:rPr>
            <w:noProof/>
            <w:webHidden/>
          </w:rPr>
          <w:fldChar w:fldCharType="begin"/>
        </w:r>
        <w:r>
          <w:rPr>
            <w:noProof/>
            <w:webHidden/>
          </w:rPr>
          <w:instrText xml:space="preserve"> PAGEREF _Toc164416271 \h </w:instrText>
        </w:r>
        <w:r>
          <w:rPr>
            <w:noProof/>
            <w:webHidden/>
          </w:rPr>
        </w:r>
        <w:r>
          <w:rPr>
            <w:noProof/>
            <w:webHidden/>
          </w:rPr>
          <w:fldChar w:fldCharType="separate"/>
        </w:r>
        <w:r>
          <w:rPr>
            <w:noProof/>
            <w:webHidden/>
          </w:rPr>
          <w:t>3</w:t>
        </w:r>
        <w:r>
          <w:rPr>
            <w:noProof/>
            <w:webHidden/>
          </w:rPr>
          <w:fldChar w:fldCharType="end"/>
        </w:r>
      </w:hyperlink>
    </w:p>
    <w:p w14:paraId="065B6EB7" w14:textId="4AD34B9C" w:rsidR="00D40EB0" w:rsidRDefault="00D40EB0">
      <w:pPr>
        <w:pStyle w:val="TDC2"/>
        <w:tabs>
          <w:tab w:val="left" w:pos="960"/>
          <w:tab w:val="right" w:leader="dot" w:pos="8949"/>
        </w:tabs>
        <w:rPr>
          <w:noProof/>
          <w:kern w:val="2"/>
          <w:szCs w:val="24"/>
          <w:lang w:eastAsia="es-ES_tradnl"/>
          <w14:ligatures w14:val="standardContextual"/>
        </w:rPr>
      </w:pPr>
      <w:hyperlink w:anchor="_Toc164416272" w:history="1">
        <w:r w:rsidRPr="00593B49">
          <w:rPr>
            <w:rStyle w:val="Hipervnculo"/>
            <w:noProof/>
          </w:rPr>
          <w:t>2.2.</w:t>
        </w:r>
        <w:r>
          <w:rPr>
            <w:noProof/>
            <w:kern w:val="2"/>
            <w:szCs w:val="24"/>
            <w:lang w:eastAsia="es-ES_tradnl"/>
            <w14:ligatures w14:val="standardContextual"/>
          </w:rPr>
          <w:tab/>
        </w:r>
        <w:r w:rsidRPr="00593B49">
          <w:rPr>
            <w:rStyle w:val="Hipervnculo"/>
            <w:noProof/>
          </w:rPr>
          <w:t>NextEpisode</w:t>
        </w:r>
        <w:r>
          <w:rPr>
            <w:noProof/>
            <w:webHidden/>
          </w:rPr>
          <w:tab/>
        </w:r>
        <w:r>
          <w:rPr>
            <w:noProof/>
            <w:webHidden/>
          </w:rPr>
          <w:fldChar w:fldCharType="begin"/>
        </w:r>
        <w:r>
          <w:rPr>
            <w:noProof/>
            <w:webHidden/>
          </w:rPr>
          <w:instrText xml:space="preserve"> PAGEREF _Toc164416272 \h </w:instrText>
        </w:r>
        <w:r>
          <w:rPr>
            <w:noProof/>
            <w:webHidden/>
          </w:rPr>
        </w:r>
        <w:r>
          <w:rPr>
            <w:noProof/>
            <w:webHidden/>
          </w:rPr>
          <w:fldChar w:fldCharType="separate"/>
        </w:r>
        <w:r>
          <w:rPr>
            <w:noProof/>
            <w:webHidden/>
          </w:rPr>
          <w:t>4</w:t>
        </w:r>
        <w:r>
          <w:rPr>
            <w:noProof/>
            <w:webHidden/>
          </w:rPr>
          <w:fldChar w:fldCharType="end"/>
        </w:r>
      </w:hyperlink>
    </w:p>
    <w:p w14:paraId="7CB3144E" w14:textId="4F374420" w:rsidR="00D40EB0" w:rsidRDefault="00D40EB0">
      <w:pPr>
        <w:pStyle w:val="TDC2"/>
        <w:tabs>
          <w:tab w:val="left" w:pos="960"/>
          <w:tab w:val="right" w:leader="dot" w:pos="8949"/>
        </w:tabs>
        <w:rPr>
          <w:noProof/>
          <w:kern w:val="2"/>
          <w:szCs w:val="24"/>
          <w:lang w:eastAsia="es-ES_tradnl"/>
          <w14:ligatures w14:val="standardContextual"/>
        </w:rPr>
      </w:pPr>
      <w:hyperlink w:anchor="_Toc164416273" w:history="1">
        <w:r w:rsidRPr="00593B49">
          <w:rPr>
            <w:rStyle w:val="Hipervnculo"/>
            <w:noProof/>
          </w:rPr>
          <w:t>2.3.</w:t>
        </w:r>
        <w:r>
          <w:rPr>
            <w:noProof/>
            <w:kern w:val="2"/>
            <w:szCs w:val="24"/>
            <w:lang w:eastAsia="es-ES_tradnl"/>
            <w14:ligatures w14:val="standardContextual"/>
          </w:rPr>
          <w:tab/>
        </w:r>
        <w:r w:rsidRPr="00593B49">
          <w:rPr>
            <w:rStyle w:val="Hipervnculo"/>
            <w:noProof/>
          </w:rPr>
          <w:t>SeriesGuide</w:t>
        </w:r>
        <w:r>
          <w:rPr>
            <w:noProof/>
            <w:webHidden/>
          </w:rPr>
          <w:tab/>
        </w:r>
        <w:r>
          <w:rPr>
            <w:noProof/>
            <w:webHidden/>
          </w:rPr>
          <w:fldChar w:fldCharType="begin"/>
        </w:r>
        <w:r>
          <w:rPr>
            <w:noProof/>
            <w:webHidden/>
          </w:rPr>
          <w:instrText xml:space="preserve"> PAGEREF _Toc164416273 \h </w:instrText>
        </w:r>
        <w:r>
          <w:rPr>
            <w:noProof/>
            <w:webHidden/>
          </w:rPr>
        </w:r>
        <w:r>
          <w:rPr>
            <w:noProof/>
            <w:webHidden/>
          </w:rPr>
          <w:fldChar w:fldCharType="separate"/>
        </w:r>
        <w:r>
          <w:rPr>
            <w:noProof/>
            <w:webHidden/>
          </w:rPr>
          <w:t>5</w:t>
        </w:r>
        <w:r>
          <w:rPr>
            <w:noProof/>
            <w:webHidden/>
          </w:rPr>
          <w:fldChar w:fldCharType="end"/>
        </w:r>
      </w:hyperlink>
    </w:p>
    <w:p w14:paraId="7D1EEC84" w14:textId="1BCABB39" w:rsidR="00D40EB0" w:rsidRDefault="00D40EB0">
      <w:pPr>
        <w:pStyle w:val="TDC2"/>
        <w:tabs>
          <w:tab w:val="left" w:pos="960"/>
          <w:tab w:val="right" w:leader="dot" w:pos="8949"/>
        </w:tabs>
        <w:rPr>
          <w:noProof/>
          <w:kern w:val="2"/>
          <w:szCs w:val="24"/>
          <w:lang w:eastAsia="es-ES_tradnl"/>
          <w14:ligatures w14:val="standardContextual"/>
        </w:rPr>
      </w:pPr>
      <w:hyperlink w:anchor="_Toc164416274" w:history="1">
        <w:r w:rsidRPr="00593B49">
          <w:rPr>
            <w:rStyle w:val="Hipervnculo"/>
            <w:noProof/>
          </w:rPr>
          <w:t>2.4.</w:t>
        </w:r>
        <w:r>
          <w:rPr>
            <w:noProof/>
            <w:kern w:val="2"/>
            <w:szCs w:val="24"/>
            <w:lang w:eastAsia="es-ES_tradnl"/>
            <w14:ligatures w14:val="standardContextual"/>
          </w:rPr>
          <w:tab/>
        </w:r>
        <w:r w:rsidRPr="00593B49">
          <w:rPr>
            <w:rStyle w:val="Hipervnculo"/>
            <w:noProof/>
          </w:rPr>
          <w:t>TV Time</w:t>
        </w:r>
        <w:r>
          <w:rPr>
            <w:noProof/>
            <w:webHidden/>
          </w:rPr>
          <w:tab/>
        </w:r>
        <w:r>
          <w:rPr>
            <w:noProof/>
            <w:webHidden/>
          </w:rPr>
          <w:fldChar w:fldCharType="begin"/>
        </w:r>
        <w:r>
          <w:rPr>
            <w:noProof/>
            <w:webHidden/>
          </w:rPr>
          <w:instrText xml:space="preserve"> PAGEREF _Toc164416274 \h </w:instrText>
        </w:r>
        <w:r>
          <w:rPr>
            <w:noProof/>
            <w:webHidden/>
          </w:rPr>
        </w:r>
        <w:r>
          <w:rPr>
            <w:noProof/>
            <w:webHidden/>
          </w:rPr>
          <w:fldChar w:fldCharType="separate"/>
        </w:r>
        <w:r>
          <w:rPr>
            <w:noProof/>
            <w:webHidden/>
          </w:rPr>
          <w:t>6</w:t>
        </w:r>
        <w:r>
          <w:rPr>
            <w:noProof/>
            <w:webHidden/>
          </w:rPr>
          <w:fldChar w:fldCharType="end"/>
        </w:r>
      </w:hyperlink>
    </w:p>
    <w:p w14:paraId="266491A5" w14:textId="0EDD3D44" w:rsidR="00D40EB0" w:rsidRDefault="00D40EB0">
      <w:pPr>
        <w:pStyle w:val="TDC2"/>
        <w:tabs>
          <w:tab w:val="left" w:pos="960"/>
          <w:tab w:val="right" w:leader="dot" w:pos="8949"/>
        </w:tabs>
        <w:rPr>
          <w:noProof/>
          <w:kern w:val="2"/>
          <w:szCs w:val="24"/>
          <w:lang w:eastAsia="es-ES_tradnl"/>
          <w14:ligatures w14:val="standardContextual"/>
        </w:rPr>
      </w:pPr>
      <w:hyperlink w:anchor="_Toc164416275" w:history="1">
        <w:r w:rsidRPr="00593B49">
          <w:rPr>
            <w:rStyle w:val="Hipervnculo"/>
            <w:noProof/>
          </w:rPr>
          <w:t>2.5.</w:t>
        </w:r>
        <w:r>
          <w:rPr>
            <w:noProof/>
            <w:kern w:val="2"/>
            <w:szCs w:val="24"/>
            <w:lang w:eastAsia="es-ES_tradnl"/>
            <w14:ligatures w14:val="standardContextual"/>
          </w:rPr>
          <w:tab/>
        </w:r>
        <w:r w:rsidRPr="00593B49">
          <w:rPr>
            <w:rStyle w:val="Hipervnculo"/>
            <w:noProof/>
          </w:rPr>
          <w:t>Funcionalidades Ausentes en Común</w:t>
        </w:r>
        <w:r>
          <w:rPr>
            <w:noProof/>
            <w:webHidden/>
          </w:rPr>
          <w:tab/>
        </w:r>
        <w:r>
          <w:rPr>
            <w:noProof/>
            <w:webHidden/>
          </w:rPr>
          <w:fldChar w:fldCharType="begin"/>
        </w:r>
        <w:r>
          <w:rPr>
            <w:noProof/>
            <w:webHidden/>
          </w:rPr>
          <w:instrText xml:space="preserve"> PAGEREF _Toc164416275 \h </w:instrText>
        </w:r>
        <w:r>
          <w:rPr>
            <w:noProof/>
            <w:webHidden/>
          </w:rPr>
        </w:r>
        <w:r>
          <w:rPr>
            <w:noProof/>
            <w:webHidden/>
          </w:rPr>
          <w:fldChar w:fldCharType="separate"/>
        </w:r>
        <w:r>
          <w:rPr>
            <w:noProof/>
            <w:webHidden/>
          </w:rPr>
          <w:t>7</w:t>
        </w:r>
        <w:r>
          <w:rPr>
            <w:noProof/>
            <w:webHidden/>
          </w:rPr>
          <w:fldChar w:fldCharType="end"/>
        </w:r>
      </w:hyperlink>
    </w:p>
    <w:p w14:paraId="7B342CFF" w14:textId="538F505D"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276" w:history="1">
        <w:r w:rsidRPr="00593B49">
          <w:rPr>
            <w:rStyle w:val="Hipervnculo"/>
          </w:rPr>
          <w:t>3.</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Objetivos</w:t>
        </w:r>
        <w:r>
          <w:rPr>
            <w:webHidden/>
          </w:rPr>
          <w:tab/>
        </w:r>
        <w:r>
          <w:rPr>
            <w:webHidden/>
          </w:rPr>
          <w:fldChar w:fldCharType="begin"/>
        </w:r>
        <w:r>
          <w:rPr>
            <w:webHidden/>
          </w:rPr>
          <w:instrText xml:space="preserve"> PAGEREF _Toc164416276 \h </w:instrText>
        </w:r>
        <w:r>
          <w:rPr>
            <w:webHidden/>
          </w:rPr>
        </w:r>
        <w:r>
          <w:rPr>
            <w:webHidden/>
          </w:rPr>
          <w:fldChar w:fldCharType="separate"/>
        </w:r>
        <w:r>
          <w:rPr>
            <w:webHidden/>
          </w:rPr>
          <w:t>9</w:t>
        </w:r>
        <w:r>
          <w:rPr>
            <w:webHidden/>
          </w:rPr>
          <w:fldChar w:fldCharType="end"/>
        </w:r>
      </w:hyperlink>
    </w:p>
    <w:p w14:paraId="1BAF2C79" w14:textId="1C937C56" w:rsidR="00D40EB0" w:rsidRDefault="00D40EB0">
      <w:pPr>
        <w:pStyle w:val="TDC2"/>
        <w:tabs>
          <w:tab w:val="left" w:pos="960"/>
          <w:tab w:val="right" w:leader="dot" w:pos="8949"/>
        </w:tabs>
        <w:rPr>
          <w:noProof/>
          <w:kern w:val="2"/>
          <w:szCs w:val="24"/>
          <w:lang w:eastAsia="es-ES_tradnl"/>
          <w14:ligatures w14:val="standardContextual"/>
        </w:rPr>
      </w:pPr>
      <w:hyperlink w:anchor="_Toc164416277" w:history="1">
        <w:r w:rsidRPr="00593B49">
          <w:rPr>
            <w:rStyle w:val="Hipervnculo"/>
            <w:noProof/>
          </w:rPr>
          <w:t>3.1.</w:t>
        </w:r>
        <w:r>
          <w:rPr>
            <w:noProof/>
            <w:kern w:val="2"/>
            <w:szCs w:val="24"/>
            <w:lang w:eastAsia="es-ES_tradnl"/>
            <w14:ligatures w14:val="standardContextual"/>
          </w:rPr>
          <w:tab/>
        </w:r>
        <w:r w:rsidRPr="00593B49">
          <w:rPr>
            <w:rStyle w:val="Hipervnculo"/>
            <w:noProof/>
          </w:rPr>
          <w:t>Objetivo general</w:t>
        </w:r>
        <w:r>
          <w:rPr>
            <w:noProof/>
            <w:webHidden/>
          </w:rPr>
          <w:tab/>
        </w:r>
        <w:r>
          <w:rPr>
            <w:noProof/>
            <w:webHidden/>
          </w:rPr>
          <w:fldChar w:fldCharType="begin"/>
        </w:r>
        <w:r>
          <w:rPr>
            <w:noProof/>
            <w:webHidden/>
          </w:rPr>
          <w:instrText xml:space="preserve"> PAGEREF _Toc164416277 \h </w:instrText>
        </w:r>
        <w:r>
          <w:rPr>
            <w:noProof/>
            <w:webHidden/>
          </w:rPr>
        </w:r>
        <w:r>
          <w:rPr>
            <w:noProof/>
            <w:webHidden/>
          </w:rPr>
          <w:fldChar w:fldCharType="separate"/>
        </w:r>
        <w:r>
          <w:rPr>
            <w:noProof/>
            <w:webHidden/>
          </w:rPr>
          <w:t>9</w:t>
        </w:r>
        <w:r>
          <w:rPr>
            <w:noProof/>
            <w:webHidden/>
          </w:rPr>
          <w:fldChar w:fldCharType="end"/>
        </w:r>
      </w:hyperlink>
    </w:p>
    <w:p w14:paraId="2A49DEC6" w14:textId="5CAFF670" w:rsidR="00D40EB0" w:rsidRDefault="00D40EB0">
      <w:pPr>
        <w:pStyle w:val="TDC2"/>
        <w:tabs>
          <w:tab w:val="left" w:pos="960"/>
          <w:tab w:val="right" w:leader="dot" w:pos="8949"/>
        </w:tabs>
        <w:rPr>
          <w:noProof/>
          <w:kern w:val="2"/>
          <w:szCs w:val="24"/>
          <w:lang w:eastAsia="es-ES_tradnl"/>
          <w14:ligatures w14:val="standardContextual"/>
        </w:rPr>
      </w:pPr>
      <w:hyperlink w:anchor="_Toc164416278" w:history="1">
        <w:r w:rsidRPr="00593B49">
          <w:rPr>
            <w:rStyle w:val="Hipervnculo"/>
            <w:noProof/>
          </w:rPr>
          <w:t>3.2.</w:t>
        </w:r>
        <w:r>
          <w:rPr>
            <w:noProof/>
            <w:kern w:val="2"/>
            <w:szCs w:val="24"/>
            <w:lang w:eastAsia="es-ES_tradnl"/>
            <w14:ligatures w14:val="standardContextual"/>
          </w:rPr>
          <w:tab/>
        </w:r>
        <w:r w:rsidRPr="00593B49">
          <w:rPr>
            <w:rStyle w:val="Hipervnculo"/>
            <w:noProof/>
          </w:rPr>
          <w:t>Lista de objetivos específicos</w:t>
        </w:r>
        <w:r>
          <w:rPr>
            <w:noProof/>
            <w:webHidden/>
          </w:rPr>
          <w:tab/>
        </w:r>
        <w:r>
          <w:rPr>
            <w:noProof/>
            <w:webHidden/>
          </w:rPr>
          <w:fldChar w:fldCharType="begin"/>
        </w:r>
        <w:r>
          <w:rPr>
            <w:noProof/>
            <w:webHidden/>
          </w:rPr>
          <w:instrText xml:space="preserve"> PAGEREF _Toc164416278 \h </w:instrText>
        </w:r>
        <w:r>
          <w:rPr>
            <w:noProof/>
            <w:webHidden/>
          </w:rPr>
        </w:r>
        <w:r>
          <w:rPr>
            <w:noProof/>
            <w:webHidden/>
          </w:rPr>
          <w:fldChar w:fldCharType="separate"/>
        </w:r>
        <w:r>
          <w:rPr>
            <w:noProof/>
            <w:webHidden/>
          </w:rPr>
          <w:t>10</w:t>
        </w:r>
        <w:r>
          <w:rPr>
            <w:noProof/>
            <w:webHidden/>
          </w:rPr>
          <w:fldChar w:fldCharType="end"/>
        </w:r>
      </w:hyperlink>
    </w:p>
    <w:p w14:paraId="6EF409F9" w14:textId="5215904F" w:rsidR="00D40EB0" w:rsidRDefault="00D40EB0">
      <w:pPr>
        <w:pStyle w:val="TDC2"/>
        <w:tabs>
          <w:tab w:val="left" w:pos="960"/>
          <w:tab w:val="right" w:leader="dot" w:pos="8949"/>
        </w:tabs>
        <w:rPr>
          <w:noProof/>
          <w:kern w:val="2"/>
          <w:szCs w:val="24"/>
          <w:lang w:eastAsia="es-ES_tradnl"/>
          <w14:ligatures w14:val="standardContextual"/>
        </w:rPr>
      </w:pPr>
      <w:hyperlink w:anchor="_Toc164416279" w:history="1">
        <w:r w:rsidRPr="00593B49">
          <w:rPr>
            <w:rStyle w:val="Hipervnculo"/>
            <w:noProof/>
          </w:rPr>
          <w:t>3.3.</w:t>
        </w:r>
        <w:r>
          <w:rPr>
            <w:noProof/>
            <w:kern w:val="2"/>
            <w:szCs w:val="24"/>
            <w:lang w:eastAsia="es-ES_tradnl"/>
            <w14:ligatures w14:val="standardContextual"/>
          </w:rPr>
          <w:tab/>
        </w:r>
        <w:r w:rsidRPr="00593B49">
          <w:rPr>
            <w:rStyle w:val="Hipervnculo"/>
            <w:noProof/>
          </w:rPr>
          <w:t>Métodos de Validación</w:t>
        </w:r>
        <w:r>
          <w:rPr>
            <w:noProof/>
            <w:webHidden/>
          </w:rPr>
          <w:tab/>
        </w:r>
        <w:r>
          <w:rPr>
            <w:noProof/>
            <w:webHidden/>
          </w:rPr>
          <w:fldChar w:fldCharType="begin"/>
        </w:r>
        <w:r>
          <w:rPr>
            <w:noProof/>
            <w:webHidden/>
          </w:rPr>
          <w:instrText xml:space="preserve"> PAGEREF _Toc164416279 \h </w:instrText>
        </w:r>
        <w:r>
          <w:rPr>
            <w:noProof/>
            <w:webHidden/>
          </w:rPr>
        </w:r>
        <w:r>
          <w:rPr>
            <w:noProof/>
            <w:webHidden/>
          </w:rPr>
          <w:fldChar w:fldCharType="separate"/>
        </w:r>
        <w:r>
          <w:rPr>
            <w:noProof/>
            <w:webHidden/>
          </w:rPr>
          <w:t>10</w:t>
        </w:r>
        <w:r>
          <w:rPr>
            <w:noProof/>
            <w:webHidden/>
          </w:rPr>
          <w:fldChar w:fldCharType="end"/>
        </w:r>
      </w:hyperlink>
    </w:p>
    <w:p w14:paraId="232F9091" w14:textId="52BB4649"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280" w:history="1">
        <w:r w:rsidRPr="00593B49">
          <w:rPr>
            <w:rStyle w:val="Hipervnculo"/>
          </w:rPr>
          <w:t>4.</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Plan de Desarrollo del Proyecto</w:t>
        </w:r>
        <w:r>
          <w:rPr>
            <w:webHidden/>
          </w:rPr>
          <w:tab/>
        </w:r>
        <w:r>
          <w:rPr>
            <w:webHidden/>
          </w:rPr>
          <w:fldChar w:fldCharType="begin"/>
        </w:r>
        <w:r>
          <w:rPr>
            <w:webHidden/>
          </w:rPr>
          <w:instrText xml:space="preserve"> PAGEREF _Toc164416280 \h </w:instrText>
        </w:r>
        <w:r>
          <w:rPr>
            <w:webHidden/>
          </w:rPr>
        </w:r>
        <w:r>
          <w:rPr>
            <w:webHidden/>
          </w:rPr>
          <w:fldChar w:fldCharType="separate"/>
        </w:r>
        <w:r>
          <w:rPr>
            <w:webHidden/>
          </w:rPr>
          <w:t>11</w:t>
        </w:r>
        <w:r>
          <w:rPr>
            <w:webHidden/>
          </w:rPr>
          <w:fldChar w:fldCharType="end"/>
        </w:r>
      </w:hyperlink>
    </w:p>
    <w:p w14:paraId="72C9CEEF" w14:textId="78DAE545" w:rsidR="00D40EB0" w:rsidRDefault="00D40EB0">
      <w:pPr>
        <w:pStyle w:val="TDC2"/>
        <w:tabs>
          <w:tab w:val="left" w:pos="960"/>
          <w:tab w:val="right" w:leader="dot" w:pos="8949"/>
        </w:tabs>
        <w:rPr>
          <w:noProof/>
          <w:kern w:val="2"/>
          <w:szCs w:val="24"/>
          <w:lang w:eastAsia="es-ES_tradnl"/>
          <w14:ligatures w14:val="standardContextual"/>
        </w:rPr>
      </w:pPr>
      <w:hyperlink w:anchor="_Toc164416281" w:history="1">
        <w:r w:rsidRPr="00593B49">
          <w:rPr>
            <w:rStyle w:val="Hipervnculo"/>
            <w:noProof/>
          </w:rPr>
          <w:t>4.1.</w:t>
        </w:r>
        <w:r>
          <w:rPr>
            <w:noProof/>
            <w:kern w:val="2"/>
            <w:szCs w:val="24"/>
            <w:lang w:eastAsia="es-ES_tradnl"/>
            <w14:ligatures w14:val="standardContextual"/>
          </w:rPr>
          <w:tab/>
        </w:r>
        <w:r w:rsidRPr="00593B49">
          <w:rPr>
            <w:rStyle w:val="Hipervnculo"/>
            <w:noProof/>
          </w:rPr>
          <w:t>Metodología</w:t>
        </w:r>
        <w:r>
          <w:rPr>
            <w:noProof/>
            <w:webHidden/>
          </w:rPr>
          <w:tab/>
        </w:r>
        <w:r>
          <w:rPr>
            <w:noProof/>
            <w:webHidden/>
          </w:rPr>
          <w:fldChar w:fldCharType="begin"/>
        </w:r>
        <w:r>
          <w:rPr>
            <w:noProof/>
            <w:webHidden/>
          </w:rPr>
          <w:instrText xml:space="preserve"> PAGEREF _Toc164416281 \h </w:instrText>
        </w:r>
        <w:r>
          <w:rPr>
            <w:noProof/>
            <w:webHidden/>
          </w:rPr>
        </w:r>
        <w:r>
          <w:rPr>
            <w:noProof/>
            <w:webHidden/>
          </w:rPr>
          <w:fldChar w:fldCharType="separate"/>
        </w:r>
        <w:r>
          <w:rPr>
            <w:noProof/>
            <w:webHidden/>
          </w:rPr>
          <w:t>11</w:t>
        </w:r>
        <w:r>
          <w:rPr>
            <w:noProof/>
            <w:webHidden/>
          </w:rPr>
          <w:fldChar w:fldCharType="end"/>
        </w:r>
      </w:hyperlink>
    </w:p>
    <w:p w14:paraId="431492DF" w14:textId="020DF58C" w:rsidR="00D40EB0" w:rsidRDefault="00D40EB0">
      <w:pPr>
        <w:pStyle w:val="TDC2"/>
        <w:tabs>
          <w:tab w:val="left" w:pos="960"/>
          <w:tab w:val="right" w:leader="dot" w:pos="8949"/>
        </w:tabs>
        <w:rPr>
          <w:noProof/>
          <w:kern w:val="2"/>
          <w:szCs w:val="24"/>
          <w:lang w:eastAsia="es-ES_tradnl"/>
          <w14:ligatures w14:val="standardContextual"/>
        </w:rPr>
      </w:pPr>
      <w:hyperlink w:anchor="_Toc164416282" w:history="1">
        <w:r w:rsidRPr="00593B49">
          <w:rPr>
            <w:rStyle w:val="Hipervnculo"/>
            <w:noProof/>
          </w:rPr>
          <w:t>4.2.</w:t>
        </w:r>
        <w:r>
          <w:rPr>
            <w:noProof/>
            <w:kern w:val="2"/>
            <w:szCs w:val="24"/>
            <w:lang w:eastAsia="es-ES_tradnl"/>
            <w14:ligatures w14:val="standardContextual"/>
          </w:rPr>
          <w:tab/>
        </w:r>
        <w:r w:rsidRPr="00593B49">
          <w:rPr>
            <w:rStyle w:val="Hipervnculo"/>
            <w:noProof/>
          </w:rPr>
          <w:t>Tecnologías</w:t>
        </w:r>
        <w:r>
          <w:rPr>
            <w:noProof/>
            <w:webHidden/>
          </w:rPr>
          <w:tab/>
        </w:r>
        <w:r>
          <w:rPr>
            <w:noProof/>
            <w:webHidden/>
          </w:rPr>
          <w:fldChar w:fldCharType="begin"/>
        </w:r>
        <w:r>
          <w:rPr>
            <w:noProof/>
            <w:webHidden/>
          </w:rPr>
          <w:instrText xml:space="preserve"> PAGEREF _Toc164416282 \h </w:instrText>
        </w:r>
        <w:r>
          <w:rPr>
            <w:noProof/>
            <w:webHidden/>
          </w:rPr>
        </w:r>
        <w:r>
          <w:rPr>
            <w:noProof/>
            <w:webHidden/>
          </w:rPr>
          <w:fldChar w:fldCharType="separate"/>
        </w:r>
        <w:r>
          <w:rPr>
            <w:noProof/>
            <w:webHidden/>
          </w:rPr>
          <w:t>13</w:t>
        </w:r>
        <w:r>
          <w:rPr>
            <w:noProof/>
            <w:webHidden/>
          </w:rPr>
          <w:fldChar w:fldCharType="end"/>
        </w:r>
      </w:hyperlink>
    </w:p>
    <w:p w14:paraId="07534C02" w14:textId="17F400C3" w:rsidR="00D40EB0" w:rsidRDefault="00D40EB0">
      <w:pPr>
        <w:pStyle w:val="TDC2"/>
        <w:tabs>
          <w:tab w:val="left" w:pos="960"/>
          <w:tab w:val="right" w:leader="dot" w:pos="8949"/>
        </w:tabs>
        <w:rPr>
          <w:noProof/>
          <w:kern w:val="2"/>
          <w:szCs w:val="24"/>
          <w:lang w:eastAsia="es-ES_tradnl"/>
          <w14:ligatures w14:val="standardContextual"/>
        </w:rPr>
      </w:pPr>
      <w:hyperlink w:anchor="_Toc164416283" w:history="1">
        <w:r w:rsidRPr="00593B49">
          <w:rPr>
            <w:rStyle w:val="Hipervnculo"/>
            <w:noProof/>
          </w:rPr>
          <w:t>4.3.</w:t>
        </w:r>
        <w:r>
          <w:rPr>
            <w:noProof/>
            <w:kern w:val="2"/>
            <w:szCs w:val="24"/>
            <w:lang w:eastAsia="es-ES_tradnl"/>
            <w14:ligatures w14:val="standardContextual"/>
          </w:rPr>
          <w:tab/>
        </w:r>
        <w:r w:rsidRPr="00593B49">
          <w:rPr>
            <w:rStyle w:val="Hipervnculo"/>
            <w:noProof/>
          </w:rPr>
          <w:t>Plan de desarrollo del proyecto</w:t>
        </w:r>
        <w:r>
          <w:rPr>
            <w:noProof/>
            <w:webHidden/>
          </w:rPr>
          <w:tab/>
        </w:r>
        <w:r>
          <w:rPr>
            <w:noProof/>
            <w:webHidden/>
          </w:rPr>
          <w:fldChar w:fldCharType="begin"/>
        </w:r>
        <w:r>
          <w:rPr>
            <w:noProof/>
            <w:webHidden/>
          </w:rPr>
          <w:instrText xml:space="preserve"> PAGEREF _Toc164416283 \h </w:instrText>
        </w:r>
        <w:r>
          <w:rPr>
            <w:noProof/>
            <w:webHidden/>
          </w:rPr>
        </w:r>
        <w:r>
          <w:rPr>
            <w:noProof/>
            <w:webHidden/>
          </w:rPr>
          <w:fldChar w:fldCharType="separate"/>
        </w:r>
        <w:r>
          <w:rPr>
            <w:noProof/>
            <w:webHidden/>
          </w:rPr>
          <w:t>15</w:t>
        </w:r>
        <w:r>
          <w:rPr>
            <w:noProof/>
            <w:webHidden/>
          </w:rPr>
          <w:fldChar w:fldCharType="end"/>
        </w:r>
      </w:hyperlink>
    </w:p>
    <w:p w14:paraId="219797C9" w14:textId="11F48979"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84" w:history="1">
        <w:r w:rsidRPr="00593B49">
          <w:rPr>
            <w:rStyle w:val="Hipervnculo"/>
            <w:noProof/>
          </w:rPr>
          <w:t>4.3.1.</w:t>
        </w:r>
        <w:r>
          <w:rPr>
            <w:rFonts w:cstheme="minorBidi"/>
            <w:noProof/>
            <w:kern w:val="2"/>
            <w:sz w:val="24"/>
            <w:szCs w:val="24"/>
            <w:lang w:eastAsia="es-ES_tradnl"/>
            <w14:ligatures w14:val="standardContextual"/>
          </w:rPr>
          <w:tab/>
        </w:r>
        <w:r w:rsidRPr="00593B49">
          <w:rPr>
            <w:rStyle w:val="Hipervnculo"/>
            <w:noProof/>
          </w:rPr>
          <w:t>PT1 – Análisis de Requisitos</w:t>
        </w:r>
        <w:r>
          <w:rPr>
            <w:noProof/>
            <w:webHidden/>
          </w:rPr>
          <w:tab/>
        </w:r>
        <w:r>
          <w:rPr>
            <w:noProof/>
            <w:webHidden/>
          </w:rPr>
          <w:fldChar w:fldCharType="begin"/>
        </w:r>
        <w:r>
          <w:rPr>
            <w:noProof/>
            <w:webHidden/>
          </w:rPr>
          <w:instrText xml:space="preserve"> PAGEREF _Toc164416284 \h </w:instrText>
        </w:r>
        <w:r>
          <w:rPr>
            <w:noProof/>
            <w:webHidden/>
          </w:rPr>
        </w:r>
        <w:r>
          <w:rPr>
            <w:noProof/>
            <w:webHidden/>
          </w:rPr>
          <w:fldChar w:fldCharType="separate"/>
        </w:r>
        <w:r>
          <w:rPr>
            <w:noProof/>
            <w:webHidden/>
          </w:rPr>
          <w:t>15</w:t>
        </w:r>
        <w:r>
          <w:rPr>
            <w:noProof/>
            <w:webHidden/>
          </w:rPr>
          <w:fldChar w:fldCharType="end"/>
        </w:r>
      </w:hyperlink>
    </w:p>
    <w:p w14:paraId="4FA6B031" w14:textId="07D47FE6"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85" w:history="1">
        <w:r w:rsidRPr="00593B49">
          <w:rPr>
            <w:rStyle w:val="Hipervnculo"/>
            <w:noProof/>
          </w:rPr>
          <w:t>4.3.2.</w:t>
        </w:r>
        <w:r>
          <w:rPr>
            <w:rFonts w:cstheme="minorBidi"/>
            <w:noProof/>
            <w:kern w:val="2"/>
            <w:sz w:val="24"/>
            <w:szCs w:val="24"/>
            <w:lang w:eastAsia="es-ES_tradnl"/>
            <w14:ligatures w14:val="standardContextual"/>
          </w:rPr>
          <w:tab/>
        </w:r>
        <w:r w:rsidRPr="00593B49">
          <w:rPr>
            <w:rStyle w:val="Hipervnculo"/>
            <w:noProof/>
          </w:rPr>
          <w:t>PT2 – Diseño de Interfaz de Usuario</w:t>
        </w:r>
        <w:r>
          <w:rPr>
            <w:noProof/>
            <w:webHidden/>
          </w:rPr>
          <w:tab/>
        </w:r>
        <w:r>
          <w:rPr>
            <w:noProof/>
            <w:webHidden/>
          </w:rPr>
          <w:fldChar w:fldCharType="begin"/>
        </w:r>
        <w:r>
          <w:rPr>
            <w:noProof/>
            <w:webHidden/>
          </w:rPr>
          <w:instrText xml:space="preserve"> PAGEREF _Toc164416285 \h </w:instrText>
        </w:r>
        <w:r>
          <w:rPr>
            <w:noProof/>
            <w:webHidden/>
          </w:rPr>
        </w:r>
        <w:r>
          <w:rPr>
            <w:noProof/>
            <w:webHidden/>
          </w:rPr>
          <w:fldChar w:fldCharType="separate"/>
        </w:r>
        <w:r>
          <w:rPr>
            <w:noProof/>
            <w:webHidden/>
          </w:rPr>
          <w:t>16</w:t>
        </w:r>
        <w:r>
          <w:rPr>
            <w:noProof/>
            <w:webHidden/>
          </w:rPr>
          <w:fldChar w:fldCharType="end"/>
        </w:r>
      </w:hyperlink>
    </w:p>
    <w:p w14:paraId="48C22E27" w14:textId="04F4E692"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86" w:history="1">
        <w:r w:rsidRPr="00593B49">
          <w:rPr>
            <w:rStyle w:val="Hipervnculo"/>
            <w:noProof/>
          </w:rPr>
          <w:t>4.3.3.</w:t>
        </w:r>
        <w:r>
          <w:rPr>
            <w:rFonts w:cstheme="minorBidi"/>
            <w:noProof/>
            <w:kern w:val="2"/>
            <w:sz w:val="24"/>
            <w:szCs w:val="24"/>
            <w:lang w:eastAsia="es-ES_tradnl"/>
            <w14:ligatures w14:val="standardContextual"/>
          </w:rPr>
          <w:tab/>
        </w:r>
        <w:r w:rsidRPr="00593B49">
          <w:rPr>
            <w:rStyle w:val="Hipervnculo"/>
            <w:noProof/>
          </w:rPr>
          <w:t>PT3 – Desarrollo y configuración del Backend</w:t>
        </w:r>
        <w:r>
          <w:rPr>
            <w:noProof/>
            <w:webHidden/>
          </w:rPr>
          <w:tab/>
        </w:r>
        <w:r>
          <w:rPr>
            <w:noProof/>
            <w:webHidden/>
          </w:rPr>
          <w:fldChar w:fldCharType="begin"/>
        </w:r>
        <w:r>
          <w:rPr>
            <w:noProof/>
            <w:webHidden/>
          </w:rPr>
          <w:instrText xml:space="preserve"> PAGEREF _Toc164416286 \h </w:instrText>
        </w:r>
        <w:r>
          <w:rPr>
            <w:noProof/>
            <w:webHidden/>
          </w:rPr>
        </w:r>
        <w:r>
          <w:rPr>
            <w:noProof/>
            <w:webHidden/>
          </w:rPr>
          <w:fldChar w:fldCharType="separate"/>
        </w:r>
        <w:r>
          <w:rPr>
            <w:noProof/>
            <w:webHidden/>
          </w:rPr>
          <w:t>17</w:t>
        </w:r>
        <w:r>
          <w:rPr>
            <w:noProof/>
            <w:webHidden/>
          </w:rPr>
          <w:fldChar w:fldCharType="end"/>
        </w:r>
      </w:hyperlink>
    </w:p>
    <w:p w14:paraId="5C716CA7" w14:textId="4FCCC7EE"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87" w:history="1">
        <w:r w:rsidRPr="00593B49">
          <w:rPr>
            <w:rStyle w:val="Hipervnculo"/>
            <w:noProof/>
          </w:rPr>
          <w:t>4.3.4.</w:t>
        </w:r>
        <w:r>
          <w:rPr>
            <w:rFonts w:cstheme="minorBidi"/>
            <w:noProof/>
            <w:kern w:val="2"/>
            <w:sz w:val="24"/>
            <w:szCs w:val="24"/>
            <w:lang w:eastAsia="es-ES_tradnl"/>
            <w14:ligatures w14:val="standardContextual"/>
          </w:rPr>
          <w:tab/>
        </w:r>
        <w:r w:rsidRPr="00593B49">
          <w:rPr>
            <w:rStyle w:val="Hipervnculo"/>
            <w:noProof/>
          </w:rPr>
          <w:t>PT4 – Desarrollo del Frontend</w:t>
        </w:r>
        <w:r>
          <w:rPr>
            <w:noProof/>
            <w:webHidden/>
          </w:rPr>
          <w:tab/>
        </w:r>
        <w:r>
          <w:rPr>
            <w:noProof/>
            <w:webHidden/>
          </w:rPr>
          <w:fldChar w:fldCharType="begin"/>
        </w:r>
        <w:r>
          <w:rPr>
            <w:noProof/>
            <w:webHidden/>
          </w:rPr>
          <w:instrText xml:space="preserve"> PAGEREF _Toc164416287 \h </w:instrText>
        </w:r>
        <w:r>
          <w:rPr>
            <w:noProof/>
            <w:webHidden/>
          </w:rPr>
        </w:r>
        <w:r>
          <w:rPr>
            <w:noProof/>
            <w:webHidden/>
          </w:rPr>
          <w:fldChar w:fldCharType="separate"/>
        </w:r>
        <w:r>
          <w:rPr>
            <w:noProof/>
            <w:webHidden/>
          </w:rPr>
          <w:t>18</w:t>
        </w:r>
        <w:r>
          <w:rPr>
            <w:noProof/>
            <w:webHidden/>
          </w:rPr>
          <w:fldChar w:fldCharType="end"/>
        </w:r>
      </w:hyperlink>
    </w:p>
    <w:p w14:paraId="06621E62" w14:textId="6B9FFF66"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88" w:history="1">
        <w:r w:rsidRPr="00593B49">
          <w:rPr>
            <w:rStyle w:val="Hipervnculo"/>
            <w:noProof/>
          </w:rPr>
          <w:t>4.3.5.</w:t>
        </w:r>
        <w:r>
          <w:rPr>
            <w:rFonts w:cstheme="minorBidi"/>
            <w:noProof/>
            <w:kern w:val="2"/>
            <w:sz w:val="24"/>
            <w:szCs w:val="24"/>
            <w:lang w:eastAsia="es-ES_tradnl"/>
            <w14:ligatures w14:val="standardContextual"/>
          </w:rPr>
          <w:tab/>
        </w:r>
        <w:r w:rsidRPr="00593B49">
          <w:rPr>
            <w:rStyle w:val="Hipervnculo"/>
            <w:noProof/>
          </w:rPr>
          <w:t>PT5 – Integración de UI con Backend</w:t>
        </w:r>
        <w:r>
          <w:rPr>
            <w:noProof/>
            <w:webHidden/>
          </w:rPr>
          <w:tab/>
        </w:r>
        <w:r>
          <w:rPr>
            <w:noProof/>
            <w:webHidden/>
          </w:rPr>
          <w:fldChar w:fldCharType="begin"/>
        </w:r>
        <w:r>
          <w:rPr>
            <w:noProof/>
            <w:webHidden/>
          </w:rPr>
          <w:instrText xml:space="preserve"> PAGEREF _Toc164416288 \h </w:instrText>
        </w:r>
        <w:r>
          <w:rPr>
            <w:noProof/>
            <w:webHidden/>
          </w:rPr>
        </w:r>
        <w:r>
          <w:rPr>
            <w:noProof/>
            <w:webHidden/>
          </w:rPr>
          <w:fldChar w:fldCharType="separate"/>
        </w:r>
        <w:r>
          <w:rPr>
            <w:noProof/>
            <w:webHidden/>
          </w:rPr>
          <w:t>19</w:t>
        </w:r>
        <w:r>
          <w:rPr>
            <w:noProof/>
            <w:webHidden/>
          </w:rPr>
          <w:fldChar w:fldCharType="end"/>
        </w:r>
      </w:hyperlink>
    </w:p>
    <w:p w14:paraId="7D3455A9" w14:textId="16B1F41C"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89" w:history="1">
        <w:r w:rsidRPr="00593B49">
          <w:rPr>
            <w:rStyle w:val="Hipervnculo"/>
            <w:noProof/>
          </w:rPr>
          <w:t>4.3.6.</w:t>
        </w:r>
        <w:r>
          <w:rPr>
            <w:rFonts w:cstheme="minorBidi"/>
            <w:noProof/>
            <w:kern w:val="2"/>
            <w:sz w:val="24"/>
            <w:szCs w:val="24"/>
            <w:lang w:eastAsia="es-ES_tradnl"/>
            <w14:ligatures w14:val="standardContextual"/>
          </w:rPr>
          <w:tab/>
        </w:r>
        <w:r w:rsidRPr="00593B49">
          <w:rPr>
            <w:rStyle w:val="Hipervnculo"/>
            <w:noProof/>
          </w:rPr>
          <w:t>PT6 – Pruebas y Calidad</w:t>
        </w:r>
        <w:r>
          <w:rPr>
            <w:noProof/>
            <w:webHidden/>
          </w:rPr>
          <w:tab/>
        </w:r>
        <w:r>
          <w:rPr>
            <w:noProof/>
            <w:webHidden/>
          </w:rPr>
          <w:fldChar w:fldCharType="begin"/>
        </w:r>
        <w:r>
          <w:rPr>
            <w:noProof/>
            <w:webHidden/>
          </w:rPr>
          <w:instrText xml:space="preserve"> PAGEREF _Toc164416289 \h </w:instrText>
        </w:r>
        <w:r>
          <w:rPr>
            <w:noProof/>
            <w:webHidden/>
          </w:rPr>
        </w:r>
        <w:r>
          <w:rPr>
            <w:noProof/>
            <w:webHidden/>
          </w:rPr>
          <w:fldChar w:fldCharType="separate"/>
        </w:r>
        <w:r>
          <w:rPr>
            <w:noProof/>
            <w:webHidden/>
          </w:rPr>
          <w:t>19</w:t>
        </w:r>
        <w:r>
          <w:rPr>
            <w:noProof/>
            <w:webHidden/>
          </w:rPr>
          <w:fldChar w:fldCharType="end"/>
        </w:r>
      </w:hyperlink>
    </w:p>
    <w:p w14:paraId="5BC74036" w14:textId="3EAA31B9"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90" w:history="1">
        <w:r w:rsidRPr="00593B49">
          <w:rPr>
            <w:rStyle w:val="Hipervnculo"/>
            <w:noProof/>
          </w:rPr>
          <w:t>4.3.7.</w:t>
        </w:r>
        <w:r>
          <w:rPr>
            <w:rFonts w:cstheme="minorBidi"/>
            <w:noProof/>
            <w:kern w:val="2"/>
            <w:sz w:val="24"/>
            <w:szCs w:val="24"/>
            <w:lang w:eastAsia="es-ES_tradnl"/>
            <w14:ligatures w14:val="standardContextual"/>
          </w:rPr>
          <w:tab/>
        </w:r>
        <w:r w:rsidRPr="00593B49">
          <w:rPr>
            <w:rStyle w:val="Hipervnculo"/>
            <w:noProof/>
          </w:rPr>
          <w:t>PT7 – Despliegue en Android e iOS</w:t>
        </w:r>
        <w:r>
          <w:rPr>
            <w:noProof/>
            <w:webHidden/>
          </w:rPr>
          <w:tab/>
        </w:r>
        <w:r>
          <w:rPr>
            <w:noProof/>
            <w:webHidden/>
          </w:rPr>
          <w:fldChar w:fldCharType="begin"/>
        </w:r>
        <w:r>
          <w:rPr>
            <w:noProof/>
            <w:webHidden/>
          </w:rPr>
          <w:instrText xml:space="preserve"> PAGEREF _Toc164416290 \h </w:instrText>
        </w:r>
        <w:r>
          <w:rPr>
            <w:noProof/>
            <w:webHidden/>
          </w:rPr>
        </w:r>
        <w:r>
          <w:rPr>
            <w:noProof/>
            <w:webHidden/>
          </w:rPr>
          <w:fldChar w:fldCharType="separate"/>
        </w:r>
        <w:r>
          <w:rPr>
            <w:noProof/>
            <w:webHidden/>
          </w:rPr>
          <w:t>20</w:t>
        </w:r>
        <w:r>
          <w:rPr>
            <w:noProof/>
            <w:webHidden/>
          </w:rPr>
          <w:fldChar w:fldCharType="end"/>
        </w:r>
      </w:hyperlink>
    </w:p>
    <w:p w14:paraId="05F72F36" w14:textId="085A8ED4" w:rsidR="00D40EB0" w:rsidRDefault="00D40EB0">
      <w:pPr>
        <w:pStyle w:val="TDC2"/>
        <w:tabs>
          <w:tab w:val="left" w:pos="960"/>
          <w:tab w:val="right" w:leader="dot" w:pos="8949"/>
        </w:tabs>
        <w:rPr>
          <w:noProof/>
          <w:kern w:val="2"/>
          <w:szCs w:val="24"/>
          <w:lang w:eastAsia="es-ES_tradnl"/>
          <w14:ligatures w14:val="standardContextual"/>
        </w:rPr>
      </w:pPr>
      <w:hyperlink w:anchor="_Toc164416291" w:history="1">
        <w:r w:rsidRPr="00593B49">
          <w:rPr>
            <w:rStyle w:val="Hipervnculo"/>
            <w:noProof/>
          </w:rPr>
          <w:t>4.4.</w:t>
        </w:r>
        <w:r>
          <w:rPr>
            <w:noProof/>
            <w:kern w:val="2"/>
            <w:szCs w:val="24"/>
            <w:lang w:eastAsia="es-ES_tradnl"/>
            <w14:ligatures w14:val="standardContextual"/>
          </w:rPr>
          <w:tab/>
        </w:r>
        <w:r w:rsidRPr="00593B49">
          <w:rPr>
            <w:rStyle w:val="Hipervnculo"/>
            <w:noProof/>
          </w:rPr>
          <w:t>Plan de Trabajo</w:t>
        </w:r>
        <w:r>
          <w:rPr>
            <w:noProof/>
            <w:webHidden/>
          </w:rPr>
          <w:tab/>
        </w:r>
        <w:r>
          <w:rPr>
            <w:noProof/>
            <w:webHidden/>
          </w:rPr>
          <w:fldChar w:fldCharType="begin"/>
        </w:r>
        <w:r>
          <w:rPr>
            <w:noProof/>
            <w:webHidden/>
          </w:rPr>
          <w:instrText xml:space="preserve"> PAGEREF _Toc164416291 \h </w:instrText>
        </w:r>
        <w:r>
          <w:rPr>
            <w:noProof/>
            <w:webHidden/>
          </w:rPr>
        </w:r>
        <w:r>
          <w:rPr>
            <w:noProof/>
            <w:webHidden/>
          </w:rPr>
          <w:fldChar w:fldCharType="separate"/>
        </w:r>
        <w:r>
          <w:rPr>
            <w:noProof/>
            <w:webHidden/>
          </w:rPr>
          <w:t>20</w:t>
        </w:r>
        <w:r>
          <w:rPr>
            <w:noProof/>
            <w:webHidden/>
          </w:rPr>
          <w:fldChar w:fldCharType="end"/>
        </w:r>
      </w:hyperlink>
    </w:p>
    <w:p w14:paraId="76DAEB0D" w14:textId="18574D6A" w:rsidR="00D40EB0" w:rsidRDefault="00D40EB0">
      <w:pPr>
        <w:pStyle w:val="TDC2"/>
        <w:tabs>
          <w:tab w:val="left" w:pos="960"/>
          <w:tab w:val="right" w:leader="dot" w:pos="8949"/>
        </w:tabs>
        <w:rPr>
          <w:noProof/>
          <w:kern w:val="2"/>
          <w:szCs w:val="24"/>
          <w:lang w:eastAsia="es-ES_tradnl"/>
          <w14:ligatures w14:val="standardContextual"/>
        </w:rPr>
      </w:pPr>
      <w:hyperlink w:anchor="_Toc164416292" w:history="1">
        <w:r w:rsidRPr="00593B49">
          <w:rPr>
            <w:rStyle w:val="Hipervnculo"/>
            <w:noProof/>
          </w:rPr>
          <w:t>4.5.</w:t>
        </w:r>
        <w:r>
          <w:rPr>
            <w:noProof/>
            <w:kern w:val="2"/>
            <w:szCs w:val="24"/>
            <w:lang w:eastAsia="es-ES_tradnl"/>
            <w14:ligatures w14:val="standardContextual"/>
          </w:rPr>
          <w:tab/>
        </w:r>
        <w:r w:rsidRPr="00593B49">
          <w:rPr>
            <w:rStyle w:val="Hipervnculo"/>
            <w:noProof/>
          </w:rPr>
          <w:t>Recursos</w:t>
        </w:r>
        <w:r>
          <w:rPr>
            <w:noProof/>
            <w:webHidden/>
          </w:rPr>
          <w:tab/>
        </w:r>
        <w:r>
          <w:rPr>
            <w:noProof/>
            <w:webHidden/>
          </w:rPr>
          <w:fldChar w:fldCharType="begin"/>
        </w:r>
        <w:r>
          <w:rPr>
            <w:noProof/>
            <w:webHidden/>
          </w:rPr>
          <w:instrText xml:space="preserve"> PAGEREF _Toc164416292 \h </w:instrText>
        </w:r>
        <w:r>
          <w:rPr>
            <w:noProof/>
            <w:webHidden/>
          </w:rPr>
        </w:r>
        <w:r>
          <w:rPr>
            <w:noProof/>
            <w:webHidden/>
          </w:rPr>
          <w:fldChar w:fldCharType="separate"/>
        </w:r>
        <w:r>
          <w:rPr>
            <w:noProof/>
            <w:webHidden/>
          </w:rPr>
          <w:t>22</w:t>
        </w:r>
        <w:r>
          <w:rPr>
            <w:noProof/>
            <w:webHidden/>
          </w:rPr>
          <w:fldChar w:fldCharType="end"/>
        </w:r>
      </w:hyperlink>
    </w:p>
    <w:p w14:paraId="47785A04" w14:textId="66B147BD"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93" w:history="1">
        <w:r w:rsidRPr="00593B49">
          <w:rPr>
            <w:rStyle w:val="Hipervnculo"/>
            <w:noProof/>
          </w:rPr>
          <w:t>4.5.1.</w:t>
        </w:r>
        <w:r>
          <w:rPr>
            <w:rFonts w:cstheme="minorBidi"/>
            <w:noProof/>
            <w:kern w:val="2"/>
            <w:sz w:val="24"/>
            <w:szCs w:val="24"/>
            <w:lang w:eastAsia="es-ES_tradnl"/>
            <w14:ligatures w14:val="standardContextual"/>
          </w:rPr>
          <w:tab/>
        </w:r>
        <w:r w:rsidRPr="00593B49">
          <w:rPr>
            <w:rStyle w:val="Hipervnculo"/>
            <w:noProof/>
          </w:rPr>
          <w:t>Recursos Técnicos</w:t>
        </w:r>
        <w:r>
          <w:rPr>
            <w:noProof/>
            <w:webHidden/>
          </w:rPr>
          <w:tab/>
        </w:r>
        <w:r>
          <w:rPr>
            <w:noProof/>
            <w:webHidden/>
          </w:rPr>
          <w:fldChar w:fldCharType="begin"/>
        </w:r>
        <w:r>
          <w:rPr>
            <w:noProof/>
            <w:webHidden/>
          </w:rPr>
          <w:instrText xml:space="preserve"> PAGEREF _Toc164416293 \h </w:instrText>
        </w:r>
        <w:r>
          <w:rPr>
            <w:noProof/>
            <w:webHidden/>
          </w:rPr>
        </w:r>
        <w:r>
          <w:rPr>
            <w:noProof/>
            <w:webHidden/>
          </w:rPr>
          <w:fldChar w:fldCharType="separate"/>
        </w:r>
        <w:r>
          <w:rPr>
            <w:noProof/>
            <w:webHidden/>
          </w:rPr>
          <w:t>22</w:t>
        </w:r>
        <w:r>
          <w:rPr>
            <w:noProof/>
            <w:webHidden/>
          </w:rPr>
          <w:fldChar w:fldCharType="end"/>
        </w:r>
      </w:hyperlink>
    </w:p>
    <w:p w14:paraId="6F2234E0" w14:textId="7F089256"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94" w:history="1">
        <w:r w:rsidRPr="00593B49">
          <w:rPr>
            <w:rStyle w:val="Hipervnculo"/>
            <w:noProof/>
          </w:rPr>
          <w:t>4.5.2.</w:t>
        </w:r>
        <w:r>
          <w:rPr>
            <w:rFonts w:cstheme="minorBidi"/>
            <w:noProof/>
            <w:kern w:val="2"/>
            <w:sz w:val="24"/>
            <w:szCs w:val="24"/>
            <w:lang w:eastAsia="es-ES_tradnl"/>
            <w14:ligatures w14:val="standardContextual"/>
          </w:rPr>
          <w:tab/>
        </w:r>
        <w:r w:rsidRPr="00593B49">
          <w:rPr>
            <w:rStyle w:val="Hipervnculo"/>
            <w:noProof/>
          </w:rPr>
          <w:t>Recursos Humanos</w:t>
        </w:r>
        <w:r>
          <w:rPr>
            <w:noProof/>
            <w:webHidden/>
          </w:rPr>
          <w:tab/>
        </w:r>
        <w:r>
          <w:rPr>
            <w:noProof/>
            <w:webHidden/>
          </w:rPr>
          <w:fldChar w:fldCharType="begin"/>
        </w:r>
        <w:r>
          <w:rPr>
            <w:noProof/>
            <w:webHidden/>
          </w:rPr>
          <w:instrText xml:space="preserve"> PAGEREF _Toc164416294 \h </w:instrText>
        </w:r>
        <w:r>
          <w:rPr>
            <w:noProof/>
            <w:webHidden/>
          </w:rPr>
        </w:r>
        <w:r>
          <w:rPr>
            <w:noProof/>
            <w:webHidden/>
          </w:rPr>
          <w:fldChar w:fldCharType="separate"/>
        </w:r>
        <w:r>
          <w:rPr>
            <w:noProof/>
            <w:webHidden/>
          </w:rPr>
          <w:t>22</w:t>
        </w:r>
        <w:r>
          <w:rPr>
            <w:noProof/>
            <w:webHidden/>
          </w:rPr>
          <w:fldChar w:fldCharType="end"/>
        </w:r>
      </w:hyperlink>
    </w:p>
    <w:p w14:paraId="0E536506" w14:textId="4F3589F6" w:rsidR="00D40EB0" w:rsidRDefault="00D40EB0">
      <w:pPr>
        <w:pStyle w:val="TDC2"/>
        <w:tabs>
          <w:tab w:val="left" w:pos="960"/>
          <w:tab w:val="right" w:leader="dot" w:pos="8949"/>
        </w:tabs>
        <w:rPr>
          <w:noProof/>
          <w:kern w:val="2"/>
          <w:szCs w:val="24"/>
          <w:lang w:eastAsia="es-ES_tradnl"/>
          <w14:ligatures w14:val="standardContextual"/>
        </w:rPr>
      </w:pPr>
      <w:hyperlink w:anchor="_Toc164416295" w:history="1">
        <w:r w:rsidRPr="00593B49">
          <w:rPr>
            <w:rStyle w:val="Hipervnculo"/>
            <w:noProof/>
          </w:rPr>
          <w:t>4.6.</w:t>
        </w:r>
        <w:r>
          <w:rPr>
            <w:noProof/>
            <w:kern w:val="2"/>
            <w:szCs w:val="24"/>
            <w:lang w:eastAsia="es-ES_tradnl"/>
            <w14:ligatures w14:val="standardContextual"/>
          </w:rPr>
          <w:tab/>
        </w:r>
        <w:r w:rsidRPr="00593B49">
          <w:rPr>
            <w:rStyle w:val="Hipervnculo"/>
            <w:noProof/>
          </w:rPr>
          <w:t xml:space="preserve">Costes </w:t>
        </w:r>
        <w:r>
          <w:rPr>
            <w:noProof/>
            <w:webHidden/>
          </w:rPr>
          <w:tab/>
        </w:r>
        <w:r>
          <w:rPr>
            <w:noProof/>
            <w:webHidden/>
          </w:rPr>
          <w:fldChar w:fldCharType="begin"/>
        </w:r>
        <w:r>
          <w:rPr>
            <w:noProof/>
            <w:webHidden/>
          </w:rPr>
          <w:instrText xml:space="preserve"> PAGEREF _Toc164416295 \h </w:instrText>
        </w:r>
        <w:r>
          <w:rPr>
            <w:noProof/>
            <w:webHidden/>
          </w:rPr>
        </w:r>
        <w:r>
          <w:rPr>
            <w:noProof/>
            <w:webHidden/>
          </w:rPr>
          <w:fldChar w:fldCharType="separate"/>
        </w:r>
        <w:r>
          <w:rPr>
            <w:noProof/>
            <w:webHidden/>
          </w:rPr>
          <w:t>22</w:t>
        </w:r>
        <w:r>
          <w:rPr>
            <w:noProof/>
            <w:webHidden/>
          </w:rPr>
          <w:fldChar w:fldCharType="end"/>
        </w:r>
      </w:hyperlink>
    </w:p>
    <w:p w14:paraId="30573D05" w14:textId="55A7460E" w:rsidR="00D40EB0" w:rsidRDefault="00D40EB0">
      <w:pPr>
        <w:pStyle w:val="TDC2"/>
        <w:tabs>
          <w:tab w:val="left" w:pos="960"/>
          <w:tab w:val="right" w:leader="dot" w:pos="8949"/>
        </w:tabs>
        <w:rPr>
          <w:noProof/>
          <w:kern w:val="2"/>
          <w:szCs w:val="24"/>
          <w:lang w:eastAsia="es-ES_tradnl"/>
          <w14:ligatures w14:val="standardContextual"/>
        </w:rPr>
      </w:pPr>
      <w:hyperlink w:anchor="_Toc164416296" w:history="1">
        <w:r w:rsidRPr="00593B49">
          <w:rPr>
            <w:rStyle w:val="Hipervnculo"/>
            <w:noProof/>
          </w:rPr>
          <w:t>4.7.</w:t>
        </w:r>
        <w:r>
          <w:rPr>
            <w:noProof/>
            <w:kern w:val="2"/>
            <w:szCs w:val="24"/>
            <w:lang w:eastAsia="es-ES_tradnl"/>
            <w14:ligatures w14:val="standardContextual"/>
          </w:rPr>
          <w:tab/>
        </w:r>
        <w:r w:rsidRPr="00593B49">
          <w:rPr>
            <w:rStyle w:val="Hipervnculo"/>
            <w:noProof/>
          </w:rPr>
          <w:t>Condicionantes y Limitaciones</w:t>
        </w:r>
        <w:r>
          <w:rPr>
            <w:noProof/>
            <w:webHidden/>
          </w:rPr>
          <w:tab/>
        </w:r>
        <w:r>
          <w:rPr>
            <w:noProof/>
            <w:webHidden/>
          </w:rPr>
          <w:fldChar w:fldCharType="begin"/>
        </w:r>
        <w:r>
          <w:rPr>
            <w:noProof/>
            <w:webHidden/>
          </w:rPr>
          <w:instrText xml:space="preserve"> PAGEREF _Toc164416296 \h </w:instrText>
        </w:r>
        <w:r>
          <w:rPr>
            <w:noProof/>
            <w:webHidden/>
          </w:rPr>
        </w:r>
        <w:r>
          <w:rPr>
            <w:noProof/>
            <w:webHidden/>
          </w:rPr>
          <w:fldChar w:fldCharType="separate"/>
        </w:r>
        <w:r>
          <w:rPr>
            <w:noProof/>
            <w:webHidden/>
          </w:rPr>
          <w:t>23</w:t>
        </w:r>
        <w:r>
          <w:rPr>
            <w:noProof/>
            <w:webHidden/>
          </w:rPr>
          <w:fldChar w:fldCharType="end"/>
        </w:r>
      </w:hyperlink>
    </w:p>
    <w:p w14:paraId="1DCCB83E" w14:textId="5EC917BB"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97" w:history="1">
        <w:r w:rsidRPr="00593B49">
          <w:rPr>
            <w:rStyle w:val="Hipervnculo"/>
            <w:noProof/>
          </w:rPr>
          <w:t>4.7.1.</w:t>
        </w:r>
        <w:r>
          <w:rPr>
            <w:rFonts w:cstheme="minorBidi"/>
            <w:noProof/>
            <w:kern w:val="2"/>
            <w:sz w:val="24"/>
            <w:szCs w:val="24"/>
            <w:lang w:eastAsia="es-ES_tradnl"/>
            <w14:ligatures w14:val="standardContextual"/>
          </w:rPr>
          <w:tab/>
        </w:r>
        <w:r w:rsidRPr="00593B49">
          <w:rPr>
            <w:rStyle w:val="Hipervnculo"/>
            <w:noProof/>
          </w:rPr>
          <w:t>Error con la API en iOS</w:t>
        </w:r>
        <w:r>
          <w:rPr>
            <w:noProof/>
            <w:webHidden/>
          </w:rPr>
          <w:tab/>
        </w:r>
        <w:r>
          <w:rPr>
            <w:noProof/>
            <w:webHidden/>
          </w:rPr>
          <w:fldChar w:fldCharType="begin"/>
        </w:r>
        <w:r>
          <w:rPr>
            <w:noProof/>
            <w:webHidden/>
          </w:rPr>
          <w:instrText xml:space="preserve"> PAGEREF _Toc164416297 \h </w:instrText>
        </w:r>
        <w:r>
          <w:rPr>
            <w:noProof/>
            <w:webHidden/>
          </w:rPr>
        </w:r>
        <w:r>
          <w:rPr>
            <w:noProof/>
            <w:webHidden/>
          </w:rPr>
          <w:fldChar w:fldCharType="separate"/>
        </w:r>
        <w:r>
          <w:rPr>
            <w:noProof/>
            <w:webHidden/>
          </w:rPr>
          <w:t>23</w:t>
        </w:r>
        <w:r>
          <w:rPr>
            <w:noProof/>
            <w:webHidden/>
          </w:rPr>
          <w:fldChar w:fldCharType="end"/>
        </w:r>
      </w:hyperlink>
    </w:p>
    <w:p w14:paraId="51C4EAAE" w14:textId="57EC8A21"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98" w:history="1">
        <w:r w:rsidRPr="00593B49">
          <w:rPr>
            <w:rStyle w:val="Hipervnculo"/>
            <w:noProof/>
            <w:lang w:val="es-ES_tradnl"/>
          </w:rPr>
          <w:t>4.7.2.</w:t>
        </w:r>
        <w:r>
          <w:rPr>
            <w:rFonts w:cstheme="minorBidi"/>
            <w:noProof/>
            <w:kern w:val="2"/>
            <w:sz w:val="24"/>
            <w:szCs w:val="24"/>
            <w:lang w:eastAsia="es-ES_tradnl"/>
            <w14:ligatures w14:val="standardContextual"/>
          </w:rPr>
          <w:tab/>
        </w:r>
        <w:r w:rsidRPr="00593B49">
          <w:rPr>
            <w:rStyle w:val="Hipervnculo"/>
            <w:noProof/>
            <w:lang w:val="es-ES_tradnl"/>
          </w:rPr>
          <w:t>Error Despliegue en Android</w:t>
        </w:r>
        <w:r>
          <w:rPr>
            <w:noProof/>
            <w:webHidden/>
          </w:rPr>
          <w:tab/>
        </w:r>
        <w:r>
          <w:rPr>
            <w:noProof/>
            <w:webHidden/>
          </w:rPr>
          <w:fldChar w:fldCharType="begin"/>
        </w:r>
        <w:r>
          <w:rPr>
            <w:noProof/>
            <w:webHidden/>
          </w:rPr>
          <w:instrText xml:space="preserve"> PAGEREF _Toc164416298 \h </w:instrText>
        </w:r>
        <w:r>
          <w:rPr>
            <w:noProof/>
            <w:webHidden/>
          </w:rPr>
        </w:r>
        <w:r>
          <w:rPr>
            <w:noProof/>
            <w:webHidden/>
          </w:rPr>
          <w:fldChar w:fldCharType="separate"/>
        </w:r>
        <w:r>
          <w:rPr>
            <w:noProof/>
            <w:webHidden/>
          </w:rPr>
          <w:t>24</w:t>
        </w:r>
        <w:r>
          <w:rPr>
            <w:noProof/>
            <w:webHidden/>
          </w:rPr>
          <w:fldChar w:fldCharType="end"/>
        </w:r>
      </w:hyperlink>
    </w:p>
    <w:p w14:paraId="0A6BEBFB" w14:textId="26A0A833"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299" w:history="1">
        <w:r w:rsidRPr="00593B49">
          <w:rPr>
            <w:rStyle w:val="Hipervnculo"/>
            <w:noProof/>
            <w:lang w:val="es-ES_tradnl"/>
          </w:rPr>
          <w:t>4.7.3.</w:t>
        </w:r>
        <w:r>
          <w:rPr>
            <w:rFonts w:cstheme="minorBidi"/>
            <w:noProof/>
            <w:kern w:val="2"/>
            <w:sz w:val="24"/>
            <w:szCs w:val="24"/>
            <w:lang w:eastAsia="es-ES_tradnl"/>
            <w14:ligatures w14:val="standardContextual"/>
          </w:rPr>
          <w:tab/>
        </w:r>
        <w:r w:rsidRPr="00593B49">
          <w:rPr>
            <w:rStyle w:val="Hipervnculo"/>
            <w:noProof/>
            <w:lang w:val="es-ES_tradnl"/>
          </w:rPr>
          <w:t>Error con tamaño de posters</w:t>
        </w:r>
        <w:r>
          <w:rPr>
            <w:noProof/>
            <w:webHidden/>
          </w:rPr>
          <w:tab/>
        </w:r>
        <w:r>
          <w:rPr>
            <w:noProof/>
            <w:webHidden/>
          </w:rPr>
          <w:fldChar w:fldCharType="begin"/>
        </w:r>
        <w:r>
          <w:rPr>
            <w:noProof/>
            <w:webHidden/>
          </w:rPr>
          <w:instrText xml:space="preserve"> PAGEREF _Toc164416299 \h </w:instrText>
        </w:r>
        <w:r>
          <w:rPr>
            <w:noProof/>
            <w:webHidden/>
          </w:rPr>
        </w:r>
        <w:r>
          <w:rPr>
            <w:noProof/>
            <w:webHidden/>
          </w:rPr>
          <w:fldChar w:fldCharType="separate"/>
        </w:r>
        <w:r>
          <w:rPr>
            <w:noProof/>
            <w:webHidden/>
          </w:rPr>
          <w:t>25</w:t>
        </w:r>
        <w:r>
          <w:rPr>
            <w:noProof/>
            <w:webHidden/>
          </w:rPr>
          <w:fldChar w:fldCharType="end"/>
        </w:r>
      </w:hyperlink>
    </w:p>
    <w:p w14:paraId="6948BCB2" w14:textId="6C4F48E8"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00" w:history="1">
        <w:r w:rsidRPr="00593B49">
          <w:rPr>
            <w:rStyle w:val="Hipervnculo"/>
            <w:noProof/>
            <w:lang w:val="es-ES_tradnl"/>
          </w:rPr>
          <w:t>4.7.4.</w:t>
        </w:r>
        <w:r>
          <w:rPr>
            <w:rFonts w:cstheme="minorBidi"/>
            <w:noProof/>
            <w:kern w:val="2"/>
            <w:sz w:val="24"/>
            <w:szCs w:val="24"/>
            <w:lang w:eastAsia="es-ES_tradnl"/>
            <w14:ligatures w14:val="standardContextual"/>
          </w:rPr>
          <w:tab/>
        </w:r>
        <w:r w:rsidRPr="00593B49">
          <w:rPr>
            <w:rStyle w:val="Hipervnculo"/>
            <w:noProof/>
            <w:lang w:val="es-ES_tradnl"/>
          </w:rPr>
          <w:t>Notificaciones</w:t>
        </w:r>
        <w:r>
          <w:rPr>
            <w:noProof/>
            <w:webHidden/>
          </w:rPr>
          <w:tab/>
        </w:r>
        <w:r>
          <w:rPr>
            <w:noProof/>
            <w:webHidden/>
          </w:rPr>
          <w:fldChar w:fldCharType="begin"/>
        </w:r>
        <w:r>
          <w:rPr>
            <w:noProof/>
            <w:webHidden/>
          </w:rPr>
          <w:instrText xml:space="preserve"> PAGEREF _Toc164416300 \h </w:instrText>
        </w:r>
        <w:r>
          <w:rPr>
            <w:noProof/>
            <w:webHidden/>
          </w:rPr>
        </w:r>
        <w:r>
          <w:rPr>
            <w:noProof/>
            <w:webHidden/>
          </w:rPr>
          <w:fldChar w:fldCharType="separate"/>
        </w:r>
        <w:r>
          <w:rPr>
            <w:noProof/>
            <w:webHidden/>
          </w:rPr>
          <w:t>25</w:t>
        </w:r>
        <w:r>
          <w:rPr>
            <w:noProof/>
            <w:webHidden/>
          </w:rPr>
          <w:fldChar w:fldCharType="end"/>
        </w:r>
      </w:hyperlink>
    </w:p>
    <w:p w14:paraId="267BE191" w14:textId="0E14C070"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01" w:history="1">
        <w:r w:rsidRPr="00593B49">
          <w:rPr>
            <w:rStyle w:val="Hipervnculo"/>
            <w:noProof/>
            <w:lang w:val="es-ES_tradnl"/>
          </w:rPr>
          <w:t>4.7.5.</w:t>
        </w:r>
        <w:r>
          <w:rPr>
            <w:rFonts w:cstheme="minorBidi"/>
            <w:noProof/>
            <w:kern w:val="2"/>
            <w:sz w:val="24"/>
            <w:szCs w:val="24"/>
            <w:lang w:eastAsia="es-ES_tradnl"/>
            <w14:ligatures w14:val="standardContextual"/>
          </w:rPr>
          <w:tab/>
        </w:r>
        <w:r w:rsidRPr="00593B49">
          <w:rPr>
            <w:rStyle w:val="Hipervnculo"/>
            <w:noProof/>
            <w:lang w:val="es-ES_tradnl"/>
          </w:rPr>
          <w:t>Autenticación en local</w:t>
        </w:r>
        <w:r>
          <w:rPr>
            <w:noProof/>
            <w:webHidden/>
          </w:rPr>
          <w:tab/>
        </w:r>
        <w:r>
          <w:rPr>
            <w:noProof/>
            <w:webHidden/>
          </w:rPr>
          <w:fldChar w:fldCharType="begin"/>
        </w:r>
        <w:r>
          <w:rPr>
            <w:noProof/>
            <w:webHidden/>
          </w:rPr>
          <w:instrText xml:space="preserve"> PAGEREF _Toc164416301 \h </w:instrText>
        </w:r>
        <w:r>
          <w:rPr>
            <w:noProof/>
            <w:webHidden/>
          </w:rPr>
        </w:r>
        <w:r>
          <w:rPr>
            <w:noProof/>
            <w:webHidden/>
          </w:rPr>
          <w:fldChar w:fldCharType="separate"/>
        </w:r>
        <w:r>
          <w:rPr>
            <w:noProof/>
            <w:webHidden/>
          </w:rPr>
          <w:t>26</w:t>
        </w:r>
        <w:r>
          <w:rPr>
            <w:noProof/>
            <w:webHidden/>
          </w:rPr>
          <w:fldChar w:fldCharType="end"/>
        </w:r>
      </w:hyperlink>
    </w:p>
    <w:p w14:paraId="7989368A" w14:textId="557059D1"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02" w:history="1">
        <w:r w:rsidRPr="00593B49">
          <w:rPr>
            <w:rStyle w:val="Hipervnculo"/>
          </w:rPr>
          <w:t>5.</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Desarrollo de la Solución Técnica</w:t>
        </w:r>
        <w:r>
          <w:rPr>
            <w:webHidden/>
          </w:rPr>
          <w:tab/>
        </w:r>
        <w:r>
          <w:rPr>
            <w:webHidden/>
          </w:rPr>
          <w:fldChar w:fldCharType="begin"/>
        </w:r>
        <w:r>
          <w:rPr>
            <w:webHidden/>
          </w:rPr>
          <w:instrText xml:space="preserve"> PAGEREF _Toc164416302 \h </w:instrText>
        </w:r>
        <w:r>
          <w:rPr>
            <w:webHidden/>
          </w:rPr>
        </w:r>
        <w:r>
          <w:rPr>
            <w:webHidden/>
          </w:rPr>
          <w:fldChar w:fldCharType="separate"/>
        </w:r>
        <w:r>
          <w:rPr>
            <w:webHidden/>
          </w:rPr>
          <w:t>27</w:t>
        </w:r>
        <w:r>
          <w:rPr>
            <w:webHidden/>
          </w:rPr>
          <w:fldChar w:fldCharType="end"/>
        </w:r>
      </w:hyperlink>
    </w:p>
    <w:p w14:paraId="1FFE352F" w14:textId="007F3577" w:rsidR="00D40EB0" w:rsidRDefault="00D40EB0">
      <w:pPr>
        <w:pStyle w:val="TDC2"/>
        <w:tabs>
          <w:tab w:val="left" w:pos="960"/>
          <w:tab w:val="right" w:leader="dot" w:pos="8949"/>
        </w:tabs>
        <w:rPr>
          <w:noProof/>
          <w:kern w:val="2"/>
          <w:szCs w:val="24"/>
          <w:lang w:eastAsia="es-ES_tradnl"/>
          <w14:ligatures w14:val="standardContextual"/>
        </w:rPr>
      </w:pPr>
      <w:hyperlink w:anchor="_Toc164416303" w:history="1">
        <w:r w:rsidRPr="00593B49">
          <w:rPr>
            <w:rStyle w:val="Hipervnculo"/>
            <w:noProof/>
          </w:rPr>
          <w:t>5.1.</w:t>
        </w:r>
        <w:r>
          <w:rPr>
            <w:noProof/>
            <w:kern w:val="2"/>
            <w:szCs w:val="24"/>
            <w:lang w:eastAsia="es-ES_tradnl"/>
            <w14:ligatures w14:val="standardContextual"/>
          </w:rPr>
          <w:tab/>
        </w:r>
        <w:r w:rsidRPr="00593B49">
          <w:rPr>
            <w:rStyle w:val="Hipervnculo"/>
            <w:noProof/>
          </w:rPr>
          <w:t>PT1 – Análisis de Requisitos</w:t>
        </w:r>
        <w:r>
          <w:rPr>
            <w:noProof/>
            <w:webHidden/>
          </w:rPr>
          <w:tab/>
        </w:r>
        <w:r>
          <w:rPr>
            <w:noProof/>
            <w:webHidden/>
          </w:rPr>
          <w:fldChar w:fldCharType="begin"/>
        </w:r>
        <w:r>
          <w:rPr>
            <w:noProof/>
            <w:webHidden/>
          </w:rPr>
          <w:instrText xml:space="preserve"> PAGEREF _Toc164416303 \h </w:instrText>
        </w:r>
        <w:r>
          <w:rPr>
            <w:noProof/>
            <w:webHidden/>
          </w:rPr>
        </w:r>
        <w:r>
          <w:rPr>
            <w:noProof/>
            <w:webHidden/>
          </w:rPr>
          <w:fldChar w:fldCharType="separate"/>
        </w:r>
        <w:r>
          <w:rPr>
            <w:noProof/>
            <w:webHidden/>
          </w:rPr>
          <w:t>27</w:t>
        </w:r>
        <w:r>
          <w:rPr>
            <w:noProof/>
            <w:webHidden/>
          </w:rPr>
          <w:fldChar w:fldCharType="end"/>
        </w:r>
      </w:hyperlink>
    </w:p>
    <w:p w14:paraId="764B18DF" w14:textId="0F399AC8" w:rsidR="00D40EB0" w:rsidRDefault="00D40EB0">
      <w:pPr>
        <w:pStyle w:val="TDC2"/>
        <w:tabs>
          <w:tab w:val="left" w:pos="960"/>
          <w:tab w:val="right" w:leader="dot" w:pos="8949"/>
        </w:tabs>
        <w:rPr>
          <w:noProof/>
          <w:kern w:val="2"/>
          <w:szCs w:val="24"/>
          <w:lang w:eastAsia="es-ES_tradnl"/>
          <w14:ligatures w14:val="standardContextual"/>
        </w:rPr>
      </w:pPr>
      <w:hyperlink w:anchor="_Toc164416304" w:history="1">
        <w:r w:rsidRPr="00593B49">
          <w:rPr>
            <w:rStyle w:val="Hipervnculo"/>
            <w:noProof/>
          </w:rPr>
          <w:t>5.2.</w:t>
        </w:r>
        <w:r>
          <w:rPr>
            <w:noProof/>
            <w:kern w:val="2"/>
            <w:szCs w:val="24"/>
            <w:lang w:eastAsia="es-ES_tradnl"/>
            <w14:ligatures w14:val="standardContextual"/>
          </w:rPr>
          <w:tab/>
        </w:r>
        <w:r w:rsidRPr="00593B49">
          <w:rPr>
            <w:rStyle w:val="Hipervnculo"/>
            <w:noProof/>
          </w:rPr>
          <w:t>PT2 – Diseño de Interfaz de Usuario</w:t>
        </w:r>
        <w:r>
          <w:rPr>
            <w:noProof/>
            <w:webHidden/>
          </w:rPr>
          <w:tab/>
        </w:r>
        <w:r>
          <w:rPr>
            <w:noProof/>
            <w:webHidden/>
          </w:rPr>
          <w:fldChar w:fldCharType="begin"/>
        </w:r>
        <w:r>
          <w:rPr>
            <w:noProof/>
            <w:webHidden/>
          </w:rPr>
          <w:instrText xml:space="preserve"> PAGEREF _Toc164416304 \h </w:instrText>
        </w:r>
        <w:r>
          <w:rPr>
            <w:noProof/>
            <w:webHidden/>
          </w:rPr>
        </w:r>
        <w:r>
          <w:rPr>
            <w:noProof/>
            <w:webHidden/>
          </w:rPr>
          <w:fldChar w:fldCharType="separate"/>
        </w:r>
        <w:r>
          <w:rPr>
            <w:noProof/>
            <w:webHidden/>
          </w:rPr>
          <w:t>31</w:t>
        </w:r>
        <w:r>
          <w:rPr>
            <w:noProof/>
            <w:webHidden/>
          </w:rPr>
          <w:fldChar w:fldCharType="end"/>
        </w:r>
      </w:hyperlink>
    </w:p>
    <w:p w14:paraId="3A062A2F" w14:textId="77A3407B" w:rsidR="00D40EB0" w:rsidRDefault="00D40EB0">
      <w:pPr>
        <w:pStyle w:val="TDC2"/>
        <w:tabs>
          <w:tab w:val="left" w:pos="960"/>
          <w:tab w:val="right" w:leader="dot" w:pos="8949"/>
        </w:tabs>
        <w:rPr>
          <w:noProof/>
          <w:kern w:val="2"/>
          <w:szCs w:val="24"/>
          <w:lang w:eastAsia="es-ES_tradnl"/>
          <w14:ligatures w14:val="standardContextual"/>
        </w:rPr>
      </w:pPr>
      <w:hyperlink w:anchor="_Toc164416305" w:history="1">
        <w:r w:rsidRPr="00593B49">
          <w:rPr>
            <w:rStyle w:val="Hipervnculo"/>
            <w:noProof/>
          </w:rPr>
          <w:t>5.3.</w:t>
        </w:r>
        <w:r>
          <w:rPr>
            <w:noProof/>
            <w:kern w:val="2"/>
            <w:szCs w:val="24"/>
            <w:lang w:eastAsia="es-ES_tradnl"/>
            <w14:ligatures w14:val="standardContextual"/>
          </w:rPr>
          <w:tab/>
        </w:r>
        <w:r w:rsidRPr="00593B49">
          <w:rPr>
            <w:rStyle w:val="Hipervnculo"/>
            <w:noProof/>
          </w:rPr>
          <w:t>PT3 – Desarrollo del Backend</w:t>
        </w:r>
        <w:r>
          <w:rPr>
            <w:noProof/>
            <w:webHidden/>
          </w:rPr>
          <w:tab/>
        </w:r>
        <w:r>
          <w:rPr>
            <w:noProof/>
            <w:webHidden/>
          </w:rPr>
          <w:fldChar w:fldCharType="begin"/>
        </w:r>
        <w:r>
          <w:rPr>
            <w:noProof/>
            <w:webHidden/>
          </w:rPr>
          <w:instrText xml:space="preserve"> PAGEREF _Toc164416305 \h </w:instrText>
        </w:r>
        <w:r>
          <w:rPr>
            <w:noProof/>
            <w:webHidden/>
          </w:rPr>
        </w:r>
        <w:r>
          <w:rPr>
            <w:noProof/>
            <w:webHidden/>
          </w:rPr>
          <w:fldChar w:fldCharType="separate"/>
        </w:r>
        <w:r>
          <w:rPr>
            <w:noProof/>
            <w:webHidden/>
          </w:rPr>
          <w:t>32</w:t>
        </w:r>
        <w:r>
          <w:rPr>
            <w:noProof/>
            <w:webHidden/>
          </w:rPr>
          <w:fldChar w:fldCharType="end"/>
        </w:r>
      </w:hyperlink>
    </w:p>
    <w:p w14:paraId="198D1AA1" w14:textId="5A09FB89"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06" w:history="1">
        <w:r w:rsidRPr="00593B49">
          <w:rPr>
            <w:rStyle w:val="Hipervnculo"/>
            <w:noProof/>
          </w:rPr>
          <w:t>5.3.1.</w:t>
        </w:r>
        <w:r>
          <w:rPr>
            <w:rFonts w:cstheme="minorBidi"/>
            <w:noProof/>
            <w:kern w:val="2"/>
            <w:sz w:val="24"/>
            <w:szCs w:val="24"/>
            <w:lang w:eastAsia="es-ES_tradnl"/>
            <w14:ligatures w14:val="standardContextual"/>
          </w:rPr>
          <w:tab/>
        </w:r>
        <w:r w:rsidRPr="00593B49">
          <w:rPr>
            <w:rStyle w:val="Hipervnculo"/>
            <w:noProof/>
          </w:rPr>
          <w:t>MariaDB</w:t>
        </w:r>
        <w:r>
          <w:rPr>
            <w:noProof/>
            <w:webHidden/>
          </w:rPr>
          <w:tab/>
        </w:r>
        <w:r>
          <w:rPr>
            <w:noProof/>
            <w:webHidden/>
          </w:rPr>
          <w:fldChar w:fldCharType="begin"/>
        </w:r>
        <w:r>
          <w:rPr>
            <w:noProof/>
            <w:webHidden/>
          </w:rPr>
          <w:instrText xml:space="preserve"> PAGEREF _Toc164416306 \h </w:instrText>
        </w:r>
        <w:r>
          <w:rPr>
            <w:noProof/>
            <w:webHidden/>
          </w:rPr>
        </w:r>
        <w:r>
          <w:rPr>
            <w:noProof/>
            <w:webHidden/>
          </w:rPr>
          <w:fldChar w:fldCharType="separate"/>
        </w:r>
        <w:r>
          <w:rPr>
            <w:noProof/>
            <w:webHidden/>
          </w:rPr>
          <w:t>33</w:t>
        </w:r>
        <w:r>
          <w:rPr>
            <w:noProof/>
            <w:webHidden/>
          </w:rPr>
          <w:fldChar w:fldCharType="end"/>
        </w:r>
      </w:hyperlink>
    </w:p>
    <w:p w14:paraId="554345E3" w14:textId="4B597427"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07" w:history="1">
        <w:r w:rsidRPr="00593B49">
          <w:rPr>
            <w:rStyle w:val="Hipervnculo"/>
            <w:noProof/>
          </w:rPr>
          <w:t>5.3.2.</w:t>
        </w:r>
        <w:r>
          <w:rPr>
            <w:rFonts w:cstheme="minorBidi"/>
            <w:noProof/>
            <w:kern w:val="2"/>
            <w:sz w:val="24"/>
            <w:szCs w:val="24"/>
            <w:lang w:eastAsia="es-ES_tradnl"/>
            <w14:ligatures w14:val="standardContextual"/>
          </w:rPr>
          <w:tab/>
        </w:r>
        <w:r w:rsidRPr="00593B49">
          <w:rPr>
            <w:rStyle w:val="Hipervnculo"/>
            <w:noProof/>
          </w:rPr>
          <w:t>PhpMyAdmin</w:t>
        </w:r>
        <w:r>
          <w:rPr>
            <w:noProof/>
            <w:webHidden/>
          </w:rPr>
          <w:tab/>
        </w:r>
        <w:r>
          <w:rPr>
            <w:noProof/>
            <w:webHidden/>
          </w:rPr>
          <w:fldChar w:fldCharType="begin"/>
        </w:r>
        <w:r>
          <w:rPr>
            <w:noProof/>
            <w:webHidden/>
          </w:rPr>
          <w:instrText xml:space="preserve"> PAGEREF _Toc164416307 \h </w:instrText>
        </w:r>
        <w:r>
          <w:rPr>
            <w:noProof/>
            <w:webHidden/>
          </w:rPr>
        </w:r>
        <w:r>
          <w:rPr>
            <w:noProof/>
            <w:webHidden/>
          </w:rPr>
          <w:fldChar w:fldCharType="separate"/>
        </w:r>
        <w:r>
          <w:rPr>
            <w:noProof/>
            <w:webHidden/>
          </w:rPr>
          <w:t>35</w:t>
        </w:r>
        <w:r>
          <w:rPr>
            <w:noProof/>
            <w:webHidden/>
          </w:rPr>
          <w:fldChar w:fldCharType="end"/>
        </w:r>
      </w:hyperlink>
    </w:p>
    <w:p w14:paraId="10DD0689" w14:textId="51838D4D"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08" w:history="1">
        <w:r w:rsidRPr="00593B49">
          <w:rPr>
            <w:rStyle w:val="Hipervnculo"/>
            <w:noProof/>
          </w:rPr>
          <w:t>5.3.3.</w:t>
        </w:r>
        <w:r>
          <w:rPr>
            <w:rFonts w:cstheme="minorBidi"/>
            <w:noProof/>
            <w:kern w:val="2"/>
            <w:sz w:val="24"/>
            <w:szCs w:val="24"/>
            <w:lang w:eastAsia="es-ES_tradnl"/>
            <w14:ligatures w14:val="standardContextual"/>
          </w:rPr>
          <w:tab/>
        </w:r>
        <w:r w:rsidRPr="00593B49">
          <w:rPr>
            <w:rStyle w:val="Hipervnculo"/>
            <w:noProof/>
          </w:rPr>
          <w:t>Tfg_Backend</w:t>
        </w:r>
        <w:r>
          <w:rPr>
            <w:noProof/>
            <w:webHidden/>
          </w:rPr>
          <w:tab/>
        </w:r>
        <w:r>
          <w:rPr>
            <w:noProof/>
            <w:webHidden/>
          </w:rPr>
          <w:fldChar w:fldCharType="begin"/>
        </w:r>
        <w:r>
          <w:rPr>
            <w:noProof/>
            <w:webHidden/>
          </w:rPr>
          <w:instrText xml:space="preserve"> PAGEREF _Toc164416308 \h </w:instrText>
        </w:r>
        <w:r>
          <w:rPr>
            <w:noProof/>
            <w:webHidden/>
          </w:rPr>
        </w:r>
        <w:r>
          <w:rPr>
            <w:noProof/>
            <w:webHidden/>
          </w:rPr>
          <w:fldChar w:fldCharType="separate"/>
        </w:r>
        <w:r>
          <w:rPr>
            <w:noProof/>
            <w:webHidden/>
          </w:rPr>
          <w:t>35</w:t>
        </w:r>
        <w:r>
          <w:rPr>
            <w:noProof/>
            <w:webHidden/>
          </w:rPr>
          <w:fldChar w:fldCharType="end"/>
        </w:r>
      </w:hyperlink>
    </w:p>
    <w:p w14:paraId="0A506CEC" w14:textId="0D616170"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09" w:history="1">
        <w:r w:rsidRPr="00593B49">
          <w:rPr>
            <w:rStyle w:val="Hipervnculo"/>
            <w:noProof/>
          </w:rPr>
          <w:t>5.3.4.</w:t>
        </w:r>
        <w:r>
          <w:rPr>
            <w:rFonts w:cstheme="minorBidi"/>
            <w:noProof/>
            <w:kern w:val="2"/>
            <w:sz w:val="24"/>
            <w:szCs w:val="24"/>
            <w:lang w:eastAsia="es-ES_tradnl"/>
            <w14:ligatures w14:val="standardContextual"/>
          </w:rPr>
          <w:tab/>
        </w:r>
        <w:r w:rsidRPr="00593B49">
          <w:rPr>
            <w:rStyle w:val="Hipervnculo"/>
            <w:noProof/>
          </w:rPr>
          <w:t>Cloudflare</w:t>
        </w:r>
        <w:r>
          <w:rPr>
            <w:noProof/>
            <w:webHidden/>
          </w:rPr>
          <w:tab/>
        </w:r>
        <w:r>
          <w:rPr>
            <w:noProof/>
            <w:webHidden/>
          </w:rPr>
          <w:fldChar w:fldCharType="begin"/>
        </w:r>
        <w:r>
          <w:rPr>
            <w:noProof/>
            <w:webHidden/>
          </w:rPr>
          <w:instrText xml:space="preserve"> PAGEREF _Toc164416309 \h </w:instrText>
        </w:r>
        <w:r>
          <w:rPr>
            <w:noProof/>
            <w:webHidden/>
          </w:rPr>
        </w:r>
        <w:r>
          <w:rPr>
            <w:noProof/>
            <w:webHidden/>
          </w:rPr>
          <w:fldChar w:fldCharType="separate"/>
        </w:r>
        <w:r>
          <w:rPr>
            <w:noProof/>
            <w:webHidden/>
          </w:rPr>
          <w:t>36</w:t>
        </w:r>
        <w:r>
          <w:rPr>
            <w:noProof/>
            <w:webHidden/>
          </w:rPr>
          <w:fldChar w:fldCharType="end"/>
        </w:r>
      </w:hyperlink>
    </w:p>
    <w:p w14:paraId="4A6F4139" w14:textId="09D95623"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10" w:history="1">
        <w:r w:rsidRPr="00593B49">
          <w:rPr>
            <w:rStyle w:val="Hipervnculo"/>
            <w:noProof/>
          </w:rPr>
          <w:t>5.3.5.</w:t>
        </w:r>
        <w:r>
          <w:rPr>
            <w:rFonts w:cstheme="minorBidi"/>
            <w:noProof/>
            <w:kern w:val="2"/>
            <w:sz w:val="24"/>
            <w:szCs w:val="24"/>
            <w:lang w:eastAsia="es-ES_tradnl"/>
            <w14:ligatures w14:val="standardContextual"/>
          </w:rPr>
          <w:tab/>
        </w:r>
        <w:r w:rsidRPr="00593B49">
          <w:rPr>
            <w:rStyle w:val="Hipervnculo"/>
            <w:noProof/>
          </w:rPr>
          <w:t>Traefik</w:t>
        </w:r>
        <w:r>
          <w:rPr>
            <w:noProof/>
            <w:webHidden/>
          </w:rPr>
          <w:tab/>
        </w:r>
        <w:r>
          <w:rPr>
            <w:noProof/>
            <w:webHidden/>
          </w:rPr>
          <w:fldChar w:fldCharType="begin"/>
        </w:r>
        <w:r>
          <w:rPr>
            <w:noProof/>
            <w:webHidden/>
          </w:rPr>
          <w:instrText xml:space="preserve"> PAGEREF _Toc164416310 \h </w:instrText>
        </w:r>
        <w:r>
          <w:rPr>
            <w:noProof/>
            <w:webHidden/>
          </w:rPr>
        </w:r>
        <w:r>
          <w:rPr>
            <w:noProof/>
            <w:webHidden/>
          </w:rPr>
          <w:fldChar w:fldCharType="separate"/>
        </w:r>
        <w:r>
          <w:rPr>
            <w:noProof/>
            <w:webHidden/>
          </w:rPr>
          <w:t>37</w:t>
        </w:r>
        <w:r>
          <w:rPr>
            <w:noProof/>
            <w:webHidden/>
          </w:rPr>
          <w:fldChar w:fldCharType="end"/>
        </w:r>
      </w:hyperlink>
    </w:p>
    <w:p w14:paraId="2925F6FC" w14:textId="19BE1D39"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11" w:history="1">
        <w:r w:rsidRPr="00593B49">
          <w:rPr>
            <w:rStyle w:val="Hipervnculo"/>
            <w:noProof/>
          </w:rPr>
          <w:t>5.3.6.</w:t>
        </w:r>
        <w:r>
          <w:rPr>
            <w:rFonts w:cstheme="minorBidi"/>
            <w:noProof/>
            <w:kern w:val="2"/>
            <w:sz w:val="24"/>
            <w:szCs w:val="24"/>
            <w:lang w:eastAsia="es-ES_tradnl"/>
            <w14:ligatures w14:val="standardContextual"/>
          </w:rPr>
          <w:tab/>
        </w:r>
        <w:r w:rsidRPr="00593B49">
          <w:rPr>
            <w:rStyle w:val="Hipervnculo"/>
            <w:noProof/>
          </w:rPr>
          <w:t>Portainer</w:t>
        </w:r>
        <w:r>
          <w:rPr>
            <w:noProof/>
            <w:webHidden/>
          </w:rPr>
          <w:tab/>
        </w:r>
        <w:r>
          <w:rPr>
            <w:noProof/>
            <w:webHidden/>
          </w:rPr>
          <w:fldChar w:fldCharType="begin"/>
        </w:r>
        <w:r>
          <w:rPr>
            <w:noProof/>
            <w:webHidden/>
          </w:rPr>
          <w:instrText xml:space="preserve"> PAGEREF _Toc164416311 \h </w:instrText>
        </w:r>
        <w:r>
          <w:rPr>
            <w:noProof/>
            <w:webHidden/>
          </w:rPr>
        </w:r>
        <w:r>
          <w:rPr>
            <w:noProof/>
            <w:webHidden/>
          </w:rPr>
          <w:fldChar w:fldCharType="separate"/>
        </w:r>
        <w:r>
          <w:rPr>
            <w:noProof/>
            <w:webHidden/>
          </w:rPr>
          <w:t>38</w:t>
        </w:r>
        <w:r>
          <w:rPr>
            <w:noProof/>
            <w:webHidden/>
          </w:rPr>
          <w:fldChar w:fldCharType="end"/>
        </w:r>
      </w:hyperlink>
    </w:p>
    <w:p w14:paraId="3080DBC4" w14:textId="7134286E" w:rsidR="00D40EB0" w:rsidRDefault="00D40EB0">
      <w:pPr>
        <w:pStyle w:val="TDC2"/>
        <w:tabs>
          <w:tab w:val="left" w:pos="960"/>
          <w:tab w:val="right" w:leader="dot" w:pos="8949"/>
        </w:tabs>
        <w:rPr>
          <w:noProof/>
          <w:kern w:val="2"/>
          <w:szCs w:val="24"/>
          <w:lang w:eastAsia="es-ES_tradnl"/>
          <w14:ligatures w14:val="standardContextual"/>
        </w:rPr>
      </w:pPr>
      <w:hyperlink w:anchor="_Toc164416312" w:history="1">
        <w:r w:rsidRPr="00593B49">
          <w:rPr>
            <w:rStyle w:val="Hipervnculo"/>
            <w:noProof/>
          </w:rPr>
          <w:t>5.4.</w:t>
        </w:r>
        <w:r>
          <w:rPr>
            <w:noProof/>
            <w:kern w:val="2"/>
            <w:szCs w:val="24"/>
            <w:lang w:eastAsia="es-ES_tradnl"/>
            <w14:ligatures w14:val="standardContextual"/>
          </w:rPr>
          <w:tab/>
        </w:r>
        <w:r w:rsidRPr="00593B49">
          <w:rPr>
            <w:rStyle w:val="Hipervnculo"/>
            <w:noProof/>
          </w:rPr>
          <w:t>PT4 – Desarrollo Frontend</w:t>
        </w:r>
        <w:r>
          <w:rPr>
            <w:noProof/>
            <w:webHidden/>
          </w:rPr>
          <w:tab/>
        </w:r>
        <w:r>
          <w:rPr>
            <w:noProof/>
            <w:webHidden/>
          </w:rPr>
          <w:fldChar w:fldCharType="begin"/>
        </w:r>
        <w:r>
          <w:rPr>
            <w:noProof/>
            <w:webHidden/>
          </w:rPr>
          <w:instrText xml:space="preserve"> PAGEREF _Toc164416312 \h </w:instrText>
        </w:r>
        <w:r>
          <w:rPr>
            <w:noProof/>
            <w:webHidden/>
          </w:rPr>
        </w:r>
        <w:r>
          <w:rPr>
            <w:noProof/>
            <w:webHidden/>
          </w:rPr>
          <w:fldChar w:fldCharType="separate"/>
        </w:r>
        <w:r>
          <w:rPr>
            <w:noProof/>
            <w:webHidden/>
          </w:rPr>
          <w:t>38</w:t>
        </w:r>
        <w:r>
          <w:rPr>
            <w:noProof/>
            <w:webHidden/>
          </w:rPr>
          <w:fldChar w:fldCharType="end"/>
        </w:r>
      </w:hyperlink>
    </w:p>
    <w:p w14:paraId="5A7BCD36" w14:textId="165E4E28"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13" w:history="1">
        <w:r w:rsidRPr="00593B49">
          <w:rPr>
            <w:rStyle w:val="Hipervnculo"/>
            <w:noProof/>
          </w:rPr>
          <w:t>5.4.1.</w:t>
        </w:r>
        <w:r>
          <w:rPr>
            <w:rFonts w:cstheme="minorBidi"/>
            <w:noProof/>
            <w:kern w:val="2"/>
            <w:sz w:val="24"/>
            <w:szCs w:val="24"/>
            <w:lang w:eastAsia="es-ES_tradnl"/>
            <w14:ligatures w14:val="standardContextual"/>
          </w:rPr>
          <w:tab/>
        </w:r>
        <w:r w:rsidRPr="00593B49">
          <w:rPr>
            <w:rStyle w:val="Hipervnculo"/>
            <w:noProof/>
          </w:rPr>
          <w:t>Estructura de Directorios</w:t>
        </w:r>
        <w:r>
          <w:rPr>
            <w:noProof/>
            <w:webHidden/>
          </w:rPr>
          <w:tab/>
        </w:r>
        <w:r>
          <w:rPr>
            <w:noProof/>
            <w:webHidden/>
          </w:rPr>
          <w:fldChar w:fldCharType="begin"/>
        </w:r>
        <w:r>
          <w:rPr>
            <w:noProof/>
            <w:webHidden/>
          </w:rPr>
          <w:instrText xml:space="preserve"> PAGEREF _Toc164416313 \h </w:instrText>
        </w:r>
        <w:r>
          <w:rPr>
            <w:noProof/>
            <w:webHidden/>
          </w:rPr>
        </w:r>
        <w:r>
          <w:rPr>
            <w:noProof/>
            <w:webHidden/>
          </w:rPr>
          <w:fldChar w:fldCharType="separate"/>
        </w:r>
        <w:r>
          <w:rPr>
            <w:noProof/>
            <w:webHidden/>
          </w:rPr>
          <w:t>38</w:t>
        </w:r>
        <w:r>
          <w:rPr>
            <w:noProof/>
            <w:webHidden/>
          </w:rPr>
          <w:fldChar w:fldCharType="end"/>
        </w:r>
      </w:hyperlink>
    </w:p>
    <w:p w14:paraId="5A7C76BE" w14:textId="15609E67"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14" w:history="1">
        <w:r w:rsidRPr="00593B49">
          <w:rPr>
            <w:rStyle w:val="Hipervnculo"/>
            <w:noProof/>
          </w:rPr>
          <w:t>5.4.2.</w:t>
        </w:r>
        <w:r>
          <w:rPr>
            <w:rFonts w:cstheme="minorBidi"/>
            <w:noProof/>
            <w:kern w:val="2"/>
            <w:sz w:val="24"/>
            <w:szCs w:val="24"/>
            <w:lang w:eastAsia="es-ES_tradnl"/>
            <w14:ligatures w14:val="standardContextual"/>
          </w:rPr>
          <w:tab/>
        </w:r>
        <w:r w:rsidRPr="00593B49">
          <w:rPr>
            <w:rStyle w:val="Hipervnculo"/>
            <w:noProof/>
          </w:rPr>
          <w:t>Pantallas y Navegación</w:t>
        </w:r>
        <w:r>
          <w:rPr>
            <w:noProof/>
            <w:webHidden/>
          </w:rPr>
          <w:tab/>
        </w:r>
        <w:r>
          <w:rPr>
            <w:noProof/>
            <w:webHidden/>
          </w:rPr>
          <w:fldChar w:fldCharType="begin"/>
        </w:r>
        <w:r>
          <w:rPr>
            <w:noProof/>
            <w:webHidden/>
          </w:rPr>
          <w:instrText xml:space="preserve"> PAGEREF _Toc164416314 \h </w:instrText>
        </w:r>
        <w:r>
          <w:rPr>
            <w:noProof/>
            <w:webHidden/>
          </w:rPr>
        </w:r>
        <w:r>
          <w:rPr>
            <w:noProof/>
            <w:webHidden/>
          </w:rPr>
          <w:fldChar w:fldCharType="separate"/>
        </w:r>
        <w:r>
          <w:rPr>
            <w:noProof/>
            <w:webHidden/>
          </w:rPr>
          <w:t>40</w:t>
        </w:r>
        <w:r>
          <w:rPr>
            <w:noProof/>
            <w:webHidden/>
          </w:rPr>
          <w:fldChar w:fldCharType="end"/>
        </w:r>
      </w:hyperlink>
    </w:p>
    <w:p w14:paraId="73E446F7" w14:textId="731D8264" w:rsidR="00D40EB0" w:rsidRDefault="00D40EB0">
      <w:pPr>
        <w:pStyle w:val="TDC2"/>
        <w:tabs>
          <w:tab w:val="left" w:pos="960"/>
          <w:tab w:val="right" w:leader="dot" w:pos="8949"/>
        </w:tabs>
        <w:rPr>
          <w:noProof/>
          <w:kern w:val="2"/>
          <w:szCs w:val="24"/>
          <w:lang w:eastAsia="es-ES_tradnl"/>
          <w14:ligatures w14:val="standardContextual"/>
        </w:rPr>
      </w:pPr>
      <w:hyperlink w:anchor="_Toc164416315" w:history="1">
        <w:r w:rsidRPr="00593B49">
          <w:rPr>
            <w:rStyle w:val="Hipervnculo"/>
            <w:noProof/>
          </w:rPr>
          <w:t>5.5.</w:t>
        </w:r>
        <w:r>
          <w:rPr>
            <w:noProof/>
            <w:kern w:val="2"/>
            <w:szCs w:val="24"/>
            <w:lang w:eastAsia="es-ES_tradnl"/>
            <w14:ligatures w14:val="standardContextual"/>
          </w:rPr>
          <w:tab/>
        </w:r>
        <w:r w:rsidRPr="00593B49">
          <w:rPr>
            <w:rStyle w:val="Hipervnculo"/>
            <w:noProof/>
          </w:rPr>
          <w:t xml:space="preserve">PT5 – Integración de UI con Backend </w:t>
        </w:r>
        <w:r>
          <w:rPr>
            <w:noProof/>
            <w:webHidden/>
          </w:rPr>
          <w:tab/>
        </w:r>
        <w:r>
          <w:rPr>
            <w:noProof/>
            <w:webHidden/>
          </w:rPr>
          <w:fldChar w:fldCharType="begin"/>
        </w:r>
        <w:r>
          <w:rPr>
            <w:noProof/>
            <w:webHidden/>
          </w:rPr>
          <w:instrText xml:space="preserve"> PAGEREF _Toc164416315 \h </w:instrText>
        </w:r>
        <w:r>
          <w:rPr>
            <w:noProof/>
            <w:webHidden/>
          </w:rPr>
        </w:r>
        <w:r>
          <w:rPr>
            <w:noProof/>
            <w:webHidden/>
          </w:rPr>
          <w:fldChar w:fldCharType="separate"/>
        </w:r>
        <w:r>
          <w:rPr>
            <w:noProof/>
            <w:webHidden/>
          </w:rPr>
          <w:t>41</w:t>
        </w:r>
        <w:r>
          <w:rPr>
            <w:noProof/>
            <w:webHidden/>
          </w:rPr>
          <w:fldChar w:fldCharType="end"/>
        </w:r>
      </w:hyperlink>
    </w:p>
    <w:p w14:paraId="178359CF" w14:textId="2579B434" w:rsidR="00D40EB0" w:rsidRDefault="00D40EB0">
      <w:pPr>
        <w:pStyle w:val="TDC2"/>
        <w:tabs>
          <w:tab w:val="left" w:pos="960"/>
          <w:tab w:val="right" w:leader="dot" w:pos="8949"/>
        </w:tabs>
        <w:rPr>
          <w:noProof/>
          <w:kern w:val="2"/>
          <w:szCs w:val="24"/>
          <w:lang w:eastAsia="es-ES_tradnl"/>
          <w14:ligatures w14:val="standardContextual"/>
        </w:rPr>
      </w:pPr>
      <w:hyperlink w:anchor="_Toc164416316" w:history="1">
        <w:r w:rsidRPr="00593B49">
          <w:rPr>
            <w:rStyle w:val="Hipervnculo"/>
            <w:noProof/>
          </w:rPr>
          <w:t>5.6.</w:t>
        </w:r>
        <w:r>
          <w:rPr>
            <w:noProof/>
            <w:kern w:val="2"/>
            <w:szCs w:val="24"/>
            <w:lang w:eastAsia="es-ES_tradnl"/>
            <w14:ligatures w14:val="standardContextual"/>
          </w:rPr>
          <w:tab/>
        </w:r>
        <w:r w:rsidRPr="00593B49">
          <w:rPr>
            <w:rStyle w:val="Hipervnculo"/>
            <w:noProof/>
          </w:rPr>
          <w:t>PT6 – Pruebas y Calidad</w:t>
        </w:r>
        <w:r>
          <w:rPr>
            <w:noProof/>
            <w:webHidden/>
          </w:rPr>
          <w:tab/>
        </w:r>
        <w:r>
          <w:rPr>
            <w:noProof/>
            <w:webHidden/>
          </w:rPr>
          <w:fldChar w:fldCharType="begin"/>
        </w:r>
        <w:r>
          <w:rPr>
            <w:noProof/>
            <w:webHidden/>
          </w:rPr>
          <w:instrText xml:space="preserve"> PAGEREF _Toc164416316 \h </w:instrText>
        </w:r>
        <w:r>
          <w:rPr>
            <w:noProof/>
            <w:webHidden/>
          </w:rPr>
        </w:r>
        <w:r>
          <w:rPr>
            <w:noProof/>
            <w:webHidden/>
          </w:rPr>
          <w:fldChar w:fldCharType="separate"/>
        </w:r>
        <w:r>
          <w:rPr>
            <w:noProof/>
            <w:webHidden/>
          </w:rPr>
          <w:t>42</w:t>
        </w:r>
        <w:r>
          <w:rPr>
            <w:noProof/>
            <w:webHidden/>
          </w:rPr>
          <w:fldChar w:fldCharType="end"/>
        </w:r>
      </w:hyperlink>
    </w:p>
    <w:p w14:paraId="25191937" w14:textId="07AB0262" w:rsidR="00D40EB0" w:rsidRDefault="00D40EB0">
      <w:pPr>
        <w:pStyle w:val="TDC2"/>
        <w:tabs>
          <w:tab w:val="left" w:pos="960"/>
          <w:tab w:val="right" w:leader="dot" w:pos="8949"/>
        </w:tabs>
        <w:rPr>
          <w:noProof/>
          <w:kern w:val="2"/>
          <w:szCs w:val="24"/>
          <w:lang w:eastAsia="es-ES_tradnl"/>
          <w14:ligatures w14:val="standardContextual"/>
        </w:rPr>
      </w:pPr>
      <w:hyperlink w:anchor="_Toc164416317" w:history="1">
        <w:r w:rsidRPr="00593B49">
          <w:rPr>
            <w:rStyle w:val="Hipervnculo"/>
            <w:noProof/>
          </w:rPr>
          <w:t>5.7.</w:t>
        </w:r>
        <w:r>
          <w:rPr>
            <w:noProof/>
            <w:kern w:val="2"/>
            <w:szCs w:val="24"/>
            <w:lang w:eastAsia="es-ES_tradnl"/>
            <w14:ligatures w14:val="standardContextual"/>
          </w:rPr>
          <w:tab/>
        </w:r>
        <w:r w:rsidRPr="00593B49">
          <w:rPr>
            <w:rStyle w:val="Hipervnculo"/>
            <w:noProof/>
          </w:rPr>
          <w:t>PT7 – Despliegue en Android e iOS</w:t>
        </w:r>
        <w:r>
          <w:rPr>
            <w:noProof/>
            <w:webHidden/>
          </w:rPr>
          <w:tab/>
        </w:r>
        <w:r>
          <w:rPr>
            <w:noProof/>
            <w:webHidden/>
          </w:rPr>
          <w:fldChar w:fldCharType="begin"/>
        </w:r>
        <w:r>
          <w:rPr>
            <w:noProof/>
            <w:webHidden/>
          </w:rPr>
          <w:instrText xml:space="preserve"> PAGEREF _Toc164416317 \h </w:instrText>
        </w:r>
        <w:r>
          <w:rPr>
            <w:noProof/>
            <w:webHidden/>
          </w:rPr>
        </w:r>
        <w:r>
          <w:rPr>
            <w:noProof/>
            <w:webHidden/>
          </w:rPr>
          <w:fldChar w:fldCharType="separate"/>
        </w:r>
        <w:r>
          <w:rPr>
            <w:noProof/>
            <w:webHidden/>
          </w:rPr>
          <w:t>42</w:t>
        </w:r>
        <w:r>
          <w:rPr>
            <w:noProof/>
            <w:webHidden/>
          </w:rPr>
          <w:fldChar w:fldCharType="end"/>
        </w:r>
      </w:hyperlink>
    </w:p>
    <w:p w14:paraId="4EE9239A" w14:textId="31C752F8"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18" w:history="1">
        <w:r w:rsidRPr="00593B49">
          <w:rPr>
            <w:rStyle w:val="Hipervnculo"/>
            <w:noProof/>
          </w:rPr>
          <w:t>5.7.1.</w:t>
        </w:r>
        <w:r>
          <w:rPr>
            <w:rFonts w:cstheme="minorBidi"/>
            <w:noProof/>
            <w:kern w:val="2"/>
            <w:sz w:val="24"/>
            <w:szCs w:val="24"/>
            <w:lang w:eastAsia="es-ES_tradnl"/>
            <w14:ligatures w14:val="standardContextual"/>
          </w:rPr>
          <w:tab/>
        </w:r>
        <w:r w:rsidRPr="00593B49">
          <w:rPr>
            <w:rStyle w:val="Hipervnculo"/>
            <w:noProof/>
          </w:rPr>
          <w:t>Build IOs y Android</w:t>
        </w:r>
        <w:r>
          <w:rPr>
            <w:noProof/>
            <w:webHidden/>
          </w:rPr>
          <w:tab/>
        </w:r>
        <w:r>
          <w:rPr>
            <w:noProof/>
            <w:webHidden/>
          </w:rPr>
          <w:fldChar w:fldCharType="begin"/>
        </w:r>
        <w:r>
          <w:rPr>
            <w:noProof/>
            <w:webHidden/>
          </w:rPr>
          <w:instrText xml:space="preserve"> PAGEREF _Toc164416318 \h </w:instrText>
        </w:r>
        <w:r>
          <w:rPr>
            <w:noProof/>
            <w:webHidden/>
          </w:rPr>
        </w:r>
        <w:r>
          <w:rPr>
            <w:noProof/>
            <w:webHidden/>
          </w:rPr>
          <w:fldChar w:fldCharType="separate"/>
        </w:r>
        <w:r>
          <w:rPr>
            <w:noProof/>
            <w:webHidden/>
          </w:rPr>
          <w:t>43</w:t>
        </w:r>
        <w:r>
          <w:rPr>
            <w:noProof/>
            <w:webHidden/>
          </w:rPr>
          <w:fldChar w:fldCharType="end"/>
        </w:r>
      </w:hyperlink>
    </w:p>
    <w:p w14:paraId="6107B5DE" w14:textId="7502766B"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19" w:history="1">
        <w:r w:rsidRPr="00593B49">
          <w:rPr>
            <w:rStyle w:val="Hipervnculo"/>
            <w:noProof/>
          </w:rPr>
          <w:t>5.7.2.</w:t>
        </w:r>
        <w:r>
          <w:rPr>
            <w:rFonts w:cstheme="minorBidi"/>
            <w:noProof/>
            <w:kern w:val="2"/>
            <w:sz w:val="24"/>
            <w:szCs w:val="24"/>
            <w:lang w:eastAsia="es-ES_tradnl"/>
            <w14:ligatures w14:val="standardContextual"/>
          </w:rPr>
          <w:tab/>
        </w:r>
        <w:r w:rsidRPr="00593B49">
          <w:rPr>
            <w:rStyle w:val="Hipervnculo"/>
            <w:noProof/>
          </w:rPr>
          <w:t>Despliegue en iOS</w:t>
        </w:r>
        <w:r>
          <w:rPr>
            <w:noProof/>
            <w:webHidden/>
          </w:rPr>
          <w:tab/>
        </w:r>
        <w:r>
          <w:rPr>
            <w:noProof/>
            <w:webHidden/>
          </w:rPr>
          <w:fldChar w:fldCharType="begin"/>
        </w:r>
        <w:r>
          <w:rPr>
            <w:noProof/>
            <w:webHidden/>
          </w:rPr>
          <w:instrText xml:space="preserve"> PAGEREF _Toc164416319 \h </w:instrText>
        </w:r>
        <w:r>
          <w:rPr>
            <w:noProof/>
            <w:webHidden/>
          </w:rPr>
        </w:r>
        <w:r>
          <w:rPr>
            <w:noProof/>
            <w:webHidden/>
          </w:rPr>
          <w:fldChar w:fldCharType="separate"/>
        </w:r>
        <w:r>
          <w:rPr>
            <w:noProof/>
            <w:webHidden/>
          </w:rPr>
          <w:t>44</w:t>
        </w:r>
        <w:r>
          <w:rPr>
            <w:noProof/>
            <w:webHidden/>
          </w:rPr>
          <w:fldChar w:fldCharType="end"/>
        </w:r>
      </w:hyperlink>
    </w:p>
    <w:p w14:paraId="7FD8E734" w14:textId="5E411A58"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20" w:history="1">
        <w:r w:rsidRPr="00593B49">
          <w:rPr>
            <w:rStyle w:val="Hipervnculo"/>
            <w:noProof/>
          </w:rPr>
          <w:t>5.7.3.</w:t>
        </w:r>
        <w:r>
          <w:rPr>
            <w:rFonts w:cstheme="minorBidi"/>
            <w:noProof/>
            <w:kern w:val="2"/>
            <w:sz w:val="24"/>
            <w:szCs w:val="24"/>
            <w:lang w:eastAsia="es-ES_tradnl"/>
            <w14:ligatures w14:val="standardContextual"/>
          </w:rPr>
          <w:tab/>
        </w:r>
        <w:r w:rsidRPr="00593B49">
          <w:rPr>
            <w:rStyle w:val="Hipervnculo"/>
            <w:noProof/>
          </w:rPr>
          <w:t>Despliegue en Android</w:t>
        </w:r>
        <w:r>
          <w:rPr>
            <w:noProof/>
            <w:webHidden/>
          </w:rPr>
          <w:tab/>
        </w:r>
        <w:r>
          <w:rPr>
            <w:noProof/>
            <w:webHidden/>
          </w:rPr>
          <w:fldChar w:fldCharType="begin"/>
        </w:r>
        <w:r>
          <w:rPr>
            <w:noProof/>
            <w:webHidden/>
          </w:rPr>
          <w:instrText xml:space="preserve"> PAGEREF _Toc164416320 \h </w:instrText>
        </w:r>
        <w:r>
          <w:rPr>
            <w:noProof/>
            <w:webHidden/>
          </w:rPr>
        </w:r>
        <w:r>
          <w:rPr>
            <w:noProof/>
            <w:webHidden/>
          </w:rPr>
          <w:fldChar w:fldCharType="separate"/>
        </w:r>
        <w:r>
          <w:rPr>
            <w:noProof/>
            <w:webHidden/>
          </w:rPr>
          <w:t>45</w:t>
        </w:r>
        <w:r>
          <w:rPr>
            <w:noProof/>
            <w:webHidden/>
          </w:rPr>
          <w:fldChar w:fldCharType="end"/>
        </w:r>
      </w:hyperlink>
    </w:p>
    <w:p w14:paraId="3F2AA2C3" w14:textId="28FF6481"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21" w:history="1">
        <w:r w:rsidRPr="00593B49">
          <w:rPr>
            <w:rStyle w:val="Hipervnculo"/>
          </w:rPr>
          <w:t>6.</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Resultados</w:t>
        </w:r>
        <w:r>
          <w:rPr>
            <w:webHidden/>
          </w:rPr>
          <w:tab/>
        </w:r>
        <w:r>
          <w:rPr>
            <w:webHidden/>
          </w:rPr>
          <w:fldChar w:fldCharType="begin"/>
        </w:r>
        <w:r>
          <w:rPr>
            <w:webHidden/>
          </w:rPr>
          <w:instrText xml:space="preserve"> PAGEREF _Toc164416321 \h </w:instrText>
        </w:r>
        <w:r>
          <w:rPr>
            <w:webHidden/>
          </w:rPr>
        </w:r>
        <w:r>
          <w:rPr>
            <w:webHidden/>
          </w:rPr>
          <w:fldChar w:fldCharType="separate"/>
        </w:r>
        <w:r>
          <w:rPr>
            <w:webHidden/>
          </w:rPr>
          <w:t>47</w:t>
        </w:r>
        <w:r>
          <w:rPr>
            <w:webHidden/>
          </w:rPr>
          <w:fldChar w:fldCharType="end"/>
        </w:r>
      </w:hyperlink>
    </w:p>
    <w:p w14:paraId="61B2E9D4" w14:textId="066C6B0A" w:rsidR="00D40EB0" w:rsidRDefault="00D40EB0">
      <w:pPr>
        <w:pStyle w:val="TDC2"/>
        <w:tabs>
          <w:tab w:val="left" w:pos="960"/>
          <w:tab w:val="right" w:leader="dot" w:pos="8949"/>
        </w:tabs>
        <w:rPr>
          <w:noProof/>
          <w:kern w:val="2"/>
          <w:szCs w:val="24"/>
          <w:lang w:eastAsia="es-ES_tradnl"/>
          <w14:ligatures w14:val="standardContextual"/>
        </w:rPr>
      </w:pPr>
      <w:hyperlink w:anchor="_Toc164416322" w:history="1">
        <w:r w:rsidRPr="00593B49">
          <w:rPr>
            <w:rStyle w:val="Hipervnculo"/>
            <w:noProof/>
          </w:rPr>
          <w:t>6.1.</w:t>
        </w:r>
        <w:r>
          <w:rPr>
            <w:noProof/>
            <w:kern w:val="2"/>
            <w:szCs w:val="24"/>
            <w:lang w:eastAsia="es-ES_tradnl"/>
            <w14:ligatures w14:val="standardContextual"/>
          </w:rPr>
          <w:tab/>
        </w:r>
        <w:r w:rsidRPr="00593B49">
          <w:rPr>
            <w:rStyle w:val="Hipervnculo"/>
            <w:noProof/>
          </w:rPr>
          <w:t>Resultados sobre Objetivo General</w:t>
        </w:r>
        <w:r>
          <w:rPr>
            <w:noProof/>
            <w:webHidden/>
          </w:rPr>
          <w:tab/>
        </w:r>
        <w:r>
          <w:rPr>
            <w:noProof/>
            <w:webHidden/>
          </w:rPr>
          <w:fldChar w:fldCharType="begin"/>
        </w:r>
        <w:r>
          <w:rPr>
            <w:noProof/>
            <w:webHidden/>
          </w:rPr>
          <w:instrText xml:space="preserve"> PAGEREF _Toc164416322 \h </w:instrText>
        </w:r>
        <w:r>
          <w:rPr>
            <w:noProof/>
            <w:webHidden/>
          </w:rPr>
        </w:r>
        <w:r>
          <w:rPr>
            <w:noProof/>
            <w:webHidden/>
          </w:rPr>
          <w:fldChar w:fldCharType="separate"/>
        </w:r>
        <w:r>
          <w:rPr>
            <w:noProof/>
            <w:webHidden/>
          </w:rPr>
          <w:t>47</w:t>
        </w:r>
        <w:r>
          <w:rPr>
            <w:noProof/>
            <w:webHidden/>
          </w:rPr>
          <w:fldChar w:fldCharType="end"/>
        </w:r>
      </w:hyperlink>
    </w:p>
    <w:p w14:paraId="27C165CD" w14:textId="44567207" w:rsidR="00D40EB0" w:rsidRDefault="00D40EB0">
      <w:pPr>
        <w:pStyle w:val="TDC2"/>
        <w:tabs>
          <w:tab w:val="left" w:pos="960"/>
          <w:tab w:val="right" w:leader="dot" w:pos="8949"/>
        </w:tabs>
        <w:rPr>
          <w:noProof/>
          <w:kern w:val="2"/>
          <w:szCs w:val="24"/>
          <w:lang w:eastAsia="es-ES_tradnl"/>
          <w14:ligatures w14:val="standardContextual"/>
        </w:rPr>
      </w:pPr>
      <w:hyperlink w:anchor="_Toc164416323" w:history="1">
        <w:r w:rsidRPr="00593B49">
          <w:rPr>
            <w:rStyle w:val="Hipervnculo"/>
            <w:noProof/>
          </w:rPr>
          <w:t>6.2.</w:t>
        </w:r>
        <w:r>
          <w:rPr>
            <w:noProof/>
            <w:kern w:val="2"/>
            <w:szCs w:val="24"/>
            <w:lang w:eastAsia="es-ES_tradnl"/>
            <w14:ligatures w14:val="standardContextual"/>
          </w:rPr>
          <w:tab/>
        </w:r>
        <w:r w:rsidRPr="00593B49">
          <w:rPr>
            <w:rStyle w:val="Hipervnculo"/>
            <w:noProof/>
          </w:rPr>
          <w:t>Resultados sobre Objetivos Especificos</w:t>
        </w:r>
        <w:r>
          <w:rPr>
            <w:noProof/>
            <w:webHidden/>
          </w:rPr>
          <w:tab/>
        </w:r>
        <w:r>
          <w:rPr>
            <w:noProof/>
            <w:webHidden/>
          </w:rPr>
          <w:fldChar w:fldCharType="begin"/>
        </w:r>
        <w:r>
          <w:rPr>
            <w:noProof/>
            <w:webHidden/>
          </w:rPr>
          <w:instrText xml:space="preserve"> PAGEREF _Toc164416323 \h </w:instrText>
        </w:r>
        <w:r>
          <w:rPr>
            <w:noProof/>
            <w:webHidden/>
          </w:rPr>
        </w:r>
        <w:r>
          <w:rPr>
            <w:noProof/>
            <w:webHidden/>
          </w:rPr>
          <w:fldChar w:fldCharType="separate"/>
        </w:r>
        <w:r>
          <w:rPr>
            <w:noProof/>
            <w:webHidden/>
          </w:rPr>
          <w:t>47</w:t>
        </w:r>
        <w:r>
          <w:rPr>
            <w:noProof/>
            <w:webHidden/>
          </w:rPr>
          <w:fldChar w:fldCharType="end"/>
        </w:r>
      </w:hyperlink>
    </w:p>
    <w:p w14:paraId="416B1FA5" w14:textId="4B02B4A4"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24" w:history="1">
        <w:r w:rsidRPr="00593B49">
          <w:rPr>
            <w:rStyle w:val="Hipervnculo"/>
            <w:noProof/>
          </w:rPr>
          <w:t>6.2.1.</w:t>
        </w:r>
        <w:r>
          <w:rPr>
            <w:rFonts w:cstheme="minorBidi"/>
            <w:noProof/>
            <w:kern w:val="2"/>
            <w:sz w:val="24"/>
            <w:szCs w:val="24"/>
            <w:lang w:eastAsia="es-ES_tradnl"/>
            <w14:ligatures w14:val="standardContextual"/>
          </w:rPr>
          <w:tab/>
        </w:r>
        <w:r w:rsidRPr="00593B49">
          <w:rPr>
            <w:rStyle w:val="Hipervnculo"/>
            <w:noProof/>
          </w:rPr>
          <w:t>Facilitar la coordinación de visualización en grupos</w:t>
        </w:r>
        <w:r>
          <w:rPr>
            <w:noProof/>
            <w:webHidden/>
          </w:rPr>
          <w:tab/>
        </w:r>
        <w:r>
          <w:rPr>
            <w:noProof/>
            <w:webHidden/>
          </w:rPr>
          <w:fldChar w:fldCharType="begin"/>
        </w:r>
        <w:r>
          <w:rPr>
            <w:noProof/>
            <w:webHidden/>
          </w:rPr>
          <w:instrText xml:space="preserve"> PAGEREF _Toc164416324 \h </w:instrText>
        </w:r>
        <w:r>
          <w:rPr>
            <w:noProof/>
            <w:webHidden/>
          </w:rPr>
        </w:r>
        <w:r>
          <w:rPr>
            <w:noProof/>
            <w:webHidden/>
          </w:rPr>
          <w:fldChar w:fldCharType="separate"/>
        </w:r>
        <w:r>
          <w:rPr>
            <w:noProof/>
            <w:webHidden/>
          </w:rPr>
          <w:t>47</w:t>
        </w:r>
        <w:r>
          <w:rPr>
            <w:noProof/>
            <w:webHidden/>
          </w:rPr>
          <w:fldChar w:fldCharType="end"/>
        </w:r>
      </w:hyperlink>
    </w:p>
    <w:p w14:paraId="45A9E34B" w14:textId="2EC6BFE6"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25" w:history="1">
        <w:r w:rsidRPr="00593B49">
          <w:rPr>
            <w:rStyle w:val="Hipervnculo"/>
            <w:noProof/>
          </w:rPr>
          <w:t>6.2.2.</w:t>
        </w:r>
        <w:r>
          <w:rPr>
            <w:rFonts w:cstheme="minorBidi"/>
            <w:noProof/>
            <w:kern w:val="2"/>
            <w:sz w:val="24"/>
            <w:szCs w:val="24"/>
            <w:lang w:eastAsia="es-ES_tradnl"/>
            <w14:ligatures w14:val="standardContextual"/>
          </w:rPr>
          <w:tab/>
        </w:r>
        <w:r w:rsidRPr="00593B49">
          <w:rPr>
            <w:rStyle w:val="Hipervnculo"/>
            <w:noProof/>
          </w:rPr>
          <w:t>Mejorar la toma de decisiones colectivas sobre qué ver</w:t>
        </w:r>
        <w:r>
          <w:rPr>
            <w:noProof/>
            <w:webHidden/>
          </w:rPr>
          <w:tab/>
        </w:r>
        <w:r>
          <w:rPr>
            <w:noProof/>
            <w:webHidden/>
          </w:rPr>
          <w:fldChar w:fldCharType="begin"/>
        </w:r>
        <w:r>
          <w:rPr>
            <w:noProof/>
            <w:webHidden/>
          </w:rPr>
          <w:instrText xml:space="preserve"> PAGEREF _Toc164416325 \h </w:instrText>
        </w:r>
        <w:r>
          <w:rPr>
            <w:noProof/>
            <w:webHidden/>
          </w:rPr>
        </w:r>
        <w:r>
          <w:rPr>
            <w:noProof/>
            <w:webHidden/>
          </w:rPr>
          <w:fldChar w:fldCharType="separate"/>
        </w:r>
        <w:r>
          <w:rPr>
            <w:noProof/>
            <w:webHidden/>
          </w:rPr>
          <w:t>48</w:t>
        </w:r>
        <w:r>
          <w:rPr>
            <w:noProof/>
            <w:webHidden/>
          </w:rPr>
          <w:fldChar w:fldCharType="end"/>
        </w:r>
      </w:hyperlink>
    </w:p>
    <w:p w14:paraId="218192BC" w14:textId="67114F32"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26" w:history="1">
        <w:r w:rsidRPr="00593B49">
          <w:rPr>
            <w:rStyle w:val="Hipervnculo"/>
            <w:noProof/>
          </w:rPr>
          <w:t>6.2.3.</w:t>
        </w:r>
        <w:r>
          <w:rPr>
            <w:rFonts w:cstheme="minorBidi"/>
            <w:noProof/>
            <w:kern w:val="2"/>
            <w:sz w:val="24"/>
            <w:szCs w:val="24"/>
            <w:lang w:eastAsia="es-ES_tradnl"/>
            <w14:ligatures w14:val="standardContextual"/>
          </w:rPr>
          <w:tab/>
        </w:r>
        <w:r w:rsidRPr="00593B49">
          <w:rPr>
            <w:rStyle w:val="Hipervnculo"/>
            <w:noProof/>
          </w:rPr>
          <w:t>Enriquecer la experiencia compartida de visualización</w:t>
        </w:r>
        <w:r>
          <w:rPr>
            <w:noProof/>
            <w:webHidden/>
          </w:rPr>
          <w:tab/>
        </w:r>
        <w:r>
          <w:rPr>
            <w:noProof/>
            <w:webHidden/>
          </w:rPr>
          <w:fldChar w:fldCharType="begin"/>
        </w:r>
        <w:r>
          <w:rPr>
            <w:noProof/>
            <w:webHidden/>
          </w:rPr>
          <w:instrText xml:space="preserve"> PAGEREF _Toc164416326 \h </w:instrText>
        </w:r>
        <w:r>
          <w:rPr>
            <w:noProof/>
            <w:webHidden/>
          </w:rPr>
        </w:r>
        <w:r>
          <w:rPr>
            <w:noProof/>
            <w:webHidden/>
          </w:rPr>
          <w:fldChar w:fldCharType="separate"/>
        </w:r>
        <w:r>
          <w:rPr>
            <w:noProof/>
            <w:webHidden/>
          </w:rPr>
          <w:t>48</w:t>
        </w:r>
        <w:r>
          <w:rPr>
            <w:noProof/>
            <w:webHidden/>
          </w:rPr>
          <w:fldChar w:fldCharType="end"/>
        </w:r>
      </w:hyperlink>
    </w:p>
    <w:p w14:paraId="02E6EBA6" w14:textId="266358AB"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27" w:history="1">
        <w:r w:rsidRPr="00593B49">
          <w:rPr>
            <w:rStyle w:val="Hipervnculo"/>
            <w:noProof/>
          </w:rPr>
          <w:t>6.2.4.</w:t>
        </w:r>
        <w:r>
          <w:rPr>
            <w:rFonts w:cstheme="minorBidi"/>
            <w:noProof/>
            <w:kern w:val="2"/>
            <w:sz w:val="24"/>
            <w:szCs w:val="24"/>
            <w:lang w:eastAsia="es-ES_tradnl"/>
            <w14:ligatures w14:val="standardContextual"/>
          </w:rPr>
          <w:tab/>
        </w:r>
        <w:r w:rsidRPr="00593B49">
          <w:rPr>
            <w:rStyle w:val="Hipervnculo"/>
            <w:noProof/>
          </w:rPr>
          <w:t>Proporcionar una interfaz intuitiva y accesible</w:t>
        </w:r>
        <w:r>
          <w:rPr>
            <w:noProof/>
            <w:webHidden/>
          </w:rPr>
          <w:tab/>
        </w:r>
        <w:r>
          <w:rPr>
            <w:noProof/>
            <w:webHidden/>
          </w:rPr>
          <w:fldChar w:fldCharType="begin"/>
        </w:r>
        <w:r>
          <w:rPr>
            <w:noProof/>
            <w:webHidden/>
          </w:rPr>
          <w:instrText xml:space="preserve"> PAGEREF _Toc164416327 \h </w:instrText>
        </w:r>
        <w:r>
          <w:rPr>
            <w:noProof/>
            <w:webHidden/>
          </w:rPr>
        </w:r>
        <w:r>
          <w:rPr>
            <w:noProof/>
            <w:webHidden/>
          </w:rPr>
          <w:fldChar w:fldCharType="separate"/>
        </w:r>
        <w:r>
          <w:rPr>
            <w:noProof/>
            <w:webHidden/>
          </w:rPr>
          <w:t>48</w:t>
        </w:r>
        <w:r>
          <w:rPr>
            <w:noProof/>
            <w:webHidden/>
          </w:rPr>
          <w:fldChar w:fldCharType="end"/>
        </w:r>
      </w:hyperlink>
    </w:p>
    <w:p w14:paraId="6FEAFF5E" w14:textId="6A130EF7"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28" w:history="1">
        <w:r w:rsidRPr="00593B49">
          <w:rPr>
            <w:rStyle w:val="Hipervnculo"/>
            <w:noProof/>
          </w:rPr>
          <w:t>6.2.5.</w:t>
        </w:r>
        <w:r>
          <w:rPr>
            <w:rFonts w:cstheme="minorBidi"/>
            <w:noProof/>
            <w:kern w:val="2"/>
            <w:sz w:val="24"/>
            <w:szCs w:val="24"/>
            <w:lang w:eastAsia="es-ES_tradnl"/>
            <w14:ligatures w14:val="standardContextual"/>
          </w:rPr>
          <w:tab/>
        </w:r>
        <w:r w:rsidRPr="00593B49">
          <w:rPr>
            <w:rStyle w:val="Hipervnculo"/>
            <w:noProof/>
          </w:rPr>
          <w:t>Estadísticas de visualización</w:t>
        </w:r>
        <w:r>
          <w:rPr>
            <w:noProof/>
            <w:webHidden/>
          </w:rPr>
          <w:tab/>
        </w:r>
        <w:r>
          <w:rPr>
            <w:noProof/>
            <w:webHidden/>
          </w:rPr>
          <w:fldChar w:fldCharType="begin"/>
        </w:r>
        <w:r>
          <w:rPr>
            <w:noProof/>
            <w:webHidden/>
          </w:rPr>
          <w:instrText xml:space="preserve"> PAGEREF _Toc164416328 \h </w:instrText>
        </w:r>
        <w:r>
          <w:rPr>
            <w:noProof/>
            <w:webHidden/>
          </w:rPr>
        </w:r>
        <w:r>
          <w:rPr>
            <w:noProof/>
            <w:webHidden/>
          </w:rPr>
          <w:fldChar w:fldCharType="separate"/>
        </w:r>
        <w:r>
          <w:rPr>
            <w:noProof/>
            <w:webHidden/>
          </w:rPr>
          <w:t>48</w:t>
        </w:r>
        <w:r>
          <w:rPr>
            <w:noProof/>
            <w:webHidden/>
          </w:rPr>
          <w:fldChar w:fldCharType="end"/>
        </w:r>
      </w:hyperlink>
    </w:p>
    <w:p w14:paraId="25539E9B" w14:textId="5C77E13C"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29" w:history="1">
        <w:r w:rsidRPr="00593B49">
          <w:rPr>
            <w:rStyle w:val="Hipervnculo"/>
          </w:rPr>
          <w:t>7.</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Implicaci</w:t>
        </w:r>
        <w:r w:rsidRPr="00593B49">
          <w:rPr>
            <w:rStyle w:val="Hipervnculo"/>
          </w:rPr>
          <w:t>o</w:t>
        </w:r>
        <w:r w:rsidRPr="00593B49">
          <w:rPr>
            <w:rStyle w:val="Hipervnculo"/>
          </w:rPr>
          <w:t>nes Éticas e Impacto Social</w:t>
        </w:r>
        <w:r>
          <w:rPr>
            <w:webHidden/>
          </w:rPr>
          <w:tab/>
        </w:r>
        <w:r>
          <w:rPr>
            <w:webHidden/>
          </w:rPr>
          <w:fldChar w:fldCharType="begin"/>
        </w:r>
        <w:r>
          <w:rPr>
            <w:webHidden/>
          </w:rPr>
          <w:instrText xml:space="preserve"> PAGEREF _Toc164416329 \h </w:instrText>
        </w:r>
        <w:r>
          <w:rPr>
            <w:webHidden/>
          </w:rPr>
        </w:r>
        <w:r>
          <w:rPr>
            <w:webHidden/>
          </w:rPr>
          <w:fldChar w:fldCharType="separate"/>
        </w:r>
        <w:r>
          <w:rPr>
            <w:webHidden/>
          </w:rPr>
          <w:t>49</w:t>
        </w:r>
        <w:r>
          <w:rPr>
            <w:webHidden/>
          </w:rPr>
          <w:fldChar w:fldCharType="end"/>
        </w:r>
      </w:hyperlink>
    </w:p>
    <w:p w14:paraId="13F86878" w14:textId="53F46A7C" w:rsidR="00D40EB0" w:rsidRDefault="00D40EB0">
      <w:pPr>
        <w:pStyle w:val="TDC2"/>
        <w:tabs>
          <w:tab w:val="left" w:pos="960"/>
          <w:tab w:val="right" w:leader="dot" w:pos="8949"/>
        </w:tabs>
        <w:rPr>
          <w:noProof/>
          <w:kern w:val="2"/>
          <w:szCs w:val="24"/>
          <w:lang w:eastAsia="es-ES_tradnl"/>
          <w14:ligatures w14:val="standardContextual"/>
        </w:rPr>
      </w:pPr>
      <w:hyperlink w:anchor="_Toc164416330" w:history="1">
        <w:r w:rsidRPr="00593B49">
          <w:rPr>
            <w:rStyle w:val="Hipervnculo"/>
            <w:noProof/>
          </w:rPr>
          <w:t>7.1.</w:t>
        </w:r>
        <w:r>
          <w:rPr>
            <w:noProof/>
            <w:kern w:val="2"/>
            <w:szCs w:val="24"/>
            <w:lang w:eastAsia="es-ES_tradnl"/>
            <w14:ligatures w14:val="standardContextual"/>
          </w:rPr>
          <w:tab/>
        </w:r>
        <w:r w:rsidRPr="00593B49">
          <w:rPr>
            <w:rStyle w:val="Hipervnculo"/>
            <w:noProof/>
          </w:rPr>
          <w:t>Introducción</w:t>
        </w:r>
        <w:r>
          <w:rPr>
            <w:noProof/>
            <w:webHidden/>
          </w:rPr>
          <w:tab/>
        </w:r>
        <w:r>
          <w:rPr>
            <w:noProof/>
            <w:webHidden/>
          </w:rPr>
          <w:fldChar w:fldCharType="begin"/>
        </w:r>
        <w:r>
          <w:rPr>
            <w:noProof/>
            <w:webHidden/>
          </w:rPr>
          <w:instrText xml:space="preserve"> PAGEREF _Toc164416330 \h </w:instrText>
        </w:r>
        <w:r>
          <w:rPr>
            <w:noProof/>
            <w:webHidden/>
          </w:rPr>
        </w:r>
        <w:r>
          <w:rPr>
            <w:noProof/>
            <w:webHidden/>
          </w:rPr>
          <w:fldChar w:fldCharType="separate"/>
        </w:r>
        <w:r>
          <w:rPr>
            <w:noProof/>
            <w:webHidden/>
          </w:rPr>
          <w:t>49</w:t>
        </w:r>
        <w:r>
          <w:rPr>
            <w:noProof/>
            <w:webHidden/>
          </w:rPr>
          <w:fldChar w:fldCharType="end"/>
        </w:r>
      </w:hyperlink>
    </w:p>
    <w:p w14:paraId="3BCC73FF" w14:textId="41CF2DA0" w:rsidR="00D40EB0" w:rsidRDefault="00D40EB0">
      <w:pPr>
        <w:pStyle w:val="TDC2"/>
        <w:tabs>
          <w:tab w:val="left" w:pos="960"/>
          <w:tab w:val="right" w:leader="dot" w:pos="8949"/>
        </w:tabs>
        <w:rPr>
          <w:noProof/>
          <w:kern w:val="2"/>
          <w:szCs w:val="24"/>
          <w:lang w:eastAsia="es-ES_tradnl"/>
          <w14:ligatures w14:val="standardContextual"/>
        </w:rPr>
      </w:pPr>
      <w:hyperlink w:anchor="_Toc164416331" w:history="1">
        <w:r w:rsidRPr="00593B49">
          <w:rPr>
            <w:rStyle w:val="Hipervnculo"/>
            <w:noProof/>
          </w:rPr>
          <w:t>7.2.</w:t>
        </w:r>
        <w:r>
          <w:rPr>
            <w:noProof/>
            <w:kern w:val="2"/>
            <w:szCs w:val="24"/>
            <w:lang w:eastAsia="es-ES_tradnl"/>
            <w14:ligatures w14:val="standardContextual"/>
          </w:rPr>
          <w:tab/>
        </w:r>
        <w:r w:rsidRPr="00593B49">
          <w:rPr>
            <w:rStyle w:val="Hipervnculo"/>
            <w:noProof/>
          </w:rPr>
          <w:t>Desarrollo</w:t>
        </w:r>
        <w:r>
          <w:rPr>
            <w:noProof/>
            <w:webHidden/>
          </w:rPr>
          <w:tab/>
        </w:r>
        <w:r>
          <w:rPr>
            <w:noProof/>
            <w:webHidden/>
          </w:rPr>
          <w:fldChar w:fldCharType="begin"/>
        </w:r>
        <w:r>
          <w:rPr>
            <w:noProof/>
            <w:webHidden/>
          </w:rPr>
          <w:instrText xml:space="preserve"> PAGEREF _Toc164416331 \h </w:instrText>
        </w:r>
        <w:r>
          <w:rPr>
            <w:noProof/>
            <w:webHidden/>
          </w:rPr>
        </w:r>
        <w:r>
          <w:rPr>
            <w:noProof/>
            <w:webHidden/>
          </w:rPr>
          <w:fldChar w:fldCharType="separate"/>
        </w:r>
        <w:r>
          <w:rPr>
            <w:noProof/>
            <w:webHidden/>
          </w:rPr>
          <w:t>49</w:t>
        </w:r>
        <w:r>
          <w:rPr>
            <w:noProof/>
            <w:webHidden/>
          </w:rPr>
          <w:fldChar w:fldCharType="end"/>
        </w:r>
      </w:hyperlink>
    </w:p>
    <w:p w14:paraId="2D8AE484" w14:textId="36AED659" w:rsidR="00D40EB0" w:rsidRDefault="00D40EB0">
      <w:pPr>
        <w:pStyle w:val="TDC3"/>
        <w:tabs>
          <w:tab w:val="left" w:pos="1440"/>
          <w:tab w:val="right" w:leader="dot" w:pos="8949"/>
        </w:tabs>
        <w:rPr>
          <w:rFonts w:cstheme="minorBidi"/>
          <w:noProof/>
          <w:kern w:val="2"/>
          <w:sz w:val="24"/>
          <w:szCs w:val="24"/>
          <w:lang w:eastAsia="es-ES_tradnl"/>
          <w14:ligatures w14:val="standardContextual"/>
        </w:rPr>
      </w:pPr>
      <w:hyperlink w:anchor="_Toc164416332" w:history="1">
        <w:r w:rsidRPr="00593B49">
          <w:rPr>
            <w:rStyle w:val="Hipervnculo"/>
            <w:noProof/>
          </w:rPr>
          <w:t>7.2.1.</w:t>
        </w:r>
        <w:r>
          <w:rPr>
            <w:rFonts w:cstheme="minorBidi"/>
            <w:noProof/>
            <w:kern w:val="2"/>
            <w:sz w:val="24"/>
            <w:szCs w:val="24"/>
            <w:lang w:eastAsia="es-ES_tradnl"/>
            <w14:ligatures w14:val="standardContextual"/>
          </w:rPr>
          <w:tab/>
        </w:r>
        <w:r w:rsidRPr="00593B49">
          <w:rPr>
            <w:rStyle w:val="Hipervnculo"/>
            <w:noProof/>
          </w:rPr>
          <w:t>Ley de Protección de Datos</w:t>
        </w:r>
        <w:r>
          <w:rPr>
            <w:noProof/>
            <w:webHidden/>
          </w:rPr>
          <w:tab/>
        </w:r>
        <w:r>
          <w:rPr>
            <w:noProof/>
            <w:webHidden/>
          </w:rPr>
          <w:fldChar w:fldCharType="begin"/>
        </w:r>
        <w:r>
          <w:rPr>
            <w:noProof/>
            <w:webHidden/>
          </w:rPr>
          <w:instrText xml:space="preserve"> PAGEREF _Toc164416332 \h </w:instrText>
        </w:r>
        <w:r>
          <w:rPr>
            <w:noProof/>
            <w:webHidden/>
          </w:rPr>
        </w:r>
        <w:r>
          <w:rPr>
            <w:noProof/>
            <w:webHidden/>
          </w:rPr>
          <w:fldChar w:fldCharType="separate"/>
        </w:r>
        <w:r>
          <w:rPr>
            <w:noProof/>
            <w:webHidden/>
          </w:rPr>
          <w:t>50</w:t>
        </w:r>
        <w:r>
          <w:rPr>
            <w:noProof/>
            <w:webHidden/>
          </w:rPr>
          <w:fldChar w:fldCharType="end"/>
        </w:r>
      </w:hyperlink>
    </w:p>
    <w:p w14:paraId="446D5E7D" w14:textId="4CE57F18"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33" w:history="1">
        <w:r w:rsidRPr="00593B49">
          <w:rPr>
            <w:rStyle w:val="Hipervnculo"/>
          </w:rPr>
          <w:t>8.</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Mi Recorrido en la UFV</w:t>
        </w:r>
        <w:r>
          <w:rPr>
            <w:webHidden/>
          </w:rPr>
          <w:tab/>
        </w:r>
        <w:r>
          <w:rPr>
            <w:webHidden/>
          </w:rPr>
          <w:fldChar w:fldCharType="begin"/>
        </w:r>
        <w:r>
          <w:rPr>
            <w:webHidden/>
          </w:rPr>
          <w:instrText xml:space="preserve"> PAGEREF _Toc164416333 \h </w:instrText>
        </w:r>
        <w:r>
          <w:rPr>
            <w:webHidden/>
          </w:rPr>
        </w:r>
        <w:r>
          <w:rPr>
            <w:webHidden/>
          </w:rPr>
          <w:fldChar w:fldCharType="separate"/>
        </w:r>
        <w:r>
          <w:rPr>
            <w:webHidden/>
          </w:rPr>
          <w:t>51</w:t>
        </w:r>
        <w:r>
          <w:rPr>
            <w:webHidden/>
          </w:rPr>
          <w:fldChar w:fldCharType="end"/>
        </w:r>
      </w:hyperlink>
    </w:p>
    <w:p w14:paraId="32CEC6A4" w14:textId="76685831" w:rsidR="00D40EB0" w:rsidRDefault="00D40EB0">
      <w:pPr>
        <w:pStyle w:val="TDC2"/>
        <w:tabs>
          <w:tab w:val="left" w:pos="960"/>
          <w:tab w:val="right" w:leader="dot" w:pos="8949"/>
        </w:tabs>
        <w:rPr>
          <w:noProof/>
          <w:kern w:val="2"/>
          <w:szCs w:val="24"/>
          <w:lang w:eastAsia="es-ES_tradnl"/>
          <w14:ligatures w14:val="standardContextual"/>
        </w:rPr>
      </w:pPr>
      <w:hyperlink w:anchor="_Toc164416334" w:history="1">
        <w:r w:rsidRPr="00593B49">
          <w:rPr>
            <w:rStyle w:val="Hipervnculo"/>
            <w:noProof/>
          </w:rPr>
          <w:t>8.1.</w:t>
        </w:r>
        <w:r>
          <w:rPr>
            <w:noProof/>
            <w:kern w:val="2"/>
            <w:szCs w:val="24"/>
            <w:lang w:eastAsia="es-ES_tradnl"/>
            <w14:ligatures w14:val="standardContextual"/>
          </w:rPr>
          <w:tab/>
        </w:r>
        <w:r w:rsidRPr="00593B49">
          <w:rPr>
            <w:rStyle w:val="Hipervnculo"/>
            <w:noProof/>
          </w:rPr>
          <w:t>El PFG como culminación de mi camino universitario</w:t>
        </w:r>
        <w:r>
          <w:rPr>
            <w:noProof/>
            <w:webHidden/>
          </w:rPr>
          <w:tab/>
        </w:r>
        <w:r>
          <w:rPr>
            <w:noProof/>
            <w:webHidden/>
          </w:rPr>
          <w:fldChar w:fldCharType="begin"/>
        </w:r>
        <w:r>
          <w:rPr>
            <w:noProof/>
            <w:webHidden/>
          </w:rPr>
          <w:instrText xml:space="preserve"> PAGEREF _Toc164416334 \h </w:instrText>
        </w:r>
        <w:r>
          <w:rPr>
            <w:noProof/>
            <w:webHidden/>
          </w:rPr>
        </w:r>
        <w:r>
          <w:rPr>
            <w:noProof/>
            <w:webHidden/>
          </w:rPr>
          <w:fldChar w:fldCharType="separate"/>
        </w:r>
        <w:r>
          <w:rPr>
            <w:noProof/>
            <w:webHidden/>
          </w:rPr>
          <w:t>51</w:t>
        </w:r>
        <w:r>
          <w:rPr>
            <w:noProof/>
            <w:webHidden/>
          </w:rPr>
          <w:fldChar w:fldCharType="end"/>
        </w:r>
      </w:hyperlink>
    </w:p>
    <w:p w14:paraId="41A74444" w14:textId="388203E6" w:rsidR="00D40EB0" w:rsidRDefault="00D40EB0">
      <w:pPr>
        <w:pStyle w:val="TDC2"/>
        <w:tabs>
          <w:tab w:val="left" w:pos="960"/>
          <w:tab w:val="right" w:leader="dot" w:pos="8949"/>
        </w:tabs>
        <w:rPr>
          <w:noProof/>
          <w:kern w:val="2"/>
          <w:szCs w:val="24"/>
          <w:lang w:eastAsia="es-ES_tradnl"/>
          <w14:ligatures w14:val="standardContextual"/>
        </w:rPr>
      </w:pPr>
      <w:hyperlink w:anchor="_Toc164416335" w:history="1">
        <w:r w:rsidRPr="00593B49">
          <w:rPr>
            <w:rStyle w:val="Hipervnculo"/>
            <w:noProof/>
          </w:rPr>
          <w:t>8.2.</w:t>
        </w:r>
        <w:r>
          <w:rPr>
            <w:noProof/>
            <w:kern w:val="2"/>
            <w:szCs w:val="24"/>
            <w:lang w:eastAsia="es-ES_tradnl"/>
            <w14:ligatures w14:val="standardContextual"/>
          </w:rPr>
          <w:tab/>
        </w:r>
        <w:r w:rsidRPr="00593B49">
          <w:rPr>
            <w:rStyle w:val="Hipervnculo"/>
            <w:noProof/>
          </w:rPr>
          <w:t>Vinculación con mi futuro profesional</w:t>
        </w:r>
        <w:r>
          <w:rPr>
            <w:noProof/>
            <w:webHidden/>
          </w:rPr>
          <w:tab/>
        </w:r>
        <w:r>
          <w:rPr>
            <w:noProof/>
            <w:webHidden/>
          </w:rPr>
          <w:fldChar w:fldCharType="begin"/>
        </w:r>
        <w:r>
          <w:rPr>
            <w:noProof/>
            <w:webHidden/>
          </w:rPr>
          <w:instrText xml:space="preserve"> PAGEREF _Toc164416335 \h </w:instrText>
        </w:r>
        <w:r>
          <w:rPr>
            <w:noProof/>
            <w:webHidden/>
          </w:rPr>
        </w:r>
        <w:r>
          <w:rPr>
            <w:noProof/>
            <w:webHidden/>
          </w:rPr>
          <w:fldChar w:fldCharType="separate"/>
        </w:r>
        <w:r>
          <w:rPr>
            <w:noProof/>
            <w:webHidden/>
          </w:rPr>
          <w:t>52</w:t>
        </w:r>
        <w:r>
          <w:rPr>
            <w:noProof/>
            <w:webHidden/>
          </w:rPr>
          <w:fldChar w:fldCharType="end"/>
        </w:r>
      </w:hyperlink>
    </w:p>
    <w:p w14:paraId="48F2B181" w14:textId="6B24F701"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36" w:history="1">
        <w:r w:rsidRPr="00593B49">
          <w:rPr>
            <w:rStyle w:val="Hipervnculo"/>
          </w:rPr>
          <w:t>9.</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Conclusiones</w:t>
        </w:r>
        <w:r>
          <w:rPr>
            <w:webHidden/>
          </w:rPr>
          <w:tab/>
        </w:r>
        <w:r>
          <w:rPr>
            <w:webHidden/>
          </w:rPr>
          <w:fldChar w:fldCharType="begin"/>
        </w:r>
        <w:r>
          <w:rPr>
            <w:webHidden/>
          </w:rPr>
          <w:instrText xml:space="preserve"> PAGEREF _Toc164416336 \h </w:instrText>
        </w:r>
        <w:r>
          <w:rPr>
            <w:webHidden/>
          </w:rPr>
        </w:r>
        <w:r>
          <w:rPr>
            <w:webHidden/>
          </w:rPr>
          <w:fldChar w:fldCharType="separate"/>
        </w:r>
        <w:r>
          <w:rPr>
            <w:webHidden/>
          </w:rPr>
          <w:t>53</w:t>
        </w:r>
        <w:r>
          <w:rPr>
            <w:webHidden/>
          </w:rPr>
          <w:fldChar w:fldCharType="end"/>
        </w:r>
      </w:hyperlink>
    </w:p>
    <w:p w14:paraId="219082AC" w14:textId="1B8258E2" w:rsidR="00D40EB0" w:rsidRDefault="00D40EB0">
      <w:pPr>
        <w:pStyle w:val="TDC2"/>
        <w:tabs>
          <w:tab w:val="left" w:pos="960"/>
          <w:tab w:val="right" w:leader="dot" w:pos="8949"/>
        </w:tabs>
        <w:rPr>
          <w:noProof/>
          <w:kern w:val="2"/>
          <w:szCs w:val="24"/>
          <w:lang w:eastAsia="es-ES_tradnl"/>
          <w14:ligatures w14:val="standardContextual"/>
        </w:rPr>
      </w:pPr>
      <w:hyperlink w:anchor="_Toc164416337" w:history="1">
        <w:r w:rsidRPr="00593B49">
          <w:rPr>
            <w:rStyle w:val="Hipervnculo"/>
            <w:noProof/>
          </w:rPr>
          <w:t>9.1.</w:t>
        </w:r>
        <w:r>
          <w:rPr>
            <w:noProof/>
            <w:kern w:val="2"/>
            <w:szCs w:val="24"/>
            <w:lang w:eastAsia="es-ES_tradnl"/>
            <w14:ligatures w14:val="standardContextual"/>
          </w:rPr>
          <w:tab/>
        </w:r>
        <w:r w:rsidRPr="00593B49">
          <w:rPr>
            <w:rStyle w:val="Hipervnculo"/>
            <w:noProof/>
          </w:rPr>
          <w:t>Conclusiones</w:t>
        </w:r>
        <w:r>
          <w:rPr>
            <w:noProof/>
            <w:webHidden/>
          </w:rPr>
          <w:tab/>
        </w:r>
        <w:r>
          <w:rPr>
            <w:noProof/>
            <w:webHidden/>
          </w:rPr>
          <w:fldChar w:fldCharType="begin"/>
        </w:r>
        <w:r>
          <w:rPr>
            <w:noProof/>
            <w:webHidden/>
          </w:rPr>
          <w:instrText xml:space="preserve"> PAGEREF _Toc164416337 \h </w:instrText>
        </w:r>
        <w:r>
          <w:rPr>
            <w:noProof/>
            <w:webHidden/>
          </w:rPr>
        </w:r>
        <w:r>
          <w:rPr>
            <w:noProof/>
            <w:webHidden/>
          </w:rPr>
          <w:fldChar w:fldCharType="separate"/>
        </w:r>
        <w:r>
          <w:rPr>
            <w:noProof/>
            <w:webHidden/>
          </w:rPr>
          <w:t>53</w:t>
        </w:r>
        <w:r>
          <w:rPr>
            <w:noProof/>
            <w:webHidden/>
          </w:rPr>
          <w:fldChar w:fldCharType="end"/>
        </w:r>
      </w:hyperlink>
    </w:p>
    <w:p w14:paraId="3FF1CE09" w14:textId="374C0DE5" w:rsidR="00D40EB0" w:rsidRDefault="00D40EB0">
      <w:pPr>
        <w:pStyle w:val="TDC2"/>
        <w:tabs>
          <w:tab w:val="left" w:pos="960"/>
          <w:tab w:val="right" w:leader="dot" w:pos="8949"/>
        </w:tabs>
        <w:rPr>
          <w:noProof/>
          <w:kern w:val="2"/>
          <w:szCs w:val="24"/>
          <w:lang w:eastAsia="es-ES_tradnl"/>
          <w14:ligatures w14:val="standardContextual"/>
        </w:rPr>
      </w:pPr>
      <w:hyperlink w:anchor="_Toc164416338" w:history="1">
        <w:r w:rsidRPr="00593B49">
          <w:rPr>
            <w:rStyle w:val="Hipervnculo"/>
            <w:noProof/>
          </w:rPr>
          <w:t>9.2.</w:t>
        </w:r>
        <w:r>
          <w:rPr>
            <w:noProof/>
            <w:kern w:val="2"/>
            <w:szCs w:val="24"/>
            <w:lang w:eastAsia="es-ES_tradnl"/>
            <w14:ligatures w14:val="standardContextual"/>
          </w:rPr>
          <w:tab/>
        </w:r>
        <w:r w:rsidRPr="00593B49">
          <w:rPr>
            <w:rStyle w:val="Hipervnculo"/>
            <w:noProof/>
          </w:rPr>
          <w:t>Trabajo a futuro</w:t>
        </w:r>
        <w:r>
          <w:rPr>
            <w:noProof/>
            <w:webHidden/>
          </w:rPr>
          <w:tab/>
        </w:r>
        <w:r>
          <w:rPr>
            <w:noProof/>
            <w:webHidden/>
          </w:rPr>
          <w:fldChar w:fldCharType="begin"/>
        </w:r>
        <w:r>
          <w:rPr>
            <w:noProof/>
            <w:webHidden/>
          </w:rPr>
          <w:instrText xml:space="preserve"> PAGEREF _Toc164416338 \h </w:instrText>
        </w:r>
        <w:r>
          <w:rPr>
            <w:noProof/>
            <w:webHidden/>
          </w:rPr>
        </w:r>
        <w:r>
          <w:rPr>
            <w:noProof/>
            <w:webHidden/>
          </w:rPr>
          <w:fldChar w:fldCharType="separate"/>
        </w:r>
        <w:r>
          <w:rPr>
            <w:noProof/>
            <w:webHidden/>
          </w:rPr>
          <w:t>54</w:t>
        </w:r>
        <w:r>
          <w:rPr>
            <w:noProof/>
            <w:webHidden/>
          </w:rPr>
          <w:fldChar w:fldCharType="end"/>
        </w:r>
      </w:hyperlink>
    </w:p>
    <w:p w14:paraId="3A7A0909" w14:textId="6B52B13F"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39" w:history="1">
        <w:r w:rsidRPr="00593B49">
          <w:rPr>
            <w:rStyle w:val="Hipervnculo"/>
          </w:rPr>
          <w:t>10.</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Otros Méritos del Proyecto</w:t>
        </w:r>
        <w:r>
          <w:rPr>
            <w:webHidden/>
          </w:rPr>
          <w:tab/>
        </w:r>
        <w:r>
          <w:rPr>
            <w:webHidden/>
          </w:rPr>
          <w:fldChar w:fldCharType="begin"/>
        </w:r>
        <w:r>
          <w:rPr>
            <w:webHidden/>
          </w:rPr>
          <w:instrText xml:space="preserve"> PAGEREF _Toc164416339 \h </w:instrText>
        </w:r>
        <w:r>
          <w:rPr>
            <w:webHidden/>
          </w:rPr>
        </w:r>
        <w:r>
          <w:rPr>
            <w:webHidden/>
          </w:rPr>
          <w:fldChar w:fldCharType="separate"/>
        </w:r>
        <w:r>
          <w:rPr>
            <w:webHidden/>
          </w:rPr>
          <w:t>55</w:t>
        </w:r>
        <w:r>
          <w:rPr>
            <w:webHidden/>
          </w:rPr>
          <w:fldChar w:fldCharType="end"/>
        </w:r>
      </w:hyperlink>
    </w:p>
    <w:p w14:paraId="76B968F8" w14:textId="0D8354CA"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40" w:history="1">
        <w:r w:rsidRPr="00593B49">
          <w:rPr>
            <w:rStyle w:val="Hipervnculo"/>
          </w:rPr>
          <w:t>11.</w:t>
        </w:r>
        <w:r>
          <w:rPr>
            <w:rFonts w:asciiTheme="minorHAnsi" w:eastAsiaTheme="minorEastAsia" w:hAnsiTheme="minorHAnsi" w:cstheme="minorBidi"/>
            <w:b w:val="0"/>
            <w:color w:val="auto"/>
            <w:kern w:val="2"/>
            <w:sz w:val="24"/>
            <w:szCs w:val="24"/>
            <w:lang w:eastAsia="es-ES_tradnl"/>
            <w14:ligatures w14:val="standardContextual"/>
          </w:rPr>
          <w:tab/>
        </w:r>
        <w:r w:rsidRPr="00593B49">
          <w:rPr>
            <w:rStyle w:val="Hipervnculo"/>
          </w:rPr>
          <w:t>Bibliografía</w:t>
        </w:r>
        <w:r>
          <w:rPr>
            <w:webHidden/>
          </w:rPr>
          <w:tab/>
        </w:r>
        <w:r>
          <w:rPr>
            <w:webHidden/>
          </w:rPr>
          <w:fldChar w:fldCharType="begin"/>
        </w:r>
        <w:r>
          <w:rPr>
            <w:webHidden/>
          </w:rPr>
          <w:instrText xml:space="preserve"> PAGEREF _Toc164416340 \h </w:instrText>
        </w:r>
        <w:r>
          <w:rPr>
            <w:webHidden/>
          </w:rPr>
        </w:r>
        <w:r>
          <w:rPr>
            <w:webHidden/>
          </w:rPr>
          <w:fldChar w:fldCharType="separate"/>
        </w:r>
        <w:r>
          <w:rPr>
            <w:webHidden/>
          </w:rPr>
          <w:t>57</w:t>
        </w:r>
        <w:r>
          <w:rPr>
            <w:webHidden/>
          </w:rPr>
          <w:fldChar w:fldCharType="end"/>
        </w:r>
      </w:hyperlink>
    </w:p>
    <w:p w14:paraId="41FCF5F8" w14:textId="253834DB"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41" w:history="1">
        <w:r w:rsidRPr="00593B49">
          <w:rPr>
            <w:rStyle w:val="Hipervnculo"/>
          </w:rPr>
          <w:t>Anexo A: Requisitos de Usuario</w:t>
        </w:r>
        <w:r>
          <w:rPr>
            <w:webHidden/>
          </w:rPr>
          <w:tab/>
        </w:r>
        <w:r>
          <w:rPr>
            <w:webHidden/>
          </w:rPr>
          <w:fldChar w:fldCharType="begin"/>
        </w:r>
        <w:r>
          <w:rPr>
            <w:webHidden/>
          </w:rPr>
          <w:instrText xml:space="preserve"> PAGEREF _Toc164416341 \h </w:instrText>
        </w:r>
        <w:r>
          <w:rPr>
            <w:webHidden/>
          </w:rPr>
        </w:r>
        <w:r>
          <w:rPr>
            <w:webHidden/>
          </w:rPr>
          <w:fldChar w:fldCharType="separate"/>
        </w:r>
        <w:r>
          <w:rPr>
            <w:webHidden/>
          </w:rPr>
          <w:t>61</w:t>
        </w:r>
        <w:r>
          <w:rPr>
            <w:webHidden/>
          </w:rPr>
          <w:fldChar w:fldCharType="end"/>
        </w:r>
      </w:hyperlink>
    </w:p>
    <w:p w14:paraId="2074F8F2" w14:textId="36A41994" w:rsidR="00D40EB0" w:rsidRDefault="00D40EB0">
      <w:pPr>
        <w:pStyle w:val="TDC2"/>
        <w:tabs>
          <w:tab w:val="right" w:leader="dot" w:pos="8949"/>
        </w:tabs>
        <w:rPr>
          <w:noProof/>
          <w:kern w:val="2"/>
          <w:szCs w:val="24"/>
          <w:lang w:eastAsia="es-ES_tradnl"/>
          <w14:ligatures w14:val="standardContextual"/>
        </w:rPr>
      </w:pPr>
      <w:hyperlink w:anchor="_Toc164416342" w:history="1">
        <w:r w:rsidRPr="00593B49">
          <w:rPr>
            <w:rStyle w:val="Hipervnculo"/>
            <w:noProof/>
          </w:rPr>
          <w:t>Requisitos Funcionales</w:t>
        </w:r>
        <w:r>
          <w:rPr>
            <w:noProof/>
            <w:webHidden/>
          </w:rPr>
          <w:tab/>
        </w:r>
        <w:r>
          <w:rPr>
            <w:noProof/>
            <w:webHidden/>
          </w:rPr>
          <w:fldChar w:fldCharType="begin"/>
        </w:r>
        <w:r>
          <w:rPr>
            <w:noProof/>
            <w:webHidden/>
          </w:rPr>
          <w:instrText xml:space="preserve"> PAGEREF _Toc164416342 \h </w:instrText>
        </w:r>
        <w:r>
          <w:rPr>
            <w:noProof/>
            <w:webHidden/>
          </w:rPr>
        </w:r>
        <w:r>
          <w:rPr>
            <w:noProof/>
            <w:webHidden/>
          </w:rPr>
          <w:fldChar w:fldCharType="separate"/>
        </w:r>
        <w:r>
          <w:rPr>
            <w:noProof/>
            <w:webHidden/>
          </w:rPr>
          <w:t>61</w:t>
        </w:r>
        <w:r>
          <w:rPr>
            <w:noProof/>
            <w:webHidden/>
          </w:rPr>
          <w:fldChar w:fldCharType="end"/>
        </w:r>
      </w:hyperlink>
    </w:p>
    <w:p w14:paraId="427F2B30" w14:textId="304B2AA5" w:rsidR="00D40EB0" w:rsidRDefault="00D40EB0">
      <w:pPr>
        <w:pStyle w:val="TDC2"/>
        <w:tabs>
          <w:tab w:val="right" w:leader="dot" w:pos="8949"/>
        </w:tabs>
        <w:rPr>
          <w:noProof/>
          <w:kern w:val="2"/>
          <w:szCs w:val="24"/>
          <w:lang w:eastAsia="es-ES_tradnl"/>
          <w14:ligatures w14:val="standardContextual"/>
        </w:rPr>
      </w:pPr>
      <w:hyperlink w:anchor="_Toc164416343" w:history="1">
        <w:r w:rsidRPr="00593B49">
          <w:rPr>
            <w:rStyle w:val="Hipervnculo"/>
            <w:noProof/>
          </w:rPr>
          <w:t>Requisitos No Funcionales</w:t>
        </w:r>
        <w:r>
          <w:rPr>
            <w:noProof/>
            <w:webHidden/>
          </w:rPr>
          <w:tab/>
        </w:r>
        <w:r>
          <w:rPr>
            <w:noProof/>
            <w:webHidden/>
          </w:rPr>
          <w:fldChar w:fldCharType="begin"/>
        </w:r>
        <w:r>
          <w:rPr>
            <w:noProof/>
            <w:webHidden/>
          </w:rPr>
          <w:instrText xml:space="preserve"> PAGEREF _Toc164416343 \h </w:instrText>
        </w:r>
        <w:r>
          <w:rPr>
            <w:noProof/>
            <w:webHidden/>
          </w:rPr>
        </w:r>
        <w:r>
          <w:rPr>
            <w:noProof/>
            <w:webHidden/>
          </w:rPr>
          <w:fldChar w:fldCharType="separate"/>
        </w:r>
        <w:r>
          <w:rPr>
            <w:noProof/>
            <w:webHidden/>
          </w:rPr>
          <w:t>63</w:t>
        </w:r>
        <w:r>
          <w:rPr>
            <w:noProof/>
            <w:webHidden/>
          </w:rPr>
          <w:fldChar w:fldCharType="end"/>
        </w:r>
      </w:hyperlink>
    </w:p>
    <w:p w14:paraId="23A8B106" w14:textId="37C71F3E"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44" w:history="1">
        <w:r w:rsidRPr="00593B49">
          <w:rPr>
            <w:rStyle w:val="Hipervnculo"/>
          </w:rPr>
          <w:t>Anexo B: Diseño de la Aplicación</w:t>
        </w:r>
        <w:r>
          <w:rPr>
            <w:webHidden/>
          </w:rPr>
          <w:tab/>
        </w:r>
        <w:r>
          <w:rPr>
            <w:webHidden/>
          </w:rPr>
          <w:fldChar w:fldCharType="begin"/>
        </w:r>
        <w:r>
          <w:rPr>
            <w:webHidden/>
          </w:rPr>
          <w:instrText xml:space="preserve"> PAGEREF _Toc164416344 \h </w:instrText>
        </w:r>
        <w:r>
          <w:rPr>
            <w:webHidden/>
          </w:rPr>
        </w:r>
        <w:r>
          <w:rPr>
            <w:webHidden/>
          </w:rPr>
          <w:fldChar w:fldCharType="separate"/>
        </w:r>
        <w:r>
          <w:rPr>
            <w:webHidden/>
          </w:rPr>
          <w:t>65</w:t>
        </w:r>
        <w:r>
          <w:rPr>
            <w:webHidden/>
          </w:rPr>
          <w:fldChar w:fldCharType="end"/>
        </w:r>
      </w:hyperlink>
    </w:p>
    <w:p w14:paraId="199BEBD4" w14:textId="52C722A3"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45" w:history="1">
        <w:r w:rsidRPr="00593B49">
          <w:rPr>
            <w:rStyle w:val="Hipervnculo"/>
          </w:rPr>
          <w:t>Anexo C: Detalles BBDD</w:t>
        </w:r>
        <w:r>
          <w:rPr>
            <w:webHidden/>
          </w:rPr>
          <w:tab/>
        </w:r>
        <w:r>
          <w:rPr>
            <w:webHidden/>
          </w:rPr>
          <w:fldChar w:fldCharType="begin"/>
        </w:r>
        <w:r>
          <w:rPr>
            <w:webHidden/>
          </w:rPr>
          <w:instrText xml:space="preserve"> PAGEREF _Toc164416345 \h </w:instrText>
        </w:r>
        <w:r>
          <w:rPr>
            <w:webHidden/>
          </w:rPr>
        </w:r>
        <w:r>
          <w:rPr>
            <w:webHidden/>
          </w:rPr>
          <w:fldChar w:fldCharType="separate"/>
        </w:r>
        <w:r>
          <w:rPr>
            <w:webHidden/>
          </w:rPr>
          <w:t>67</w:t>
        </w:r>
        <w:r>
          <w:rPr>
            <w:webHidden/>
          </w:rPr>
          <w:fldChar w:fldCharType="end"/>
        </w:r>
      </w:hyperlink>
    </w:p>
    <w:p w14:paraId="0DB2E3C8" w14:textId="21565104" w:rsidR="00D40EB0" w:rsidRDefault="00D40EB0">
      <w:pPr>
        <w:pStyle w:val="TDC2"/>
        <w:tabs>
          <w:tab w:val="right" w:leader="dot" w:pos="8949"/>
        </w:tabs>
        <w:rPr>
          <w:noProof/>
          <w:kern w:val="2"/>
          <w:szCs w:val="24"/>
          <w:lang w:eastAsia="es-ES_tradnl"/>
          <w14:ligatures w14:val="standardContextual"/>
        </w:rPr>
      </w:pPr>
      <w:hyperlink w:anchor="_Toc164416346" w:history="1">
        <w:r w:rsidRPr="00593B49">
          <w:rPr>
            <w:rStyle w:val="Hipervnculo"/>
            <w:noProof/>
          </w:rPr>
          <w:t>Usuarios</w:t>
        </w:r>
        <w:r>
          <w:rPr>
            <w:noProof/>
            <w:webHidden/>
          </w:rPr>
          <w:tab/>
        </w:r>
        <w:r>
          <w:rPr>
            <w:noProof/>
            <w:webHidden/>
          </w:rPr>
          <w:fldChar w:fldCharType="begin"/>
        </w:r>
        <w:r>
          <w:rPr>
            <w:noProof/>
            <w:webHidden/>
          </w:rPr>
          <w:instrText xml:space="preserve"> PAGEREF _Toc164416346 \h </w:instrText>
        </w:r>
        <w:r>
          <w:rPr>
            <w:noProof/>
            <w:webHidden/>
          </w:rPr>
        </w:r>
        <w:r>
          <w:rPr>
            <w:noProof/>
            <w:webHidden/>
          </w:rPr>
          <w:fldChar w:fldCharType="separate"/>
        </w:r>
        <w:r>
          <w:rPr>
            <w:noProof/>
            <w:webHidden/>
          </w:rPr>
          <w:t>67</w:t>
        </w:r>
        <w:r>
          <w:rPr>
            <w:noProof/>
            <w:webHidden/>
          </w:rPr>
          <w:fldChar w:fldCharType="end"/>
        </w:r>
      </w:hyperlink>
    </w:p>
    <w:p w14:paraId="22D9393D" w14:textId="458F3C66" w:rsidR="00D40EB0" w:rsidRDefault="00D40EB0">
      <w:pPr>
        <w:pStyle w:val="TDC2"/>
        <w:tabs>
          <w:tab w:val="right" w:leader="dot" w:pos="8949"/>
        </w:tabs>
        <w:rPr>
          <w:noProof/>
          <w:kern w:val="2"/>
          <w:szCs w:val="24"/>
          <w:lang w:eastAsia="es-ES_tradnl"/>
          <w14:ligatures w14:val="standardContextual"/>
        </w:rPr>
      </w:pPr>
      <w:hyperlink w:anchor="_Toc164416347" w:history="1">
        <w:r w:rsidRPr="00593B49">
          <w:rPr>
            <w:rStyle w:val="Hipervnculo"/>
            <w:noProof/>
          </w:rPr>
          <w:t>Usuario_Grupo</w:t>
        </w:r>
        <w:r>
          <w:rPr>
            <w:noProof/>
            <w:webHidden/>
          </w:rPr>
          <w:tab/>
        </w:r>
        <w:r>
          <w:rPr>
            <w:noProof/>
            <w:webHidden/>
          </w:rPr>
          <w:fldChar w:fldCharType="begin"/>
        </w:r>
        <w:r>
          <w:rPr>
            <w:noProof/>
            <w:webHidden/>
          </w:rPr>
          <w:instrText xml:space="preserve"> PAGEREF _Toc164416347 \h </w:instrText>
        </w:r>
        <w:r>
          <w:rPr>
            <w:noProof/>
            <w:webHidden/>
          </w:rPr>
        </w:r>
        <w:r>
          <w:rPr>
            <w:noProof/>
            <w:webHidden/>
          </w:rPr>
          <w:fldChar w:fldCharType="separate"/>
        </w:r>
        <w:r>
          <w:rPr>
            <w:noProof/>
            <w:webHidden/>
          </w:rPr>
          <w:t>67</w:t>
        </w:r>
        <w:r>
          <w:rPr>
            <w:noProof/>
            <w:webHidden/>
          </w:rPr>
          <w:fldChar w:fldCharType="end"/>
        </w:r>
      </w:hyperlink>
    </w:p>
    <w:p w14:paraId="02759AE0" w14:textId="445806EA" w:rsidR="00D40EB0" w:rsidRDefault="00D40EB0">
      <w:pPr>
        <w:pStyle w:val="TDC2"/>
        <w:tabs>
          <w:tab w:val="right" w:leader="dot" w:pos="8949"/>
        </w:tabs>
        <w:rPr>
          <w:noProof/>
          <w:kern w:val="2"/>
          <w:szCs w:val="24"/>
          <w:lang w:eastAsia="es-ES_tradnl"/>
          <w14:ligatures w14:val="standardContextual"/>
        </w:rPr>
      </w:pPr>
      <w:hyperlink w:anchor="_Toc164416348" w:history="1">
        <w:r w:rsidRPr="00593B49">
          <w:rPr>
            <w:rStyle w:val="Hipervnculo"/>
            <w:noProof/>
          </w:rPr>
          <w:t>Grupos</w:t>
        </w:r>
        <w:r>
          <w:rPr>
            <w:noProof/>
            <w:webHidden/>
          </w:rPr>
          <w:tab/>
        </w:r>
        <w:r>
          <w:rPr>
            <w:noProof/>
            <w:webHidden/>
          </w:rPr>
          <w:fldChar w:fldCharType="begin"/>
        </w:r>
        <w:r>
          <w:rPr>
            <w:noProof/>
            <w:webHidden/>
          </w:rPr>
          <w:instrText xml:space="preserve"> PAGEREF _Toc164416348 \h </w:instrText>
        </w:r>
        <w:r>
          <w:rPr>
            <w:noProof/>
            <w:webHidden/>
          </w:rPr>
        </w:r>
        <w:r>
          <w:rPr>
            <w:noProof/>
            <w:webHidden/>
          </w:rPr>
          <w:fldChar w:fldCharType="separate"/>
        </w:r>
        <w:r>
          <w:rPr>
            <w:noProof/>
            <w:webHidden/>
          </w:rPr>
          <w:t>68</w:t>
        </w:r>
        <w:r>
          <w:rPr>
            <w:noProof/>
            <w:webHidden/>
          </w:rPr>
          <w:fldChar w:fldCharType="end"/>
        </w:r>
      </w:hyperlink>
    </w:p>
    <w:p w14:paraId="74C34250" w14:textId="02589362" w:rsidR="00D40EB0" w:rsidRDefault="00D40EB0">
      <w:pPr>
        <w:pStyle w:val="TDC2"/>
        <w:tabs>
          <w:tab w:val="right" w:leader="dot" w:pos="8949"/>
        </w:tabs>
        <w:rPr>
          <w:noProof/>
          <w:kern w:val="2"/>
          <w:szCs w:val="24"/>
          <w:lang w:eastAsia="es-ES_tradnl"/>
          <w14:ligatures w14:val="standardContextual"/>
        </w:rPr>
      </w:pPr>
      <w:hyperlink w:anchor="_Toc164416349" w:history="1">
        <w:r w:rsidRPr="00593B49">
          <w:rPr>
            <w:rStyle w:val="Hipervnculo"/>
            <w:noProof/>
          </w:rPr>
          <w:t>Series</w:t>
        </w:r>
        <w:r>
          <w:rPr>
            <w:noProof/>
            <w:webHidden/>
          </w:rPr>
          <w:tab/>
        </w:r>
        <w:r>
          <w:rPr>
            <w:noProof/>
            <w:webHidden/>
          </w:rPr>
          <w:fldChar w:fldCharType="begin"/>
        </w:r>
        <w:r>
          <w:rPr>
            <w:noProof/>
            <w:webHidden/>
          </w:rPr>
          <w:instrText xml:space="preserve"> PAGEREF _Toc164416349 \h </w:instrText>
        </w:r>
        <w:r>
          <w:rPr>
            <w:noProof/>
            <w:webHidden/>
          </w:rPr>
        </w:r>
        <w:r>
          <w:rPr>
            <w:noProof/>
            <w:webHidden/>
          </w:rPr>
          <w:fldChar w:fldCharType="separate"/>
        </w:r>
        <w:r>
          <w:rPr>
            <w:noProof/>
            <w:webHidden/>
          </w:rPr>
          <w:t>68</w:t>
        </w:r>
        <w:r>
          <w:rPr>
            <w:noProof/>
            <w:webHidden/>
          </w:rPr>
          <w:fldChar w:fldCharType="end"/>
        </w:r>
      </w:hyperlink>
    </w:p>
    <w:p w14:paraId="01D3E716" w14:textId="6A67C841" w:rsidR="00D40EB0" w:rsidRDefault="00D40EB0">
      <w:pPr>
        <w:pStyle w:val="TDC2"/>
        <w:tabs>
          <w:tab w:val="right" w:leader="dot" w:pos="8949"/>
        </w:tabs>
        <w:rPr>
          <w:noProof/>
          <w:kern w:val="2"/>
          <w:szCs w:val="24"/>
          <w:lang w:eastAsia="es-ES_tradnl"/>
          <w14:ligatures w14:val="standardContextual"/>
        </w:rPr>
      </w:pPr>
      <w:hyperlink w:anchor="_Toc164416350" w:history="1">
        <w:r w:rsidRPr="00593B49">
          <w:rPr>
            <w:rStyle w:val="Hipervnculo"/>
            <w:noProof/>
          </w:rPr>
          <w:t>Capítulo</w:t>
        </w:r>
        <w:r>
          <w:rPr>
            <w:noProof/>
            <w:webHidden/>
          </w:rPr>
          <w:tab/>
        </w:r>
        <w:r>
          <w:rPr>
            <w:noProof/>
            <w:webHidden/>
          </w:rPr>
          <w:fldChar w:fldCharType="begin"/>
        </w:r>
        <w:r>
          <w:rPr>
            <w:noProof/>
            <w:webHidden/>
          </w:rPr>
          <w:instrText xml:space="preserve"> PAGEREF _Toc164416350 \h </w:instrText>
        </w:r>
        <w:r>
          <w:rPr>
            <w:noProof/>
            <w:webHidden/>
          </w:rPr>
        </w:r>
        <w:r>
          <w:rPr>
            <w:noProof/>
            <w:webHidden/>
          </w:rPr>
          <w:fldChar w:fldCharType="separate"/>
        </w:r>
        <w:r>
          <w:rPr>
            <w:noProof/>
            <w:webHidden/>
          </w:rPr>
          <w:t>69</w:t>
        </w:r>
        <w:r>
          <w:rPr>
            <w:noProof/>
            <w:webHidden/>
          </w:rPr>
          <w:fldChar w:fldCharType="end"/>
        </w:r>
      </w:hyperlink>
    </w:p>
    <w:p w14:paraId="3954F050" w14:textId="64B5D464" w:rsidR="00D40EB0" w:rsidRDefault="00D40EB0">
      <w:pPr>
        <w:pStyle w:val="TDC2"/>
        <w:tabs>
          <w:tab w:val="right" w:leader="dot" w:pos="8949"/>
        </w:tabs>
        <w:rPr>
          <w:noProof/>
          <w:kern w:val="2"/>
          <w:szCs w:val="24"/>
          <w:lang w:eastAsia="es-ES_tradnl"/>
          <w14:ligatures w14:val="standardContextual"/>
        </w:rPr>
      </w:pPr>
      <w:hyperlink w:anchor="_Toc164416351" w:history="1">
        <w:r w:rsidRPr="00593B49">
          <w:rPr>
            <w:rStyle w:val="Hipervnculo"/>
            <w:noProof/>
          </w:rPr>
          <w:t>Visualizaciones</w:t>
        </w:r>
        <w:r>
          <w:rPr>
            <w:noProof/>
            <w:webHidden/>
          </w:rPr>
          <w:tab/>
        </w:r>
        <w:r>
          <w:rPr>
            <w:noProof/>
            <w:webHidden/>
          </w:rPr>
          <w:fldChar w:fldCharType="begin"/>
        </w:r>
        <w:r>
          <w:rPr>
            <w:noProof/>
            <w:webHidden/>
          </w:rPr>
          <w:instrText xml:space="preserve"> PAGEREF _Toc164416351 \h </w:instrText>
        </w:r>
        <w:r>
          <w:rPr>
            <w:noProof/>
            <w:webHidden/>
          </w:rPr>
        </w:r>
        <w:r>
          <w:rPr>
            <w:noProof/>
            <w:webHidden/>
          </w:rPr>
          <w:fldChar w:fldCharType="separate"/>
        </w:r>
        <w:r>
          <w:rPr>
            <w:noProof/>
            <w:webHidden/>
          </w:rPr>
          <w:t>69</w:t>
        </w:r>
        <w:r>
          <w:rPr>
            <w:noProof/>
            <w:webHidden/>
          </w:rPr>
          <w:fldChar w:fldCharType="end"/>
        </w:r>
      </w:hyperlink>
    </w:p>
    <w:p w14:paraId="0A94052F" w14:textId="03F191C9" w:rsidR="00D40EB0" w:rsidRDefault="00D40EB0">
      <w:pPr>
        <w:pStyle w:val="TDC2"/>
        <w:tabs>
          <w:tab w:val="right" w:leader="dot" w:pos="8949"/>
        </w:tabs>
        <w:rPr>
          <w:noProof/>
          <w:kern w:val="2"/>
          <w:szCs w:val="24"/>
          <w:lang w:eastAsia="es-ES_tradnl"/>
          <w14:ligatures w14:val="standardContextual"/>
        </w:rPr>
      </w:pPr>
      <w:hyperlink w:anchor="_Toc164416352" w:history="1">
        <w:r w:rsidRPr="00593B49">
          <w:rPr>
            <w:rStyle w:val="Hipervnculo"/>
            <w:noProof/>
          </w:rPr>
          <w:t>Comentarios Serie</w:t>
        </w:r>
        <w:r>
          <w:rPr>
            <w:noProof/>
            <w:webHidden/>
          </w:rPr>
          <w:tab/>
        </w:r>
        <w:r>
          <w:rPr>
            <w:noProof/>
            <w:webHidden/>
          </w:rPr>
          <w:fldChar w:fldCharType="begin"/>
        </w:r>
        <w:r>
          <w:rPr>
            <w:noProof/>
            <w:webHidden/>
          </w:rPr>
          <w:instrText xml:space="preserve"> PAGEREF _Toc164416352 \h </w:instrText>
        </w:r>
        <w:r>
          <w:rPr>
            <w:noProof/>
            <w:webHidden/>
          </w:rPr>
        </w:r>
        <w:r>
          <w:rPr>
            <w:noProof/>
            <w:webHidden/>
          </w:rPr>
          <w:fldChar w:fldCharType="separate"/>
        </w:r>
        <w:r>
          <w:rPr>
            <w:noProof/>
            <w:webHidden/>
          </w:rPr>
          <w:t>70</w:t>
        </w:r>
        <w:r>
          <w:rPr>
            <w:noProof/>
            <w:webHidden/>
          </w:rPr>
          <w:fldChar w:fldCharType="end"/>
        </w:r>
      </w:hyperlink>
    </w:p>
    <w:p w14:paraId="6B979791" w14:textId="1B906840" w:rsidR="00D40EB0" w:rsidRDefault="00D40EB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416353" w:history="1">
        <w:r w:rsidRPr="00593B49">
          <w:rPr>
            <w:rStyle w:val="Hipervnculo"/>
          </w:rPr>
          <w:t>Anexo D: Detalles de Pantallas</w:t>
        </w:r>
        <w:r>
          <w:rPr>
            <w:webHidden/>
          </w:rPr>
          <w:tab/>
        </w:r>
        <w:r>
          <w:rPr>
            <w:webHidden/>
          </w:rPr>
          <w:fldChar w:fldCharType="begin"/>
        </w:r>
        <w:r>
          <w:rPr>
            <w:webHidden/>
          </w:rPr>
          <w:instrText xml:space="preserve"> PAGEREF _Toc164416353 \h </w:instrText>
        </w:r>
        <w:r>
          <w:rPr>
            <w:webHidden/>
          </w:rPr>
        </w:r>
        <w:r>
          <w:rPr>
            <w:webHidden/>
          </w:rPr>
          <w:fldChar w:fldCharType="separate"/>
        </w:r>
        <w:r>
          <w:rPr>
            <w:webHidden/>
          </w:rPr>
          <w:t>71</w:t>
        </w:r>
        <w:r>
          <w:rPr>
            <w:webHidden/>
          </w:rPr>
          <w:fldChar w:fldCharType="end"/>
        </w:r>
      </w:hyperlink>
    </w:p>
    <w:p w14:paraId="319E780F" w14:textId="1AC0D40C" w:rsidR="00D40EB0" w:rsidRDefault="00D40EB0">
      <w:pPr>
        <w:pStyle w:val="TDC2"/>
        <w:tabs>
          <w:tab w:val="right" w:leader="dot" w:pos="8949"/>
        </w:tabs>
        <w:rPr>
          <w:noProof/>
          <w:kern w:val="2"/>
          <w:szCs w:val="24"/>
          <w:lang w:eastAsia="es-ES_tradnl"/>
          <w14:ligatures w14:val="standardContextual"/>
        </w:rPr>
      </w:pPr>
      <w:hyperlink w:anchor="_Toc164416354" w:history="1">
        <w:r w:rsidRPr="00593B49">
          <w:rPr>
            <w:rStyle w:val="Hipervnculo"/>
            <w:noProof/>
          </w:rPr>
          <w:t>Pantalla Bienvenida</w:t>
        </w:r>
        <w:r>
          <w:rPr>
            <w:noProof/>
            <w:webHidden/>
          </w:rPr>
          <w:tab/>
        </w:r>
        <w:r>
          <w:rPr>
            <w:noProof/>
            <w:webHidden/>
          </w:rPr>
          <w:fldChar w:fldCharType="begin"/>
        </w:r>
        <w:r>
          <w:rPr>
            <w:noProof/>
            <w:webHidden/>
          </w:rPr>
          <w:instrText xml:space="preserve"> PAGEREF _Toc164416354 \h </w:instrText>
        </w:r>
        <w:r>
          <w:rPr>
            <w:noProof/>
            <w:webHidden/>
          </w:rPr>
        </w:r>
        <w:r>
          <w:rPr>
            <w:noProof/>
            <w:webHidden/>
          </w:rPr>
          <w:fldChar w:fldCharType="separate"/>
        </w:r>
        <w:r>
          <w:rPr>
            <w:noProof/>
            <w:webHidden/>
          </w:rPr>
          <w:t>71</w:t>
        </w:r>
        <w:r>
          <w:rPr>
            <w:noProof/>
            <w:webHidden/>
          </w:rPr>
          <w:fldChar w:fldCharType="end"/>
        </w:r>
      </w:hyperlink>
    </w:p>
    <w:p w14:paraId="27709DF5" w14:textId="58396E8D" w:rsidR="00D40EB0" w:rsidRDefault="00D40EB0">
      <w:pPr>
        <w:pStyle w:val="TDC2"/>
        <w:tabs>
          <w:tab w:val="right" w:leader="dot" w:pos="8949"/>
        </w:tabs>
        <w:rPr>
          <w:noProof/>
          <w:kern w:val="2"/>
          <w:szCs w:val="24"/>
          <w:lang w:eastAsia="es-ES_tradnl"/>
          <w14:ligatures w14:val="standardContextual"/>
        </w:rPr>
      </w:pPr>
      <w:hyperlink w:anchor="_Toc164416355" w:history="1">
        <w:r w:rsidRPr="00593B49">
          <w:rPr>
            <w:rStyle w:val="Hipervnculo"/>
            <w:noProof/>
          </w:rPr>
          <w:t>Pantalla Inicio Sesión</w:t>
        </w:r>
        <w:r>
          <w:rPr>
            <w:noProof/>
            <w:webHidden/>
          </w:rPr>
          <w:tab/>
        </w:r>
        <w:r>
          <w:rPr>
            <w:noProof/>
            <w:webHidden/>
          </w:rPr>
          <w:fldChar w:fldCharType="begin"/>
        </w:r>
        <w:r>
          <w:rPr>
            <w:noProof/>
            <w:webHidden/>
          </w:rPr>
          <w:instrText xml:space="preserve"> PAGEREF _Toc164416355 \h </w:instrText>
        </w:r>
        <w:r>
          <w:rPr>
            <w:noProof/>
            <w:webHidden/>
          </w:rPr>
        </w:r>
        <w:r>
          <w:rPr>
            <w:noProof/>
            <w:webHidden/>
          </w:rPr>
          <w:fldChar w:fldCharType="separate"/>
        </w:r>
        <w:r>
          <w:rPr>
            <w:noProof/>
            <w:webHidden/>
          </w:rPr>
          <w:t>72</w:t>
        </w:r>
        <w:r>
          <w:rPr>
            <w:noProof/>
            <w:webHidden/>
          </w:rPr>
          <w:fldChar w:fldCharType="end"/>
        </w:r>
      </w:hyperlink>
    </w:p>
    <w:p w14:paraId="266896EC" w14:textId="66AFE01B" w:rsidR="00D40EB0" w:rsidRDefault="00D40EB0">
      <w:pPr>
        <w:pStyle w:val="TDC2"/>
        <w:tabs>
          <w:tab w:val="right" w:leader="dot" w:pos="8949"/>
        </w:tabs>
        <w:rPr>
          <w:noProof/>
          <w:kern w:val="2"/>
          <w:szCs w:val="24"/>
          <w:lang w:eastAsia="es-ES_tradnl"/>
          <w14:ligatures w14:val="standardContextual"/>
        </w:rPr>
      </w:pPr>
      <w:hyperlink w:anchor="_Toc164416356" w:history="1">
        <w:r w:rsidRPr="00593B49">
          <w:rPr>
            <w:rStyle w:val="Hipervnculo"/>
            <w:noProof/>
          </w:rPr>
          <w:t>Pantalla Home</w:t>
        </w:r>
        <w:r>
          <w:rPr>
            <w:noProof/>
            <w:webHidden/>
          </w:rPr>
          <w:tab/>
        </w:r>
        <w:r>
          <w:rPr>
            <w:noProof/>
            <w:webHidden/>
          </w:rPr>
          <w:fldChar w:fldCharType="begin"/>
        </w:r>
        <w:r>
          <w:rPr>
            <w:noProof/>
            <w:webHidden/>
          </w:rPr>
          <w:instrText xml:space="preserve"> PAGEREF _Toc164416356 \h </w:instrText>
        </w:r>
        <w:r>
          <w:rPr>
            <w:noProof/>
            <w:webHidden/>
          </w:rPr>
        </w:r>
        <w:r>
          <w:rPr>
            <w:noProof/>
            <w:webHidden/>
          </w:rPr>
          <w:fldChar w:fldCharType="separate"/>
        </w:r>
        <w:r>
          <w:rPr>
            <w:noProof/>
            <w:webHidden/>
          </w:rPr>
          <w:t>73</w:t>
        </w:r>
        <w:r>
          <w:rPr>
            <w:noProof/>
            <w:webHidden/>
          </w:rPr>
          <w:fldChar w:fldCharType="end"/>
        </w:r>
      </w:hyperlink>
    </w:p>
    <w:p w14:paraId="1572AA30" w14:textId="6B3FA989" w:rsidR="00D40EB0" w:rsidRDefault="00D40EB0">
      <w:pPr>
        <w:pStyle w:val="TDC2"/>
        <w:tabs>
          <w:tab w:val="right" w:leader="dot" w:pos="8949"/>
        </w:tabs>
        <w:rPr>
          <w:noProof/>
          <w:kern w:val="2"/>
          <w:szCs w:val="24"/>
          <w:lang w:eastAsia="es-ES_tradnl"/>
          <w14:ligatures w14:val="standardContextual"/>
        </w:rPr>
      </w:pPr>
      <w:hyperlink w:anchor="_Toc164416357" w:history="1">
        <w:r w:rsidRPr="00593B49">
          <w:rPr>
            <w:rStyle w:val="Hipervnculo"/>
            <w:noProof/>
          </w:rPr>
          <w:t>Pantalla Ajustes</w:t>
        </w:r>
        <w:r>
          <w:rPr>
            <w:noProof/>
            <w:webHidden/>
          </w:rPr>
          <w:tab/>
        </w:r>
        <w:r>
          <w:rPr>
            <w:noProof/>
            <w:webHidden/>
          </w:rPr>
          <w:fldChar w:fldCharType="begin"/>
        </w:r>
        <w:r>
          <w:rPr>
            <w:noProof/>
            <w:webHidden/>
          </w:rPr>
          <w:instrText xml:space="preserve"> PAGEREF _Toc164416357 \h </w:instrText>
        </w:r>
        <w:r>
          <w:rPr>
            <w:noProof/>
            <w:webHidden/>
          </w:rPr>
        </w:r>
        <w:r>
          <w:rPr>
            <w:noProof/>
            <w:webHidden/>
          </w:rPr>
          <w:fldChar w:fldCharType="separate"/>
        </w:r>
        <w:r>
          <w:rPr>
            <w:noProof/>
            <w:webHidden/>
          </w:rPr>
          <w:t>75</w:t>
        </w:r>
        <w:r>
          <w:rPr>
            <w:noProof/>
            <w:webHidden/>
          </w:rPr>
          <w:fldChar w:fldCharType="end"/>
        </w:r>
      </w:hyperlink>
    </w:p>
    <w:p w14:paraId="6AF7ADBB" w14:textId="134090E2" w:rsidR="00D40EB0" w:rsidRDefault="00D40EB0">
      <w:pPr>
        <w:pStyle w:val="TDC2"/>
        <w:tabs>
          <w:tab w:val="right" w:leader="dot" w:pos="8949"/>
        </w:tabs>
        <w:rPr>
          <w:noProof/>
          <w:kern w:val="2"/>
          <w:szCs w:val="24"/>
          <w:lang w:eastAsia="es-ES_tradnl"/>
          <w14:ligatures w14:val="standardContextual"/>
        </w:rPr>
      </w:pPr>
      <w:hyperlink w:anchor="_Toc164416358" w:history="1">
        <w:r w:rsidRPr="00593B49">
          <w:rPr>
            <w:rStyle w:val="Hipervnculo"/>
            <w:noProof/>
          </w:rPr>
          <w:t>Pantalla Crear Grupo</w:t>
        </w:r>
        <w:r>
          <w:rPr>
            <w:noProof/>
            <w:webHidden/>
          </w:rPr>
          <w:tab/>
        </w:r>
        <w:r>
          <w:rPr>
            <w:noProof/>
            <w:webHidden/>
          </w:rPr>
          <w:fldChar w:fldCharType="begin"/>
        </w:r>
        <w:r>
          <w:rPr>
            <w:noProof/>
            <w:webHidden/>
          </w:rPr>
          <w:instrText xml:space="preserve"> PAGEREF _Toc164416358 \h </w:instrText>
        </w:r>
        <w:r>
          <w:rPr>
            <w:noProof/>
            <w:webHidden/>
          </w:rPr>
        </w:r>
        <w:r>
          <w:rPr>
            <w:noProof/>
            <w:webHidden/>
          </w:rPr>
          <w:fldChar w:fldCharType="separate"/>
        </w:r>
        <w:r>
          <w:rPr>
            <w:noProof/>
            <w:webHidden/>
          </w:rPr>
          <w:t>76</w:t>
        </w:r>
        <w:r>
          <w:rPr>
            <w:noProof/>
            <w:webHidden/>
          </w:rPr>
          <w:fldChar w:fldCharType="end"/>
        </w:r>
      </w:hyperlink>
    </w:p>
    <w:p w14:paraId="3AD0C4E9" w14:textId="3E038E9E" w:rsidR="00D40EB0" w:rsidRDefault="00D40EB0">
      <w:pPr>
        <w:pStyle w:val="TDC2"/>
        <w:tabs>
          <w:tab w:val="right" w:leader="dot" w:pos="8949"/>
        </w:tabs>
        <w:rPr>
          <w:noProof/>
          <w:kern w:val="2"/>
          <w:szCs w:val="24"/>
          <w:lang w:eastAsia="es-ES_tradnl"/>
          <w14:ligatures w14:val="standardContextual"/>
        </w:rPr>
      </w:pPr>
      <w:hyperlink w:anchor="_Toc164416359" w:history="1">
        <w:r w:rsidRPr="00593B49">
          <w:rPr>
            <w:rStyle w:val="Hipervnculo"/>
            <w:noProof/>
          </w:rPr>
          <w:t>Pantalla Editar Grupo</w:t>
        </w:r>
        <w:r>
          <w:rPr>
            <w:noProof/>
            <w:webHidden/>
          </w:rPr>
          <w:tab/>
        </w:r>
        <w:r>
          <w:rPr>
            <w:noProof/>
            <w:webHidden/>
          </w:rPr>
          <w:fldChar w:fldCharType="begin"/>
        </w:r>
        <w:r>
          <w:rPr>
            <w:noProof/>
            <w:webHidden/>
          </w:rPr>
          <w:instrText xml:space="preserve"> PAGEREF _Toc164416359 \h </w:instrText>
        </w:r>
        <w:r>
          <w:rPr>
            <w:noProof/>
            <w:webHidden/>
          </w:rPr>
        </w:r>
        <w:r>
          <w:rPr>
            <w:noProof/>
            <w:webHidden/>
          </w:rPr>
          <w:fldChar w:fldCharType="separate"/>
        </w:r>
        <w:r>
          <w:rPr>
            <w:noProof/>
            <w:webHidden/>
          </w:rPr>
          <w:t>77</w:t>
        </w:r>
        <w:r>
          <w:rPr>
            <w:noProof/>
            <w:webHidden/>
          </w:rPr>
          <w:fldChar w:fldCharType="end"/>
        </w:r>
      </w:hyperlink>
    </w:p>
    <w:p w14:paraId="761F00B9" w14:textId="3E62005E" w:rsidR="00D40EB0" w:rsidRDefault="00D40EB0">
      <w:pPr>
        <w:pStyle w:val="TDC2"/>
        <w:tabs>
          <w:tab w:val="right" w:leader="dot" w:pos="8949"/>
        </w:tabs>
        <w:rPr>
          <w:noProof/>
          <w:kern w:val="2"/>
          <w:szCs w:val="24"/>
          <w:lang w:eastAsia="es-ES_tradnl"/>
          <w14:ligatures w14:val="standardContextual"/>
        </w:rPr>
      </w:pPr>
      <w:hyperlink w:anchor="_Toc164416360" w:history="1">
        <w:r w:rsidRPr="00593B49">
          <w:rPr>
            <w:rStyle w:val="Hipervnculo"/>
            <w:noProof/>
          </w:rPr>
          <w:t>Pantalla Detalle de Serie</w:t>
        </w:r>
        <w:r>
          <w:rPr>
            <w:noProof/>
            <w:webHidden/>
          </w:rPr>
          <w:tab/>
        </w:r>
        <w:r>
          <w:rPr>
            <w:noProof/>
            <w:webHidden/>
          </w:rPr>
          <w:fldChar w:fldCharType="begin"/>
        </w:r>
        <w:r>
          <w:rPr>
            <w:noProof/>
            <w:webHidden/>
          </w:rPr>
          <w:instrText xml:space="preserve"> PAGEREF _Toc164416360 \h </w:instrText>
        </w:r>
        <w:r>
          <w:rPr>
            <w:noProof/>
            <w:webHidden/>
          </w:rPr>
        </w:r>
        <w:r>
          <w:rPr>
            <w:noProof/>
            <w:webHidden/>
          </w:rPr>
          <w:fldChar w:fldCharType="separate"/>
        </w:r>
        <w:r>
          <w:rPr>
            <w:noProof/>
            <w:webHidden/>
          </w:rPr>
          <w:t>78</w:t>
        </w:r>
        <w:r>
          <w:rPr>
            <w:noProof/>
            <w:webHidden/>
          </w:rPr>
          <w:fldChar w:fldCharType="end"/>
        </w:r>
      </w:hyperlink>
    </w:p>
    <w:p w14:paraId="1E6BB07F" w14:textId="363B4A84" w:rsidR="00D40EB0" w:rsidRDefault="00D40EB0">
      <w:pPr>
        <w:pStyle w:val="TDC2"/>
        <w:tabs>
          <w:tab w:val="right" w:leader="dot" w:pos="8949"/>
        </w:tabs>
        <w:rPr>
          <w:noProof/>
          <w:kern w:val="2"/>
          <w:szCs w:val="24"/>
          <w:lang w:eastAsia="es-ES_tradnl"/>
          <w14:ligatures w14:val="standardContextual"/>
        </w:rPr>
      </w:pPr>
      <w:hyperlink w:anchor="_Toc164416361" w:history="1">
        <w:r w:rsidRPr="00593B49">
          <w:rPr>
            <w:rStyle w:val="Hipervnculo"/>
            <w:noProof/>
          </w:rPr>
          <w:t>Pantalla Detalle de Temporada</w:t>
        </w:r>
        <w:r>
          <w:rPr>
            <w:noProof/>
            <w:webHidden/>
          </w:rPr>
          <w:tab/>
        </w:r>
        <w:r>
          <w:rPr>
            <w:noProof/>
            <w:webHidden/>
          </w:rPr>
          <w:fldChar w:fldCharType="begin"/>
        </w:r>
        <w:r>
          <w:rPr>
            <w:noProof/>
            <w:webHidden/>
          </w:rPr>
          <w:instrText xml:space="preserve"> PAGEREF _Toc164416361 \h </w:instrText>
        </w:r>
        <w:r>
          <w:rPr>
            <w:noProof/>
            <w:webHidden/>
          </w:rPr>
        </w:r>
        <w:r>
          <w:rPr>
            <w:noProof/>
            <w:webHidden/>
          </w:rPr>
          <w:fldChar w:fldCharType="separate"/>
        </w:r>
        <w:r>
          <w:rPr>
            <w:noProof/>
            <w:webHidden/>
          </w:rPr>
          <w:t>79</w:t>
        </w:r>
        <w:r>
          <w:rPr>
            <w:noProof/>
            <w:webHidden/>
          </w:rPr>
          <w:fldChar w:fldCharType="end"/>
        </w:r>
      </w:hyperlink>
    </w:p>
    <w:p w14:paraId="245EB235" w14:textId="36813437" w:rsidR="00D40EB0" w:rsidRDefault="00D40EB0">
      <w:pPr>
        <w:pStyle w:val="TDC2"/>
        <w:tabs>
          <w:tab w:val="right" w:leader="dot" w:pos="8949"/>
        </w:tabs>
        <w:rPr>
          <w:noProof/>
          <w:kern w:val="2"/>
          <w:szCs w:val="24"/>
          <w:lang w:eastAsia="es-ES_tradnl"/>
          <w14:ligatures w14:val="standardContextual"/>
        </w:rPr>
      </w:pPr>
      <w:hyperlink w:anchor="_Toc164416362" w:history="1">
        <w:r w:rsidRPr="00593B49">
          <w:rPr>
            <w:rStyle w:val="Hipervnculo"/>
            <w:noProof/>
          </w:rPr>
          <w:t>Pantalla Crear Cuenta</w:t>
        </w:r>
        <w:r>
          <w:rPr>
            <w:noProof/>
            <w:webHidden/>
          </w:rPr>
          <w:tab/>
        </w:r>
        <w:r>
          <w:rPr>
            <w:noProof/>
            <w:webHidden/>
          </w:rPr>
          <w:fldChar w:fldCharType="begin"/>
        </w:r>
        <w:r>
          <w:rPr>
            <w:noProof/>
            <w:webHidden/>
          </w:rPr>
          <w:instrText xml:space="preserve"> PAGEREF _Toc164416362 \h </w:instrText>
        </w:r>
        <w:r>
          <w:rPr>
            <w:noProof/>
            <w:webHidden/>
          </w:rPr>
        </w:r>
        <w:r>
          <w:rPr>
            <w:noProof/>
            <w:webHidden/>
          </w:rPr>
          <w:fldChar w:fldCharType="separate"/>
        </w:r>
        <w:r>
          <w:rPr>
            <w:noProof/>
            <w:webHidden/>
          </w:rPr>
          <w:t>80</w:t>
        </w:r>
        <w:r>
          <w:rPr>
            <w:noProof/>
            <w:webHidden/>
          </w:rPr>
          <w:fldChar w:fldCharType="end"/>
        </w:r>
      </w:hyperlink>
    </w:p>
    <w:p w14:paraId="5FE76C53" w14:textId="550EB77A" w:rsidR="00D40EB0" w:rsidRDefault="00D40EB0">
      <w:pPr>
        <w:pStyle w:val="TDC2"/>
        <w:tabs>
          <w:tab w:val="right" w:leader="dot" w:pos="8949"/>
        </w:tabs>
        <w:rPr>
          <w:noProof/>
          <w:kern w:val="2"/>
          <w:szCs w:val="24"/>
          <w:lang w:eastAsia="es-ES_tradnl"/>
          <w14:ligatures w14:val="standardContextual"/>
        </w:rPr>
      </w:pPr>
      <w:hyperlink w:anchor="_Toc164416363" w:history="1">
        <w:r w:rsidRPr="00593B49">
          <w:rPr>
            <w:rStyle w:val="Hipervnculo"/>
            <w:noProof/>
          </w:rPr>
          <w:t>Pantalla Calendario</w:t>
        </w:r>
        <w:r>
          <w:rPr>
            <w:noProof/>
            <w:webHidden/>
          </w:rPr>
          <w:tab/>
        </w:r>
        <w:r>
          <w:rPr>
            <w:noProof/>
            <w:webHidden/>
          </w:rPr>
          <w:fldChar w:fldCharType="begin"/>
        </w:r>
        <w:r>
          <w:rPr>
            <w:noProof/>
            <w:webHidden/>
          </w:rPr>
          <w:instrText xml:space="preserve"> PAGEREF _Toc164416363 \h </w:instrText>
        </w:r>
        <w:r>
          <w:rPr>
            <w:noProof/>
            <w:webHidden/>
          </w:rPr>
        </w:r>
        <w:r>
          <w:rPr>
            <w:noProof/>
            <w:webHidden/>
          </w:rPr>
          <w:fldChar w:fldCharType="separate"/>
        </w:r>
        <w:r>
          <w:rPr>
            <w:noProof/>
            <w:webHidden/>
          </w:rPr>
          <w:t>81</w:t>
        </w:r>
        <w:r>
          <w:rPr>
            <w:noProof/>
            <w:webHidden/>
          </w:rPr>
          <w:fldChar w:fldCharType="end"/>
        </w:r>
      </w:hyperlink>
    </w:p>
    <w:p w14:paraId="3B6EE75D" w14:textId="4C339A85"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3B7C0E">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5E798393" w14:textId="744EB225" w:rsidR="00A34B55"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158569" w:history="1">
        <w:r w:rsidR="00A34B55" w:rsidRPr="0049326C">
          <w:rPr>
            <w:rStyle w:val="Hipervnculo"/>
            <w:noProof/>
          </w:rPr>
          <w:t>Tabla 1:Objetivos Específicos.</w:t>
        </w:r>
        <w:r w:rsidR="00A34B55">
          <w:rPr>
            <w:noProof/>
            <w:webHidden/>
          </w:rPr>
          <w:tab/>
        </w:r>
        <w:r w:rsidR="00A34B55">
          <w:rPr>
            <w:noProof/>
            <w:webHidden/>
          </w:rPr>
          <w:fldChar w:fldCharType="begin"/>
        </w:r>
        <w:r w:rsidR="00A34B55">
          <w:rPr>
            <w:noProof/>
            <w:webHidden/>
          </w:rPr>
          <w:instrText xml:space="preserve"> PAGEREF _Toc164158569 \h </w:instrText>
        </w:r>
        <w:r w:rsidR="00A34B55">
          <w:rPr>
            <w:noProof/>
            <w:webHidden/>
          </w:rPr>
        </w:r>
        <w:r w:rsidR="00A34B55">
          <w:rPr>
            <w:noProof/>
            <w:webHidden/>
          </w:rPr>
          <w:fldChar w:fldCharType="separate"/>
        </w:r>
        <w:r w:rsidR="00A34B55">
          <w:rPr>
            <w:noProof/>
            <w:webHidden/>
          </w:rPr>
          <w:t>10</w:t>
        </w:r>
        <w:r w:rsidR="00A34B55">
          <w:rPr>
            <w:noProof/>
            <w:webHidden/>
          </w:rPr>
          <w:fldChar w:fldCharType="end"/>
        </w:r>
      </w:hyperlink>
    </w:p>
    <w:p w14:paraId="76B9862D" w14:textId="2482D16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0" w:history="1">
        <w:r w:rsidR="00A34B55" w:rsidRPr="0049326C">
          <w:rPr>
            <w:rStyle w:val="Hipervnculo"/>
            <w:noProof/>
          </w:rPr>
          <w:t>Tabla 2: Análisis de Requisitos. Elaboración Propia</w:t>
        </w:r>
        <w:r w:rsidR="00A34B55">
          <w:rPr>
            <w:noProof/>
            <w:webHidden/>
          </w:rPr>
          <w:tab/>
        </w:r>
        <w:r w:rsidR="00A34B55">
          <w:rPr>
            <w:noProof/>
            <w:webHidden/>
          </w:rPr>
          <w:fldChar w:fldCharType="begin"/>
        </w:r>
        <w:r w:rsidR="00A34B55">
          <w:rPr>
            <w:noProof/>
            <w:webHidden/>
          </w:rPr>
          <w:instrText xml:space="preserve"> PAGEREF _Toc164158570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465D5C24" w14:textId="62CFFC93"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1" w:history="1">
        <w:r w:rsidR="00A34B55" w:rsidRPr="0049326C">
          <w:rPr>
            <w:rStyle w:val="Hipervnculo"/>
            <w:noProof/>
          </w:rPr>
          <w:t>Tabla 3: Diseño IU. Elaboración Propia</w:t>
        </w:r>
        <w:r w:rsidR="00A34B55">
          <w:rPr>
            <w:noProof/>
            <w:webHidden/>
          </w:rPr>
          <w:tab/>
        </w:r>
        <w:r w:rsidR="00A34B55">
          <w:rPr>
            <w:noProof/>
            <w:webHidden/>
          </w:rPr>
          <w:fldChar w:fldCharType="begin"/>
        </w:r>
        <w:r w:rsidR="00A34B55">
          <w:rPr>
            <w:noProof/>
            <w:webHidden/>
          </w:rPr>
          <w:instrText xml:space="preserve"> PAGEREF _Toc164158571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06A4AB38" w14:textId="424ABEE4"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2" w:history="1">
        <w:r w:rsidR="00A34B55" w:rsidRPr="0049326C">
          <w:rPr>
            <w:rStyle w:val="Hipervnculo"/>
            <w:noProof/>
          </w:rPr>
          <w:t>Tabla 4: Configuración del entorno del Servidor. Elaboración Propia</w:t>
        </w:r>
        <w:r w:rsidR="00A34B55">
          <w:rPr>
            <w:noProof/>
            <w:webHidden/>
          </w:rPr>
          <w:tab/>
        </w:r>
        <w:r w:rsidR="00A34B55">
          <w:rPr>
            <w:noProof/>
            <w:webHidden/>
          </w:rPr>
          <w:fldChar w:fldCharType="begin"/>
        </w:r>
        <w:r w:rsidR="00A34B55">
          <w:rPr>
            <w:noProof/>
            <w:webHidden/>
          </w:rPr>
          <w:instrText xml:space="preserve"> PAGEREF _Toc164158572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6494A86" w14:textId="0C53BEB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3" w:history="1">
        <w:r w:rsidR="00A34B55" w:rsidRPr="0049326C">
          <w:rPr>
            <w:rStyle w:val="Hipervnculo"/>
            <w:noProof/>
          </w:rPr>
          <w:t>Tabla 5: Implementación BBDD. Elaboración Propia</w:t>
        </w:r>
        <w:r w:rsidR="00A34B55">
          <w:rPr>
            <w:noProof/>
            <w:webHidden/>
          </w:rPr>
          <w:tab/>
        </w:r>
        <w:r w:rsidR="00A34B55">
          <w:rPr>
            <w:noProof/>
            <w:webHidden/>
          </w:rPr>
          <w:fldChar w:fldCharType="begin"/>
        </w:r>
        <w:r w:rsidR="00A34B55">
          <w:rPr>
            <w:noProof/>
            <w:webHidden/>
          </w:rPr>
          <w:instrText xml:space="preserve"> PAGEREF _Toc164158573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4BCE5F2" w14:textId="50D84D2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4" w:history="1">
        <w:r w:rsidR="00A34B55" w:rsidRPr="0049326C">
          <w:rPr>
            <w:rStyle w:val="Hipervnculo"/>
            <w:noProof/>
          </w:rPr>
          <w:t>Tabla 6: Desarrollo de API. Elaboración Propia</w:t>
        </w:r>
        <w:r w:rsidR="00A34B55">
          <w:rPr>
            <w:noProof/>
            <w:webHidden/>
          </w:rPr>
          <w:tab/>
        </w:r>
        <w:r w:rsidR="00A34B55">
          <w:rPr>
            <w:noProof/>
            <w:webHidden/>
          </w:rPr>
          <w:fldChar w:fldCharType="begin"/>
        </w:r>
        <w:r w:rsidR="00A34B55">
          <w:rPr>
            <w:noProof/>
            <w:webHidden/>
          </w:rPr>
          <w:instrText xml:space="preserve"> PAGEREF _Toc164158574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0DCE6B14" w14:textId="67EA377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5" w:history="1">
        <w:r w:rsidR="00A34B55" w:rsidRPr="0049326C">
          <w:rPr>
            <w:rStyle w:val="Hipervnculo"/>
            <w:noProof/>
          </w:rPr>
          <w:t>Tabla 7: Implementación de la Estructura Base Frontend. Elaboración Propia</w:t>
        </w:r>
        <w:r w:rsidR="00A34B55">
          <w:rPr>
            <w:noProof/>
            <w:webHidden/>
          </w:rPr>
          <w:tab/>
        </w:r>
        <w:r w:rsidR="00A34B55">
          <w:rPr>
            <w:noProof/>
            <w:webHidden/>
          </w:rPr>
          <w:fldChar w:fldCharType="begin"/>
        </w:r>
        <w:r w:rsidR="00A34B55">
          <w:rPr>
            <w:noProof/>
            <w:webHidden/>
          </w:rPr>
          <w:instrText xml:space="preserve"> PAGEREF _Toc164158575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42EEA2FA" w14:textId="7140162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6" w:history="1">
        <w:r w:rsidR="00A34B55" w:rsidRPr="0049326C">
          <w:rPr>
            <w:rStyle w:val="Hipervnculo"/>
            <w:noProof/>
          </w:rPr>
          <w:t>Tabla 8: Desarrollo de Pantallas y Navegación. Elaboración Propia</w:t>
        </w:r>
        <w:r w:rsidR="00A34B55">
          <w:rPr>
            <w:noProof/>
            <w:webHidden/>
          </w:rPr>
          <w:tab/>
        </w:r>
        <w:r w:rsidR="00A34B55">
          <w:rPr>
            <w:noProof/>
            <w:webHidden/>
          </w:rPr>
          <w:fldChar w:fldCharType="begin"/>
        </w:r>
        <w:r w:rsidR="00A34B55">
          <w:rPr>
            <w:noProof/>
            <w:webHidden/>
          </w:rPr>
          <w:instrText xml:space="preserve"> PAGEREF _Toc164158576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57EF19F3" w14:textId="2CC2068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7" w:history="1">
        <w:r w:rsidR="00A34B55" w:rsidRPr="0049326C">
          <w:rPr>
            <w:rStyle w:val="Hipervnculo"/>
            <w:noProof/>
          </w:rPr>
          <w:t>Tabla 9: Integración IU con el Backend. Elaboración Propia</w:t>
        </w:r>
        <w:r w:rsidR="00A34B55">
          <w:rPr>
            <w:noProof/>
            <w:webHidden/>
          </w:rPr>
          <w:tab/>
        </w:r>
        <w:r w:rsidR="00A34B55">
          <w:rPr>
            <w:noProof/>
            <w:webHidden/>
          </w:rPr>
          <w:fldChar w:fldCharType="begin"/>
        </w:r>
        <w:r w:rsidR="00A34B55">
          <w:rPr>
            <w:noProof/>
            <w:webHidden/>
          </w:rPr>
          <w:instrText xml:space="preserve"> PAGEREF _Toc164158577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AC363E9" w14:textId="21F64BDB"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8" w:history="1">
        <w:r w:rsidR="00A34B55" w:rsidRPr="0049326C">
          <w:rPr>
            <w:rStyle w:val="Hipervnculo"/>
            <w:noProof/>
          </w:rPr>
          <w:t>Tabla 10: Pruebas y Calidad. Elaboración Propia</w:t>
        </w:r>
        <w:r w:rsidR="00A34B55">
          <w:rPr>
            <w:noProof/>
            <w:webHidden/>
          </w:rPr>
          <w:tab/>
        </w:r>
        <w:r w:rsidR="00A34B55">
          <w:rPr>
            <w:noProof/>
            <w:webHidden/>
          </w:rPr>
          <w:fldChar w:fldCharType="begin"/>
        </w:r>
        <w:r w:rsidR="00A34B55">
          <w:rPr>
            <w:noProof/>
            <w:webHidden/>
          </w:rPr>
          <w:instrText xml:space="preserve"> PAGEREF _Toc164158578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4DC92F4" w14:textId="54E2A76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9" w:history="1">
        <w:r w:rsidR="00A34B55" w:rsidRPr="0049326C">
          <w:rPr>
            <w:rStyle w:val="Hipervnculo"/>
            <w:noProof/>
          </w:rPr>
          <w:t>Tabla 11: Despliegue. Elaboración Propia</w:t>
        </w:r>
        <w:r w:rsidR="00A34B55">
          <w:rPr>
            <w:noProof/>
            <w:webHidden/>
          </w:rPr>
          <w:tab/>
        </w:r>
        <w:r w:rsidR="00A34B55">
          <w:rPr>
            <w:noProof/>
            <w:webHidden/>
          </w:rPr>
          <w:fldChar w:fldCharType="begin"/>
        </w:r>
        <w:r w:rsidR="00A34B55">
          <w:rPr>
            <w:noProof/>
            <w:webHidden/>
          </w:rPr>
          <w:instrText xml:space="preserve"> PAGEREF _Toc164158579 \h </w:instrText>
        </w:r>
        <w:r w:rsidR="00A34B55">
          <w:rPr>
            <w:noProof/>
            <w:webHidden/>
          </w:rPr>
        </w:r>
        <w:r w:rsidR="00A34B55">
          <w:rPr>
            <w:noProof/>
            <w:webHidden/>
          </w:rPr>
          <w:fldChar w:fldCharType="separate"/>
        </w:r>
        <w:r w:rsidR="00A34B55">
          <w:rPr>
            <w:noProof/>
            <w:webHidden/>
          </w:rPr>
          <w:t>20</w:t>
        </w:r>
        <w:r w:rsidR="00A34B55">
          <w:rPr>
            <w:noProof/>
            <w:webHidden/>
          </w:rPr>
          <w:fldChar w:fldCharType="end"/>
        </w:r>
      </w:hyperlink>
    </w:p>
    <w:p w14:paraId="1CFE3BB0" w14:textId="3118040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0" w:history="1">
        <w:r w:rsidR="00A34B55" w:rsidRPr="0049326C">
          <w:rPr>
            <w:rStyle w:val="Hipervnculo"/>
            <w:noProof/>
          </w:rPr>
          <w:t>Tabla 12: Costes. Elaboración Propia</w:t>
        </w:r>
        <w:r w:rsidR="00A34B55">
          <w:rPr>
            <w:noProof/>
            <w:webHidden/>
          </w:rPr>
          <w:tab/>
        </w:r>
        <w:r w:rsidR="00A34B55">
          <w:rPr>
            <w:noProof/>
            <w:webHidden/>
          </w:rPr>
          <w:fldChar w:fldCharType="begin"/>
        </w:r>
        <w:r w:rsidR="00A34B55">
          <w:rPr>
            <w:noProof/>
            <w:webHidden/>
          </w:rPr>
          <w:instrText xml:space="preserve"> PAGEREF _Toc164158580 \h </w:instrText>
        </w:r>
        <w:r w:rsidR="00A34B55">
          <w:rPr>
            <w:noProof/>
            <w:webHidden/>
          </w:rPr>
        </w:r>
        <w:r w:rsidR="00A34B55">
          <w:rPr>
            <w:noProof/>
            <w:webHidden/>
          </w:rPr>
          <w:fldChar w:fldCharType="separate"/>
        </w:r>
        <w:r w:rsidR="00A34B55">
          <w:rPr>
            <w:noProof/>
            <w:webHidden/>
          </w:rPr>
          <w:t>23</w:t>
        </w:r>
        <w:r w:rsidR="00A34B55">
          <w:rPr>
            <w:noProof/>
            <w:webHidden/>
          </w:rPr>
          <w:fldChar w:fldCharType="end"/>
        </w:r>
      </w:hyperlink>
    </w:p>
    <w:p w14:paraId="60448662" w14:textId="0D821FF6"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1" w:history="1">
        <w:r w:rsidR="00A34B55" w:rsidRPr="0049326C">
          <w:rPr>
            <w:rStyle w:val="Hipervnculo"/>
            <w:noProof/>
          </w:rPr>
          <w:t>Tabla 13: Requisitos Funcionales</w:t>
        </w:r>
        <w:r w:rsidR="00A34B55">
          <w:rPr>
            <w:noProof/>
            <w:webHidden/>
          </w:rPr>
          <w:tab/>
        </w:r>
        <w:r w:rsidR="00A34B55">
          <w:rPr>
            <w:noProof/>
            <w:webHidden/>
          </w:rPr>
          <w:fldChar w:fldCharType="begin"/>
        </w:r>
        <w:r w:rsidR="00A34B55">
          <w:rPr>
            <w:noProof/>
            <w:webHidden/>
          </w:rPr>
          <w:instrText xml:space="preserve"> PAGEREF _Toc164158581 \h </w:instrText>
        </w:r>
        <w:r w:rsidR="00A34B55">
          <w:rPr>
            <w:noProof/>
            <w:webHidden/>
          </w:rPr>
        </w:r>
        <w:r w:rsidR="00A34B55">
          <w:rPr>
            <w:noProof/>
            <w:webHidden/>
          </w:rPr>
          <w:fldChar w:fldCharType="separate"/>
        </w:r>
        <w:r w:rsidR="00A34B55">
          <w:rPr>
            <w:noProof/>
            <w:webHidden/>
          </w:rPr>
          <w:t>63</w:t>
        </w:r>
        <w:r w:rsidR="00A34B55">
          <w:rPr>
            <w:noProof/>
            <w:webHidden/>
          </w:rPr>
          <w:fldChar w:fldCharType="end"/>
        </w:r>
      </w:hyperlink>
    </w:p>
    <w:p w14:paraId="3FE44753" w14:textId="4C16583E"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2" w:history="1">
        <w:r w:rsidR="00A34B55" w:rsidRPr="0049326C">
          <w:rPr>
            <w:rStyle w:val="Hipervnculo"/>
            <w:noProof/>
          </w:rPr>
          <w:t>Tabla 14: Requisitos No Funcionales</w:t>
        </w:r>
        <w:r w:rsidR="00A34B55">
          <w:rPr>
            <w:noProof/>
            <w:webHidden/>
          </w:rPr>
          <w:tab/>
        </w:r>
        <w:r w:rsidR="00A34B55">
          <w:rPr>
            <w:noProof/>
            <w:webHidden/>
          </w:rPr>
          <w:fldChar w:fldCharType="begin"/>
        </w:r>
        <w:r w:rsidR="00A34B55">
          <w:rPr>
            <w:noProof/>
            <w:webHidden/>
          </w:rPr>
          <w:instrText xml:space="preserve"> PAGEREF _Toc164158582 \h </w:instrText>
        </w:r>
        <w:r w:rsidR="00A34B55">
          <w:rPr>
            <w:noProof/>
            <w:webHidden/>
          </w:rPr>
        </w:r>
        <w:r w:rsidR="00A34B55">
          <w:rPr>
            <w:noProof/>
            <w:webHidden/>
          </w:rPr>
          <w:fldChar w:fldCharType="separate"/>
        </w:r>
        <w:r w:rsidR="00A34B55">
          <w:rPr>
            <w:noProof/>
            <w:webHidden/>
          </w:rPr>
          <w:t>64</w:t>
        </w:r>
        <w:r w:rsidR="00A34B55">
          <w:rPr>
            <w:noProof/>
            <w:webHidden/>
          </w:rPr>
          <w:fldChar w:fldCharType="end"/>
        </w:r>
      </w:hyperlink>
    </w:p>
    <w:p w14:paraId="3B6EE766" w14:textId="3391204E"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3B7C0E">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3B7C0E">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3B7C0E">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416269"/>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7"/>
    <w:bookmarkEnd w:id="8"/>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3B7C0E">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416270"/>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416271"/>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12075E8"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91288">
            <w:rPr>
              <w:noProof/>
            </w:rPr>
            <w:t xml:space="preserve"> </w:t>
          </w:r>
          <w:r w:rsidR="00991288" w:rsidRPr="00991288">
            <w:rPr>
              <w:noProof/>
            </w:rPr>
            <w:t>[1]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416272"/>
      <w:r w:rsidRPr="00BC63FE">
        <w:t>NextEpisode</w:t>
      </w:r>
      <w:bookmarkEnd w:id="13"/>
    </w:p>
    <w:p w14:paraId="5C974032" w14:textId="165B2222"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91288">
            <w:rPr>
              <w:noProof/>
            </w:rPr>
            <w:t xml:space="preserve"> </w:t>
          </w:r>
          <w:r w:rsidR="00991288" w:rsidRPr="00991288">
            <w:rPr>
              <w:noProof/>
            </w:rPr>
            <w:t>[2]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416273"/>
      <w:r w:rsidRPr="00262102">
        <w:t>SeriesGuide</w:t>
      </w:r>
      <w:bookmarkEnd w:id="14"/>
    </w:p>
    <w:p w14:paraId="5910C546" w14:textId="275069F5"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91288">
            <w:rPr>
              <w:noProof/>
            </w:rPr>
            <w:t xml:space="preserve"> </w:t>
          </w:r>
          <w:r w:rsidR="00991288" w:rsidRPr="00991288">
            <w:rPr>
              <w:noProof/>
            </w:rPr>
            <w:t>[3]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416274"/>
      <w:r w:rsidRPr="00A953B3">
        <w:t>TV Time</w:t>
      </w:r>
      <w:bookmarkEnd w:id="15"/>
    </w:p>
    <w:p w14:paraId="4ABB80E4" w14:textId="511F42B8"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91288">
            <w:rPr>
              <w:noProof/>
            </w:rPr>
            <w:t xml:space="preserve"> </w:t>
          </w:r>
          <w:r w:rsidR="00991288" w:rsidRPr="00991288">
            <w:rPr>
              <w:noProof/>
            </w:rPr>
            <w:t>[4]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416275"/>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3B7C0E">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416276"/>
      <w:r w:rsidRPr="0031552C">
        <w:rPr>
          <w:noProof w:val="0"/>
        </w:rPr>
        <w:lastRenderedPageBreak/>
        <w:t>Objetivos</w:t>
      </w:r>
      <w:bookmarkEnd w:id="17"/>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8" w:name="OLE_LINK1"/>
      <w:bookmarkStart w:id="19" w:name="OLE_LINK2"/>
      <w:bookmarkStart w:id="20" w:name="_Toc164416277"/>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416278"/>
      <w:bookmarkEnd w:id="18"/>
      <w:bookmarkEnd w:id="19"/>
      <w:r w:rsidRPr="0031552C">
        <w:rPr>
          <w:noProof w:val="0"/>
        </w:rPr>
        <w:lastRenderedPageBreak/>
        <w:t>Lista de objetivos específicos</w:t>
      </w:r>
      <w:bookmarkEnd w:id="21"/>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22" w:name="OLE_LINK3"/>
            <w:bookmarkStart w:id="23"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2"/>
            <w:bookmarkEnd w:id="23"/>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4" w:name="OLE_LINK15"/>
            <w:bookmarkStart w:id="25" w:name="OLE_LINK16"/>
            <w:r>
              <w:t xml:space="preserve"> Garantiza</w:t>
            </w:r>
            <w:r w:rsidRPr="00787E37">
              <w:t xml:space="preserve"> que la aplicación sea accesible para usuarios de todas las edades y niveles de habilidad tecnológica, mejorando la experiencia de usuario general.</w:t>
            </w:r>
            <w:bookmarkEnd w:id="24"/>
            <w:bookmarkEnd w:id="25"/>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6" w:name="_Toc164158569"/>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6"/>
    </w:p>
    <w:p w14:paraId="67548EDD" w14:textId="77777777" w:rsidR="007D490C" w:rsidRDefault="009B5791" w:rsidP="007D490C">
      <w:pPr>
        <w:pStyle w:val="Ttulo2"/>
        <w:rPr>
          <w:noProof w:val="0"/>
        </w:rPr>
      </w:pPr>
      <w:bookmarkStart w:id="27" w:name="_Toc164416279"/>
      <w:r>
        <w:rPr>
          <w:noProof w:val="0"/>
        </w:rPr>
        <w:t>Métodos de Validación</w:t>
      </w:r>
      <w:bookmarkEnd w:id="27"/>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3B7C0E">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8" w:name="_Toc164416280"/>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416281"/>
      <w:r w:rsidRPr="0031552C">
        <w:rPr>
          <w:noProof w:val="0"/>
        </w:rPr>
        <w:t>Metodología</w:t>
      </w:r>
      <w:bookmarkEnd w:id="29"/>
    </w:p>
    <w:p w14:paraId="680D1FDF" w14:textId="602CE590"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91288">
            <w:rPr>
              <w:noProof/>
            </w:rPr>
            <w:t xml:space="preserve"> </w:t>
          </w:r>
          <w:r w:rsidR="00991288" w:rsidRPr="00991288">
            <w:rPr>
              <w:noProof/>
            </w:rPr>
            <w:t>[5]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3EF97B8" w:rsidR="00955BF9" w:rsidRDefault="00955BF9" w:rsidP="00955BF9">
      <w:pPr>
        <w:pStyle w:val="Descripcin"/>
        <w:jc w:val="center"/>
      </w:pPr>
      <w:bookmarkStart w:id="30" w:name="_Toc162954923"/>
      <w:r>
        <w:t xml:space="preserve">Ilustración </w:t>
      </w:r>
      <w:r>
        <w:fldChar w:fldCharType="begin"/>
      </w:r>
      <w:r>
        <w:instrText xml:space="preserve"> SEQ Ilustración \* ARABIC </w:instrText>
      </w:r>
      <w:r>
        <w:fldChar w:fldCharType="separate"/>
      </w:r>
      <w:r w:rsidR="00407F5C">
        <w:rPr>
          <w:noProof/>
        </w:rPr>
        <w:t>1</w:t>
      </w:r>
      <w:r>
        <w:fldChar w:fldCharType="end"/>
      </w:r>
      <w:r>
        <w:t>: Metodología en cascada típica.</w:t>
      </w:r>
      <w:sdt>
        <w:sdtPr>
          <w:id w:val="1672832650"/>
          <w:citation/>
        </w:sdtPr>
        <w:sdtContent>
          <w:r>
            <w:fldChar w:fldCharType="begin"/>
          </w:r>
          <w:r>
            <w:instrText xml:space="preserve"> CITATION ian16 \l 3082 </w:instrText>
          </w:r>
          <w:r>
            <w:fldChar w:fldCharType="separate"/>
          </w:r>
          <w:r w:rsidR="00991288">
            <w:rPr>
              <w:noProof/>
            </w:rPr>
            <w:t xml:space="preserve"> </w:t>
          </w:r>
          <w:r w:rsidR="00991288" w:rsidRPr="00991288">
            <w:rPr>
              <w:noProof/>
            </w:rPr>
            <w:t>[5]</w:t>
          </w:r>
          <w:r>
            <w:fldChar w:fldCharType="end"/>
          </w:r>
        </w:sdtContent>
      </w:sdt>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706DA7D8" w:rsidR="00E324AF" w:rsidRDefault="00E324AF" w:rsidP="00E324AF">
      <w:pPr>
        <w:pStyle w:val="Descripcin"/>
        <w:jc w:val="center"/>
      </w:pPr>
      <w:bookmarkStart w:id="31" w:name="_Toc162954924"/>
      <w:r>
        <w:t xml:space="preserve">Ilustración </w:t>
      </w:r>
      <w:r>
        <w:fldChar w:fldCharType="begin"/>
      </w:r>
      <w:r>
        <w:instrText xml:space="preserve"> SEQ Ilustración \* ARABIC </w:instrText>
      </w:r>
      <w:r>
        <w:fldChar w:fldCharType="separate"/>
      </w:r>
      <w:r w:rsidR="00407F5C">
        <w:rPr>
          <w:noProof/>
        </w:rPr>
        <w:t>2</w:t>
      </w:r>
      <w:r>
        <w:fldChar w:fldCharType="end"/>
      </w:r>
      <w:r w:rsidRPr="00F45563">
        <w:t>: Diagrama en cascada del proyecto. Elaboración Propia</w:t>
      </w:r>
      <w:bookmarkEnd w:id="31"/>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32" w:name="_Toc164416282"/>
      <w:r>
        <w:rPr>
          <w:noProof w:val="0"/>
        </w:rPr>
        <w:t>Tecnologías</w:t>
      </w:r>
      <w:bookmarkEnd w:id="32"/>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3"/>
      <w:r w:rsidRPr="004A4532">
        <w:t>eficiente</w:t>
      </w:r>
      <w:commentRangeEnd w:id="33"/>
      <w:r w:rsidR="00DF2EA9">
        <w:rPr>
          <w:rStyle w:val="Refdecomentario"/>
        </w:rPr>
        <w:commentReference w:id="33"/>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3349294"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91288">
                  <w:rPr>
                    <w:noProof/>
                  </w:rPr>
                  <w:t xml:space="preserve"> </w:t>
                </w:r>
                <w:r w:rsidR="00991288" w:rsidRPr="00991288">
                  <w:rPr>
                    <w:noProof/>
                  </w:rPr>
                  <w:t>[6]</w:t>
                </w:r>
                <w:r w:rsidR="007F21FB">
                  <w:fldChar w:fldCharType="end"/>
                </w:r>
              </w:sdtContent>
            </w:sdt>
            <w:r w:rsidRPr="00FB0807">
              <w:t xml:space="preserve"> </w:t>
            </w:r>
            <w:commentRangeStart w:id="34"/>
            <w:r w:rsidRPr="00FB0807">
              <w:t>Su</w:t>
            </w:r>
            <w:commentRangeEnd w:id="34"/>
            <w:r w:rsidR="005C4BAA">
              <w:rPr>
                <w:rStyle w:val="Refdecomentario"/>
              </w:rPr>
              <w:commentReference w:id="34"/>
            </w:r>
            <w:r w:rsidRPr="00FB0807">
              <w:t xml:space="preserve">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2DDAB41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91288">
                  <w:rPr>
                    <w:noProof/>
                  </w:rPr>
                  <w:t xml:space="preserve"> </w:t>
                </w:r>
                <w:r w:rsidR="00991288" w:rsidRPr="00991288">
                  <w:rPr>
                    <w:noProof/>
                  </w:rPr>
                  <w:t>[7]</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30ABC1AE" w:rsidR="0057739B" w:rsidRDefault="00AF3391" w:rsidP="00F54BED">
            <w:commentRangeStart w:id="35"/>
            <w:r>
              <w:t>Expo</w:t>
            </w:r>
            <w:commentRangeEnd w:id="35"/>
            <w:r w:rsidR="005C4BAA">
              <w:rPr>
                <w:rStyle w:val="Refdecomentario"/>
              </w:rPr>
              <w:commentReference w:id="35"/>
            </w:r>
            <w:r>
              <w:t>: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91288">
                  <w:rPr>
                    <w:noProof/>
                  </w:rPr>
                  <w:t xml:space="preserve"> </w:t>
                </w:r>
                <w:r w:rsidR="00991288" w:rsidRPr="00991288">
                  <w:rPr>
                    <w:noProof/>
                  </w:rPr>
                  <w:t>[8]</w:t>
                </w:r>
                <w:r w:rsidR="007F21FB">
                  <w:fldChar w:fldCharType="end"/>
                </w:r>
              </w:sdtContent>
            </w:sdt>
            <w:r>
              <w:t xml:space="preserve">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CC6C102"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91288">
                  <w:rPr>
                    <w:noProof/>
                  </w:rPr>
                  <w:t xml:space="preserve"> </w:t>
                </w:r>
                <w:r w:rsidR="00991288" w:rsidRPr="00991288">
                  <w:rPr>
                    <w:noProof/>
                  </w:rPr>
                  <w:t>[9]</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CA4157E"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91288">
                  <w:rPr>
                    <w:noProof/>
                  </w:rPr>
                  <w:t xml:space="preserve"> </w:t>
                </w:r>
                <w:r w:rsidR="00991288" w:rsidRPr="00991288">
                  <w:rPr>
                    <w:noProof/>
                  </w:rPr>
                  <w:t>[10]</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C61E5A0"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sdt>
              <w:sdtPr>
                <w:id w:val="1091439738"/>
                <w:citation/>
              </w:sdtPr>
              <w:sdtContent>
                <w:r w:rsidR="007F21FB">
                  <w:fldChar w:fldCharType="begin"/>
                </w:r>
                <w:r w:rsidR="007F21FB">
                  <w:instrText xml:space="preserve"> CITATION Fer21 \l 3082 </w:instrText>
                </w:r>
                <w:r w:rsidR="007F21FB">
                  <w:fldChar w:fldCharType="separate"/>
                </w:r>
                <w:r w:rsidR="00991288">
                  <w:rPr>
                    <w:noProof/>
                  </w:rPr>
                  <w:t xml:space="preserve"> </w:t>
                </w:r>
                <w:r w:rsidR="00991288" w:rsidRPr="00991288">
                  <w:rPr>
                    <w:noProof/>
                  </w:rPr>
                  <w:t>[11]</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51C57CBC"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91288">
                  <w:rPr>
                    <w:noProof/>
                  </w:rPr>
                  <w:t xml:space="preserve"> </w:t>
                </w:r>
                <w:r w:rsidR="00991288" w:rsidRPr="00991288">
                  <w:rPr>
                    <w:noProof/>
                  </w:rPr>
                  <w:t>[12]</w:t>
                </w:r>
                <w:r w:rsidR="007F21FB">
                  <w:fldChar w:fldCharType="end"/>
                </w:r>
              </w:sdtContent>
            </w:sdt>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578D62C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sdt>
              <w:sdtPr>
                <w:id w:val="-931209251"/>
                <w:citation/>
              </w:sdtPr>
              <w:sdtContent>
                <w:r w:rsidR="007F21FB">
                  <w:fldChar w:fldCharType="begin"/>
                </w:r>
                <w:r w:rsidR="007F21FB">
                  <w:instrText xml:space="preserve"> CITATION Kin23 \l 3082 </w:instrText>
                </w:r>
                <w:r w:rsidR="007F21FB">
                  <w:fldChar w:fldCharType="separate"/>
                </w:r>
                <w:r w:rsidR="00991288">
                  <w:rPr>
                    <w:noProof/>
                  </w:rPr>
                  <w:t xml:space="preserve"> </w:t>
                </w:r>
                <w:r w:rsidR="00991288" w:rsidRPr="00991288">
                  <w:rPr>
                    <w:noProof/>
                  </w:rPr>
                  <w:t>[13]</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1CF71BA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91288">
                  <w:rPr>
                    <w:noProof/>
                  </w:rPr>
                  <w:t xml:space="preserve"> </w:t>
                </w:r>
                <w:r w:rsidR="00991288" w:rsidRPr="00991288">
                  <w:rPr>
                    <w:noProof/>
                  </w:rPr>
                  <w:t>[14]</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6" w:name="_Toc164416283"/>
      <w:r>
        <w:rPr>
          <w:noProof w:val="0"/>
        </w:rPr>
        <w:t xml:space="preserve">Plan </w:t>
      </w:r>
      <w:r w:rsidR="0040290A" w:rsidRPr="0031552C">
        <w:rPr>
          <w:noProof w:val="0"/>
        </w:rPr>
        <w:t xml:space="preserve">de </w:t>
      </w:r>
      <w:r>
        <w:rPr>
          <w:noProof w:val="0"/>
        </w:rPr>
        <w:t>desarrollo del proyecto</w:t>
      </w:r>
      <w:bookmarkEnd w:id="36"/>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7" w:name="_Toc164416284"/>
      <w:r>
        <w:t xml:space="preserve">PT1 </w:t>
      </w:r>
      <w:r w:rsidR="00850AE5">
        <w:t>–</w:t>
      </w:r>
      <w:r>
        <w:t xml:space="preserve"> </w:t>
      </w:r>
      <w:r w:rsidR="00C752B3">
        <w:t xml:space="preserve">Análisis de </w:t>
      </w:r>
      <w:commentRangeStart w:id="38"/>
      <w:r w:rsidR="00C752B3">
        <w:t>Requisitos</w:t>
      </w:r>
      <w:commentRangeEnd w:id="38"/>
      <w:r w:rsidR="00DF2EA9">
        <w:rPr>
          <w:rStyle w:val="Refdecomentario"/>
          <w:rFonts w:asciiTheme="minorHAnsi" w:eastAsiaTheme="minorEastAsia" w:hAnsiTheme="minorHAnsi" w:cstheme="minorBidi"/>
          <w:bCs w:val="0"/>
          <w:color w:val="auto"/>
        </w:rPr>
        <w:commentReference w:id="38"/>
      </w:r>
      <w:bookmarkEnd w:id="37"/>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9" w:name="OLE_LINK27"/>
            <w:bookmarkStart w:id="40"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41" w:name="_Toc164158570"/>
      <w:bookmarkEnd w:id="39"/>
      <w:bookmarkEnd w:id="40"/>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41"/>
    </w:p>
    <w:p w14:paraId="5DFEFE4C" w14:textId="65684D3B" w:rsidR="000B2890" w:rsidRDefault="000B2890" w:rsidP="000B2890">
      <w:pPr>
        <w:pStyle w:val="Ttulo3"/>
      </w:pPr>
      <w:bookmarkStart w:id="42" w:name="_Toc164416285"/>
      <w:r>
        <w:t xml:space="preserve">PT2 </w:t>
      </w:r>
      <w:r w:rsidR="00850AE5">
        <w:t>–</w:t>
      </w:r>
      <w:r>
        <w:t xml:space="preserve"> </w:t>
      </w:r>
      <w:bookmarkStart w:id="43" w:name="OLE_LINK29"/>
      <w:bookmarkStart w:id="44" w:name="OLE_LINK30"/>
      <w:r w:rsidRPr="000B2890">
        <w:t xml:space="preserve">Diseño de </w:t>
      </w:r>
      <w:bookmarkEnd w:id="43"/>
      <w:bookmarkEnd w:id="44"/>
      <w:r w:rsidR="003E5D65">
        <w:t>Interfaz de Usuario</w:t>
      </w:r>
      <w:bookmarkEnd w:id="42"/>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5" w:name="OLE_LINK31"/>
            <w:bookmarkStart w:id="46"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7" w:name="OLE_LINK43"/>
            <w:bookmarkStart w:id="48" w:name="OLE_LINK44"/>
            <w:r w:rsidRPr="0087302E">
              <w:rPr>
                <w:b/>
                <w:bCs/>
              </w:rPr>
              <w:t>PT0</w:t>
            </w:r>
            <w:r>
              <w:rPr>
                <w:b/>
                <w:bCs/>
              </w:rPr>
              <w:t>2</w:t>
            </w:r>
            <w:r w:rsidRPr="0087302E">
              <w:rPr>
                <w:b/>
                <w:bCs/>
              </w:rPr>
              <w:t>-</w:t>
            </w:r>
            <w:r>
              <w:rPr>
                <w:b/>
                <w:bCs/>
              </w:rPr>
              <w:t>D</w:t>
            </w:r>
            <w:r w:rsidR="003E5D65">
              <w:rPr>
                <w:b/>
                <w:bCs/>
              </w:rPr>
              <w:t>IU</w:t>
            </w:r>
            <w:bookmarkEnd w:id="47"/>
            <w:bookmarkEnd w:id="48"/>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9" w:name="_Toc164158571"/>
      <w:bookmarkEnd w:id="45"/>
      <w:bookmarkEnd w:id="46"/>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9"/>
    </w:p>
    <w:p w14:paraId="0DFFECFC" w14:textId="67F6DD68" w:rsidR="00914CB0" w:rsidRDefault="006A1132" w:rsidP="007C5D69">
      <w:pPr>
        <w:pStyle w:val="Ttulo3"/>
      </w:pPr>
      <w:bookmarkStart w:id="50" w:name="_Toc164416286"/>
      <w:r>
        <w:lastRenderedPageBreak/>
        <w:t xml:space="preserve">PT3 </w:t>
      </w:r>
      <w:r w:rsidR="00232DCF">
        <w:t>–</w:t>
      </w:r>
      <w:r>
        <w:t xml:space="preserve"> </w:t>
      </w:r>
      <w:bookmarkStart w:id="51" w:name="OLE_LINK67"/>
      <w:bookmarkStart w:id="52" w:name="OLE_LINK68"/>
      <w:r w:rsidR="002523DF">
        <w:t>Desarrollo</w:t>
      </w:r>
      <w:r w:rsidR="00232DCF">
        <w:t xml:space="preserve"> y configuración del</w:t>
      </w:r>
      <w:r w:rsidR="002523DF">
        <w:t xml:space="preserve"> Backend</w:t>
      </w:r>
      <w:bookmarkEnd w:id="50"/>
      <w:bookmarkEnd w:id="51"/>
      <w:bookmarkEnd w:id="52"/>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53" w:name="OLE_LINK33"/>
            <w:bookmarkStart w:id="54"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5" w:name="OLE_LINK7"/>
            <w:bookmarkStart w:id="56" w:name="OLE_LINK8"/>
            <w:r w:rsidRPr="00B8414B">
              <w:t>Configuración del Servidor</w:t>
            </w:r>
            <w:bookmarkEnd w:id="55"/>
            <w:bookmarkEnd w:id="56"/>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7" w:name="_Toc164158572"/>
      <w:bookmarkEnd w:id="53"/>
      <w:bookmarkEnd w:id="54"/>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7"/>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8" w:name="OLE_LINK35"/>
            <w:bookmarkStart w:id="59"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60" w:name="OLE_LINK13"/>
            <w:bookmarkStart w:id="61" w:name="OLE_LINK14"/>
            <w:r w:rsidRPr="00AD0DF3">
              <w:t>Configuración de la Base de Datos</w:t>
            </w:r>
            <w:bookmarkEnd w:id="60"/>
            <w:bookmarkEnd w:id="61"/>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62" w:name="_Toc164158573"/>
      <w:bookmarkEnd w:id="58"/>
      <w:bookmarkEnd w:id="59"/>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62"/>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63" w:name="OLE_LINK39"/>
            <w:bookmarkStart w:id="64"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5" w:name="OLE_LINK22"/>
            <w:bookmarkStart w:id="66" w:name="OLE_LINK23"/>
            <w:r>
              <w:t xml:space="preserve">Desarrollo de API para conexión con </w:t>
            </w:r>
            <w:bookmarkStart w:id="67" w:name="OLE_LINK37"/>
            <w:bookmarkStart w:id="68" w:name="OLE_LINK38"/>
            <w:r>
              <w:t>BBDD</w:t>
            </w:r>
            <w:bookmarkEnd w:id="65"/>
            <w:bookmarkEnd w:id="66"/>
            <w:bookmarkEnd w:id="67"/>
            <w:bookmarkEnd w:id="68"/>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9" w:name="OLE_LINK49"/>
            <w:bookmarkStart w:id="70" w:name="OLE_LINK50"/>
            <w:r w:rsidRPr="0087302E">
              <w:rPr>
                <w:b/>
                <w:bCs/>
              </w:rPr>
              <w:t>PT</w:t>
            </w:r>
            <w:r>
              <w:rPr>
                <w:b/>
                <w:bCs/>
              </w:rPr>
              <w:t>03.3-BCK</w:t>
            </w:r>
            <w:bookmarkEnd w:id="69"/>
            <w:bookmarkEnd w:id="70"/>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71" w:name="_Toc164158574"/>
      <w:bookmarkEnd w:id="63"/>
      <w:bookmarkEnd w:id="64"/>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71"/>
    </w:p>
    <w:p w14:paraId="3024B72A" w14:textId="3E1B842B" w:rsidR="003D1AD5" w:rsidRDefault="003D1AD5" w:rsidP="00860305">
      <w:pPr>
        <w:pStyle w:val="Ttulo3"/>
      </w:pPr>
      <w:bookmarkStart w:id="72" w:name="_Toc164416287"/>
      <w:r>
        <w:t xml:space="preserve">PT4 </w:t>
      </w:r>
      <w:r w:rsidR="00850AE5">
        <w:t>–</w:t>
      </w:r>
      <w:r>
        <w:t xml:space="preserve"> </w:t>
      </w:r>
      <w:r w:rsidR="002523DF">
        <w:t>Desarrollo del Frontend</w:t>
      </w:r>
      <w:bookmarkEnd w:id="72"/>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73" w:name="OLE_LINK41"/>
            <w:bookmarkStart w:id="74"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5" w:name="OLE_LINK71"/>
            <w:bookmarkStart w:id="76" w:name="OLE_LINK72"/>
            <w:r w:rsidRPr="00842076">
              <w:t>Estructura Base del Frontend</w:t>
            </w:r>
            <w:bookmarkEnd w:id="75"/>
            <w:bookmarkEnd w:id="76"/>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7" w:name="_Toc164158575"/>
      <w:bookmarkEnd w:id="73"/>
      <w:bookmarkEnd w:id="74"/>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7"/>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8" w:name="OLE_LINK45"/>
            <w:bookmarkStart w:id="79"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80" w:name="OLE_LINK75"/>
            <w:bookmarkStart w:id="81" w:name="OLE_LINK76"/>
            <w:r w:rsidRPr="00DB3959">
              <w:t>Pantallas y Flujo de Navegación</w:t>
            </w:r>
            <w:bookmarkEnd w:id="80"/>
            <w:bookmarkEnd w:id="81"/>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82" w:name="OLE_LINK51"/>
            <w:bookmarkStart w:id="83" w:name="OLE_LINK52"/>
            <w:r w:rsidRPr="0087302E">
              <w:rPr>
                <w:b/>
                <w:bCs/>
              </w:rPr>
              <w:t>PT</w:t>
            </w:r>
            <w:r>
              <w:rPr>
                <w:b/>
                <w:bCs/>
              </w:rPr>
              <w:t>0</w:t>
            </w:r>
            <w:r w:rsidR="00DB3959">
              <w:rPr>
                <w:b/>
                <w:bCs/>
              </w:rPr>
              <w:t>4</w:t>
            </w:r>
            <w:r>
              <w:rPr>
                <w:b/>
                <w:bCs/>
              </w:rPr>
              <w:t>.</w:t>
            </w:r>
            <w:r w:rsidR="00DB3959">
              <w:rPr>
                <w:b/>
                <w:bCs/>
              </w:rPr>
              <w:t>2</w:t>
            </w:r>
            <w:r>
              <w:rPr>
                <w:b/>
                <w:bCs/>
              </w:rPr>
              <w:t>-FRNT</w:t>
            </w:r>
            <w:bookmarkEnd w:id="82"/>
            <w:bookmarkEnd w:id="83"/>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84" w:name="_Toc164158576"/>
      <w:bookmarkEnd w:id="78"/>
      <w:bookmarkEnd w:id="79"/>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84"/>
    </w:p>
    <w:p w14:paraId="7EA0E67A" w14:textId="77777777" w:rsidR="002523DF" w:rsidRDefault="002523DF" w:rsidP="00F8554E"/>
    <w:p w14:paraId="3800B17C" w14:textId="5FBB933E" w:rsidR="00F8554E" w:rsidRPr="00F8554E" w:rsidRDefault="00C7511F" w:rsidP="00C7511F">
      <w:pPr>
        <w:pStyle w:val="Ttulo3"/>
      </w:pPr>
      <w:bookmarkStart w:id="85" w:name="_Toc164416288"/>
      <w:r>
        <w:lastRenderedPageBreak/>
        <w:t xml:space="preserve">PT5 </w:t>
      </w:r>
      <w:r w:rsidR="00850AE5">
        <w:t>–</w:t>
      </w:r>
      <w:r>
        <w:t xml:space="preserve"> </w:t>
      </w:r>
      <w:r w:rsidRPr="003E5AB2">
        <w:t>Integración de UI con Backend</w:t>
      </w:r>
      <w:bookmarkEnd w:id="85"/>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6" w:name="OLE_LINK53"/>
            <w:bookmarkStart w:id="87"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8" w:name="OLE_LINK77"/>
            <w:bookmarkStart w:id="89" w:name="OLE_LINK78"/>
            <w:r w:rsidRPr="003E5AB2">
              <w:t>Integración de UI con Backend</w:t>
            </w:r>
            <w:bookmarkEnd w:id="88"/>
            <w:bookmarkEnd w:id="89"/>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90" w:name="OLE_LINK55"/>
            <w:bookmarkStart w:id="91" w:name="OLE_LINK56"/>
            <w:bookmarkStart w:id="92" w:name="OLE_LINK57"/>
            <w:r w:rsidRPr="0087302E">
              <w:rPr>
                <w:b/>
                <w:bCs/>
              </w:rPr>
              <w:t>PT</w:t>
            </w:r>
            <w:r>
              <w:rPr>
                <w:b/>
                <w:bCs/>
              </w:rPr>
              <w:t>0</w:t>
            </w:r>
            <w:r w:rsidR="004C4E59">
              <w:rPr>
                <w:b/>
                <w:bCs/>
              </w:rPr>
              <w:t>5</w:t>
            </w:r>
            <w:r>
              <w:rPr>
                <w:b/>
                <w:bCs/>
              </w:rPr>
              <w:t>-</w:t>
            </w:r>
            <w:bookmarkEnd w:id="90"/>
            <w:bookmarkEnd w:id="91"/>
            <w:bookmarkEnd w:id="92"/>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93" w:name="OLE_LINK47"/>
            <w:bookmarkStart w:id="94" w:name="OLE_LINK48"/>
            <w:r>
              <w:t xml:space="preserve">endpoints </w:t>
            </w:r>
            <w:bookmarkEnd w:id="93"/>
            <w:bookmarkEnd w:id="94"/>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5" w:name="_Toc164158577"/>
      <w:bookmarkEnd w:id="86"/>
      <w:bookmarkEnd w:id="87"/>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5"/>
    </w:p>
    <w:p w14:paraId="1E8DB92E" w14:textId="10E62275" w:rsidR="008E470B" w:rsidRDefault="00D805D5" w:rsidP="00D805D5">
      <w:pPr>
        <w:pStyle w:val="Ttulo3"/>
      </w:pPr>
      <w:bookmarkStart w:id="96" w:name="_Toc164416289"/>
      <w:r w:rsidRPr="00D805D5">
        <w:t>PT</w:t>
      </w:r>
      <w:r w:rsidR="00C7511F">
        <w:t>6</w:t>
      </w:r>
      <w:r w:rsidRPr="00D805D5">
        <w:t xml:space="preserve"> </w:t>
      </w:r>
      <w:r w:rsidR="00850AE5">
        <w:t>–</w:t>
      </w:r>
      <w:r w:rsidRPr="00D805D5">
        <w:t xml:space="preserve"> Pruebas y Calidad</w:t>
      </w:r>
      <w:bookmarkEnd w:id="96"/>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7" w:name="OLE_LINK58"/>
            <w:bookmarkStart w:id="98"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9" w:name="_Toc164158578"/>
      <w:bookmarkEnd w:id="97"/>
      <w:bookmarkEnd w:id="98"/>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9"/>
    </w:p>
    <w:p w14:paraId="2864FCC7" w14:textId="7C1C4B74" w:rsidR="00766DD1" w:rsidRDefault="00E75DC7" w:rsidP="00766DD1">
      <w:pPr>
        <w:pStyle w:val="Ttulo3"/>
      </w:pPr>
      <w:bookmarkStart w:id="100" w:name="_Toc164416290"/>
      <w:r>
        <w:lastRenderedPageBreak/>
        <w:t>PT</w:t>
      </w:r>
      <w:r w:rsidR="00C7511F">
        <w:t>7</w:t>
      </w:r>
      <w:r>
        <w:t xml:space="preserve"> </w:t>
      </w:r>
      <w:r w:rsidR="00850AE5">
        <w:t>–</w:t>
      </w:r>
      <w:r>
        <w:t xml:space="preserve"> </w:t>
      </w:r>
      <w:r w:rsidR="00C24497">
        <w:t xml:space="preserve">Despliegue en Android </w:t>
      </w:r>
      <w:proofErr w:type="gramStart"/>
      <w:r w:rsidR="00C24497">
        <w:t>e</w:t>
      </w:r>
      <w:proofErr w:type="gramEnd"/>
      <w:r w:rsidR="00C24497">
        <w:t xml:space="preserve"> iOS</w:t>
      </w:r>
      <w:bookmarkEnd w:id="100"/>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101" w:name="OLE_LINK62"/>
            <w:bookmarkStart w:id="102" w:name="OLE_LINK63"/>
            <w:r>
              <w:t>Nombre</w:t>
            </w:r>
          </w:p>
        </w:tc>
        <w:tc>
          <w:tcPr>
            <w:tcW w:w="7791" w:type="dxa"/>
          </w:tcPr>
          <w:p w14:paraId="2AF9EC49" w14:textId="38C06B38" w:rsidR="00E75DC7" w:rsidRDefault="00C24497" w:rsidP="007813F4">
            <w:pPr>
              <w:cnfStyle w:val="000000000000" w:firstRow="0"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103" w:name="_Toc164158579"/>
      <w:bookmarkEnd w:id="101"/>
      <w:bookmarkEnd w:id="102"/>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103"/>
    </w:p>
    <w:p w14:paraId="296A9ED5" w14:textId="27D2343B" w:rsidR="0034723F" w:rsidRDefault="00827D64" w:rsidP="0034723F">
      <w:pPr>
        <w:pStyle w:val="Ttulo2"/>
        <w:rPr>
          <w:noProof w:val="0"/>
        </w:rPr>
      </w:pPr>
      <w:bookmarkStart w:id="104" w:name="_Toc164416291"/>
      <w:r w:rsidRPr="0031552C">
        <w:rPr>
          <w:noProof w:val="0"/>
        </w:rPr>
        <w:t>Plan de Trabajo</w:t>
      </w:r>
      <w:bookmarkEnd w:id="104"/>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3B7C0E">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5C4BAA">
      <w:pPr>
        <w:jc w:val="left"/>
      </w:pPr>
      <w:commentRangeStart w:id="105"/>
      <w:commentRangeEnd w:id="105"/>
      <w:r>
        <w:rPr>
          <w:rStyle w:val="Refdecomentario"/>
        </w:rPr>
        <w:lastRenderedPageBreak/>
        <w:commentReference w:id="105"/>
      </w: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30">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2C8F57CE" w:rsidR="00F32329" w:rsidRDefault="00B23572" w:rsidP="00B23572">
      <w:pPr>
        <w:pStyle w:val="Descripcin"/>
        <w:jc w:val="center"/>
        <w:sectPr w:rsidR="00F32329" w:rsidSect="003B7C0E">
          <w:pgSz w:w="16840" w:h="11907" w:orient="landscape" w:code="9"/>
          <w:pgMar w:top="1247" w:right="1304" w:bottom="1247" w:left="1304" w:header="720" w:footer="720" w:gutter="454"/>
          <w:cols w:space="720"/>
          <w:docGrid w:linePitch="326"/>
        </w:sectPr>
      </w:pPr>
      <w:bookmarkStart w:id="106" w:name="_Toc162954925"/>
      <w:r>
        <w:t xml:space="preserve">Ilustración </w:t>
      </w:r>
      <w:r>
        <w:fldChar w:fldCharType="begin"/>
      </w:r>
      <w:r>
        <w:instrText xml:space="preserve"> SEQ Ilustración \* ARABIC </w:instrText>
      </w:r>
      <w:r>
        <w:fldChar w:fldCharType="separate"/>
      </w:r>
      <w:r w:rsidR="00407F5C">
        <w:rPr>
          <w:noProof/>
        </w:rPr>
        <w:t>3</w:t>
      </w:r>
      <w:r>
        <w:fldChar w:fldCharType="end"/>
      </w:r>
      <w:r>
        <w:t>: Diagrama de Gantt. Elaboración Propia</w:t>
      </w:r>
      <w:bookmarkEnd w:id="106"/>
    </w:p>
    <w:p w14:paraId="7DA8EE05" w14:textId="76CD067E" w:rsidR="00914CB0" w:rsidRDefault="00914CB0" w:rsidP="00914CB0">
      <w:pPr>
        <w:pStyle w:val="Ttulo2"/>
        <w:rPr>
          <w:noProof w:val="0"/>
        </w:rPr>
      </w:pPr>
      <w:bookmarkStart w:id="107" w:name="OLE_LINK60"/>
      <w:bookmarkStart w:id="108" w:name="OLE_LINK61"/>
      <w:bookmarkStart w:id="109" w:name="_Toc164416292"/>
      <w:r w:rsidRPr="0031552C">
        <w:rPr>
          <w:noProof w:val="0"/>
        </w:rPr>
        <w:lastRenderedPageBreak/>
        <w:t>Recursos</w:t>
      </w:r>
      <w:bookmarkEnd w:id="109"/>
    </w:p>
    <w:p w14:paraId="6E67760F" w14:textId="77777777" w:rsidR="00702795" w:rsidRDefault="00702795" w:rsidP="00702795">
      <w:pPr>
        <w:pStyle w:val="Ttulo3"/>
      </w:pPr>
      <w:bookmarkStart w:id="110" w:name="_Toc164416293"/>
      <w:r>
        <w:t>Recursos Técnicos</w:t>
      </w:r>
      <w:bookmarkEnd w:id="110"/>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11" w:name="_Toc164416294"/>
      <w:r w:rsidR="007420A1">
        <w:t>Recursos Humanos</w:t>
      </w:r>
      <w:bookmarkEnd w:id="111"/>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12" w:name="_Toc164416295"/>
      <w:bookmarkEnd w:id="107"/>
      <w:bookmarkEnd w:id="108"/>
      <w:commentRangeStart w:id="113"/>
      <w:commentRangeStart w:id="114"/>
      <w:r>
        <w:rPr>
          <w:noProof w:val="0"/>
        </w:rPr>
        <w:t xml:space="preserve">Costes </w:t>
      </w:r>
      <w:commentRangeEnd w:id="113"/>
      <w:r w:rsidR="00A51C29">
        <w:rPr>
          <w:rStyle w:val="Refdecomentario"/>
          <w:rFonts w:asciiTheme="minorHAnsi" w:eastAsiaTheme="minorEastAsia" w:hAnsiTheme="minorHAnsi" w:cstheme="minorBidi"/>
          <w:bCs w:val="0"/>
          <w:smallCaps w:val="0"/>
          <w:noProof w:val="0"/>
          <w:color w:val="auto"/>
        </w:rPr>
        <w:commentReference w:id="113"/>
      </w:r>
      <w:commentRangeEnd w:id="114"/>
      <w:r w:rsidR="00DF2EA9">
        <w:rPr>
          <w:rStyle w:val="Refdecomentario"/>
          <w:rFonts w:asciiTheme="minorHAnsi" w:eastAsiaTheme="minorEastAsia" w:hAnsiTheme="minorHAnsi" w:cstheme="minorBidi"/>
          <w:bCs w:val="0"/>
          <w:smallCaps w:val="0"/>
          <w:noProof w:val="0"/>
          <w:color w:val="auto"/>
        </w:rPr>
        <w:commentReference w:id="114"/>
      </w:r>
      <w:bookmarkEnd w:id="112"/>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74B1B9A9"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15" w:name="_Toc16415858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15"/>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6" w:name="_Toc164416296"/>
      <w:r>
        <w:t>Condicionantes y Limitaciones</w:t>
      </w:r>
      <w:bookmarkEnd w:id="116"/>
    </w:p>
    <w:p w14:paraId="05A6531B" w14:textId="13BE2369" w:rsidR="00293024" w:rsidRDefault="00293024" w:rsidP="00293024">
      <w:pPr>
        <w:pStyle w:val="Ttulo3"/>
      </w:pPr>
      <w:bookmarkStart w:id="117" w:name="_Toc164416297"/>
      <w:r>
        <w:t>Error con la API</w:t>
      </w:r>
      <w:r w:rsidR="005740BA">
        <w:t xml:space="preserve"> en iOS</w:t>
      </w:r>
      <w:bookmarkEnd w:id="117"/>
    </w:p>
    <w:p w14:paraId="517AADF9" w14:textId="52FD4057"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991288" w:rsidRPr="00991288">
            <w:rPr>
              <w:noProof/>
            </w:rPr>
            <w:t>[15]</w:t>
          </w:r>
          <w:r w:rsidR="00287789">
            <w:fldChar w:fldCharType="end"/>
          </w:r>
        </w:sdtContent>
      </w:sdt>
    </w:p>
    <w:p w14:paraId="7A8DF2E6" w14:textId="71F773CC"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18" w:name="_Toc164416298"/>
      <w:commentRangeStart w:id="119"/>
      <w:r>
        <w:rPr>
          <w:lang w:val="es-ES_tradnl"/>
        </w:rPr>
        <w:lastRenderedPageBreak/>
        <w:t>Error Despliegue en Android</w:t>
      </w:r>
      <w:commentRangeEnd w:id="119"/>
      <w:r w:rsidR="00D405FC">
        <w:rPr>
          <w:rStyle w:val="Refdecomentario"/>
          <w:rFonts w:asciiTheme="minorHAnsi" w:eastAsiaTheme="minorEastAsia" w:hAnsiTheme="minorHAnsi" w:cstheme="minorBidi"/>
          <w:bCs w:val="0"/>
          <w:color w:val="auto"/>
        </w:rPr>
        <w:commentReference w:id="119"/>
      </w:r>
      <w:bookmarkEnd w:id="118"/>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02161A34" w:rsidR="00C3172D" w:rsidRDefault="008B6E44" w:rsidP="008B6E44">
      <w:pPr>
        <w:pStyle w:val="Descripcin"/>
        <w:jc w:val="center"/>
        <w:rPr>
          <w:lang w:val="es-ES_tradnl"/>
        </w:rPr>
      </w:pPr>
      <w:bookmarkStart w:id="120" w:name="_Toc162954926"/>
      <w:r>
        <w:t xml:space="preserve">Ilustración </w:t>
      </w:r>
      <w:r>
        <w:fldChar w:fldCharType="begin"/>
      </w:r>
      <w:r>
        <w:instrText xml:space="preserve"> SEQ Ilustración \* ARABIC </w:instrText>
      </w:r>
      <w:r>
        <w:fldChar w:fldCharType="separate"/>
      </w:r>
      <w:r w:rsidR="00407F5C">
        <w:rPr>
          <w:noProof/>
        </w:rPr>
        <w:t>4</w:t>
      </w:r>
      <w:r>
        <w:fldChar w:fldCharType="end"/>
      </w:r>
      <w:r>
        <w:t xml:space="preserve">: Error </w:t>
      </w:r>
      <w:proofErr w:type="spellStart"/>
      <w:r>
        <w:t>Gradle</w:t>
      </w:r>
      <w:proofErr w:type="spellEnd"/>
      <w:r>
        <w:t>.</w:t>
      </w:r>
      <w:bookmarkEnd w:id="120"/>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rsidP="00FB686F">
      <w:pPr>
        <w:pStyle w:val="Prrafodelista"/>
        <w:numPr>
          <w:ilvl w:val="0"/>
          <w:numId w:val="47"/>
        </w:numPr>
        <w:rPr>
          <w:lang w:val="es-ES_tradnl"/>
        </w:rPr>
      </w:pPr>
      <w:r w:rsidRPr="00FB686F">
        <w:rPr>
          <w:lang w:val="es-ES_tradnl"/>
        </w:rPr>
        <w:t>Abrir una Terminal</w:t>
      </w:r>
    </w:p>
    <w:p w14:paraId="49131F64" w14:textId="70D07B23" w:rsidR="003B3263" w:rsidRPr="003B3263" w:rsidRDefault="00FB686F" w:rsidP="003B3263">
      <w:pPr>
        <w:pStyle w:val="Prrafodelista"/>
        <w:numPr>
          <w:ilvl w:val="0"/>
          <w:numId w:val="47"/>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rsidP="003B3263">
      <w:pPr>
        <w:pStyle w:val="Prrafodelista"/>
        <w:numPr>
          <w:ilvl w:val="0"/>
          <w:numId w:val="47"/>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rsidP="00C4265B">
      <w:pPr>
        <w:pStyle w:val="Prrafodelista"/>
        <w:numPr>
          <w:ilvl w:val="0"/>
          <w:numId w:val="47"/>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2CA05B6E" w:rsidR="00D63BF4" w:rsidRPr="008B6E44" w:rsidRDefault="008B6E44" w:rsidP="008B6E44">
      <w:pPr>
        <w:pStyle w:val="Descripcin"/>
        <w:jc w:val="center"/>
        <w:rPr>
          <w:lang w:val="es-ES_tradnl"/>
        </w:rPr>
      </w:pPr>
      <w:bookmarkStart w:id="121" w:name="_Toc162954927"/>
      <w:r>
        <w:t xml:space="preserve">Ilustración </w:t>
      </w:r>
      <w:r>
        <w:fldChar w:fldCharType="begin"/>
      </w:r>
      <w:r>
        <w:instrText xml:space="preserve"> SEQ Ilustración \* ARABIC </w:instrText>
      </w:r>
      <w:r>
        <w:fldChar w:fldCharType="separate"/>
      </w:r>
      <w:r w:rsidR="00407F5C">
        <w:rPr>
          <w:noProof/>
        </w:rPr>
        <w:t>5</w:t>
      </w:r>
      <w:r>
        <w:fldChar w:fldCharType="end"/>
      </w:r>
      <w:r>
        <w:t xml:space="preserve">: EAS </w:t>
      </w:r>
      <w:proofErr w:type="spellStart"/>
      <w:r>
        <w:t>Build</w:t>
      </w:r>
      <w:proofErr w:type="spellEnd"/>
      <w:r>
        <w:t xml:space="preserve"> Android correcto.</w:t>
      </w:r>
      <w:bookmarkEnd w:id="121"/>
    </w:p>
    <w:p w14:paraId="75B426EF" w14:textId="00918949" w:rsidR="00325428" w:rsidRDefault="005A2CE6" w:rsidP="00C3172D">
      <w:pPr>
        <w:pStyle w:val="Ttulo3"/>
        <w:rPr>
          <w:lang w:val="es-ES_tradnl"/>
        </w:rPr>
      </w:pPr>
      <w:bookmarkStart w:id="122" w:name="_Toc164416299"/>
      <w:commentRangeStart w:id="123"/>
      <w:r>
        <w:rPr>
          <w:lang w:val="es-ES_tradnl"/>
        </w:rPr>
        <w:t xml:space="preserve">Error con </w:t>
      </w:r>
      <w:r w:rsidR="00E14631">
        <w:rPr>
          <w:lang w:val="es-ES_tradnl"/>
        </w:rPr>
        <w:t>tamaño de posters</w:t>
      </w:r>
      <w:commentRangeEnd w:id="123"/>
      <w:r w:rsidR="00D405FC">
        <w:rPr>
          <w:rStyle w:val="Refdecomentario"/>
          <w:rFonts w:asciiTheme="minorHAnsi" w:eastAsiaTheme="minorEastAsia" w:hAnsiTheme="minorHAnsi" w:cstheme="minorBidi"/>
          <w:bCs w:val="0"/>
          <w:color w:val="auto"/>
        </w:rPr>
        <w:commentReference w:id="123"/>
      </w:r>
      <w:bookmarkEnd w:id="122"/>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24" w:name="_Toc164416300"/>
      <w:r>
        <w:rPr>
          <w:lang w:val="es-ES_tradnl"/>
        </w:rPr>
        <w:t>Notificaciones</w:t>
      </w:r>
      <w:bookmarkEnd w:id="124"/>
    </w:p>
    <w:p w14:paraId="1B32D63B" w14:textId="088316CE" w:rsidR="00B16B33" w:rsidRPr="00B16B33" w:rsidRDefault="00B16B33" w:rsidP="00B16B33">
      <w:pPr>
        <w:rPr>
          <w:lang w:val="es-ES_tradnl"/>
        </w:rPr>
      </w:pPr>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08515739" w14:textId="77777777"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38BEB9E" w14:textId="77777777" w:rsidR="00B16B33" w:rsidRPr="00B16B33" w:rsidRDefault="00B16B33" w:rsidP="00B16B33">
      <w:pPr>
        <w:rPr>
          <w:lang w:val="es-ES_tradnl"/>
        </w:rPr>
      </w:pP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lastRenderedPageBreak/>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25" w:name="_Toc164416301"/>
      <w:r>
        <w:rPr>
          <w:lang w:val="es-ES_tradnl"/>
        </w:rPr>
        <w:t>Autenticación en local</w:t>
      </w:r>
      <w:bookmarkEnd w:id="125"/>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3B7C0E">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26" w:name="_Toc164416302"/>
      <w:r w:rsidRPr="0031552C">
        <w:rPr>
          <w:noProof w:val="0"/>
        </w:rPr>
        <w:lastRenderedPageBreak/>
        <w:t>Desarrollo de</w:t>
      </w:r>
      <w:r w:rsidR="00F43A9A">
        <w:rPr>
          <w:noProof w:val="0"/>
        </w:rPr>
        <w:t xml:space="preserve"> la Solución Técnica</w:t>
      </w:r>
      <w:bookmarkEnd w:id="126"/>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27" w:name="_Toc164416303"/>
      <w:r>
        <w:t xml:space="preserve">PT1 </w:t>
      </w:r>
      <w:r w:rsidR="00F66837">
        <w:t>–</w:t>
      </w:r>
      <w:r>
        <w:t xml:space="preserve"> Análisis de Requisitos</w:t>
      </w:r>
      <w:bookmarkEnd w:id="127"/>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54A36A2A" w:rsidR="00162064" w:rsidRDefault="009A32DB" w:rsidP="009A32DB">
      <w:pPr>
        <w:pStyle w:val="Descripcin"/>
        <w:jc w:val="center"/>
      </w:pPr>
      <w:bookmarkStart w:id="128" w:name="_Toc162954928"/>
      <w:r>
        <w:t xml:space="preserve">Ilustración </w:t>
      </w:r>
      <w:r>
        <w:fldChar w:fldCharType="begin"/>
      </w:r>
      <w:r>
        <w:instrText xml:space="preserve"> SEQ Ilustración \* ARABIC </w:instrText>
      </w:r>
      <w:r>
        <w:fldChar w:fldCharType="separate"/>
      </w:r>
      <w:r w:rsidR="00407F5C">
        <w:rPr>
          <w:noProof/>
        </w:rPr>
        <w:t>6</w:t>
      </w:r>
      <w:r>
        <w:fldChar w:fldCharType="end"/>
      </w:r>
      <w:r>
        <w:t>:</w:t>
      </w:r>
      <w:r w:rsidR="002F27C5">
        <w:t xml:space="preserve"> </w:t>
      </w:r>
      <w:r>
        <w:t>¿Ves series regularmente? Elaboración Propia</w:t>
      </w:r>
      <w:bookmarkEnd w:id="128"/>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25AF9DEA" w:rsidR="004F46A5" w:rsidRDefault="002F27C5" w:rsidP="002F27C5">
      <w:pPr>
        <w:pStyle w:val="Descripcin"/>
        <w:jc w:val="center"/>
      </w:pPr>
      <w:bookmarkStart w:id="129" w:name="_Toc162954929"/>
      <w:r>
        <w:t xml:space="preserve">Ilustración </w:t>
      </w:r>
      <w:r>
        <w:fldChar w:fldCharType="begin"/>
      </w:r>
      <w:r>
        <w:instrText xml:space="preserve"> SEQ Ilustración \* ARABIC </w:instrText>
      </w:r>
      <w:r>
        <w:fldChar w:fldCharType="separate"/>
      </w:r>
      <w:r w:rsidR="00407F5C">
        <w:rPr>
          <w:noProof/>
        </w:rPr>
        <w:t>7</w:t>
      </w:r>
      <w:r>
        <w:fldChar w:fldCharType="end"/>
      </w:r>
      <w:r>
        <w:t>: ¿En qué plataforma sueles ver las series? Elaboración Propia</w:t>
      </w:r>
      <w:bookmarkEnd w:id="129"/>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110433" cy="1921603"/>
                    </a:xfrm>
                    <a:prstGeom prst="rect">
                      <a:avLst/>
                    </a:prstGeom>
                  </pic:spPr>
                </pic:pic>
              </a:graphicData>
            </a:graphic>
          </wp:inline>
        </w:drawing>
      </w:r>
    </w:p>
    <w:p w14:paraId="4AD1AF15" w14:textId="2FD3D211" w:rsidR="00184C75" w:rsidRDefault="00B92792" w:rsidP="00B92792">
      <w:pPr>
        <w:pStyle w:val="Descripcin"/>
        <w:jc w:val="center"/>
      </w:pPr>
      <w:bookmarkStart w:id="130" w:name="_Toc162954930"/>
      <w:r>
        <w:t xml:space="preserve">Ilustración </w:t>
      </w:r>
      <w:r>
        <w:fldChar w:fldCharType="begin"/>
      </w:r>
      <w:r>
        <w:instrText xml:space="preserve"> SEQ Ilustración \* ARABIC </w:instrText>
      </w:r>
      <w:r>
        <w:fldChar w:fldCharType="separate"/>
      </w:r>
      <w:r w:rsidR="00407F5C">
        <w:rPr>
          <w:noProof/>
        </w:rPr>
        <w:t>8</w:t>
      </w:r>
      <w:r>
        <w:fldChar w:fldCharType="end"/>
      </w:r>
      <w:r>
        <w:t xml:space="preserve">: </w:t>
      </w:r>
      <w:r w:rsidRPr="00232CD8">
        <w:t>¿Conoces alguna aplicación para hacer seguimiento de las series</w:t>
      </w:r>
      <w:r>
        <w:t>? Elaboración Propia</w:t>
      </w:r>
      <w:bookmarkEnd w:id="130"/>
    </w:p>
    <w:p w14:paraId="75B4EE99" w14:textId="0319BB9A"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 xml:space="preserve">El hecho de que haya tantos usuarios potenciales que no están actualmente usando una solución de </w:t>
      </w:r>
      <w:proofErr w:type="spellStart"/>
      <w:r w:rsidR="00950BCB" w:rsidRPr="00950BCB">
        <w:t>seguimie</w:t>
      </w:r>
      <w:proofErr w:type="spellEnd"/>
      <w:r w:rsidR="00C462CF" w:rsidRPr="00C462CF">
        <w:t xml:space="preserve"> </w:t>
      </w:r>
      <w:commentRangeStart w:id="131"/>
      <w:r w:rsidR="00C462CF" w:rsidRPr="003E5AB2">
        <w:t>Integración de UI con Backend</w:t>
      </w:r>
      <w:r w:rsidR="00C462CF" w:rsidRPr="0084280D">
        <w:t xml:space="preserve"> </w:t>
      </w:r>
      <w:commentRangeEnd w:id="131"/>
      <w:r w:rsidR="00C462CF">
        <w:rPr>
          <w:rStyle w:val="Refdecomentario"/>
        </w:rPr>
        <w:commentReference w:id="131"/>
      </w:r>
      <w:proofErr w:type="spellStart"/>
      <w:r w:rsidR="00950BCB" w:rsidRPr="00950BCB">
        <w:t>nto</w:t>
      </w:r>
      <w:proofErr w:type="spellEnd"/>
      <w:r w:rsidR="00950BCB" w:rsidRPr="00950BCB">
        <w:t xml:space="preserve">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042892" cy="1879876"/>
                    </a:xfrm>
                    <a:prstGeom prst="rect">
                      <a:avLst/>
                    </a:prstGeom>
                  </pic:spPr>
                </pic:pic>
              </a:graphicData>
            </a:graphic>
          </wp:inline>
        </w:drawing>
      </w:r>
    </w:p>
    <w:p w14:paraId="7C1F1717" w14:textId="47554E4B" w:rsidR="00773F14" w:rsidRDefault="002411F0" w:rsidP="002411F0">
      <w:pPr>
        <w:pStyle w:val="Descripcin"/>
        <w:jc w:val="center"/>
      </w:pPr>
      <w:bookmarkStart w:id="132" w:name="_Toc162954931"/>
      <w:r>
        <w:t xml:space="preserve">Ilustración </w:t>
      </w:r>
      <w:r>
        <w:fldChar w:fldCharType="begin"/>
      </w:r>
      <w:r>
        <w:instrText xml:space="preserve"> SEQ Ilustración \* ARABIC </w:instrText>
      </w:r>
      <w:r>
        <w:fldChar w:fldCharType="separate"/>
      </w:r>
      <w:r w:rsidR="00407F5C">
        <w:rPr>
          <w:noProof/>
        </w:rPr>
        <w:t>9</w:t>
      </w:r>
      <w:r>
        <w:fldChar w:fldCharType="end"/>
      </w:r>
      <w:r>
        <w:t xml:space="preserve">: </w:t>
      </w:r>
      <w:r w:rsidRPr="000C6A0F">
        <w:t>¿Te gustaría que hubiera una manera más fácil de gestionar la visualización de series?</w:t>
      </w:r>
      <w:r>
        <w:t xml:space="preserve"> Elaboración Propia</w:t>
      </w:r>
      <w:bookmarkEnd w:id="132"/>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5A27C0F0" w:rsidR="00184C75" w:rsidRDefault="00131898" w:rsidP="00131898">
      <w:pPr>
        <w:pStyle w:val="Descripcin"/>
        <w:jc w:val="center"/>
      </w:pPr>
      <w:bookmarkStart w:id="133" w:name="_Toc162954932"/>
      <w:r>
        <w:t xml:space="preserve">Ilustración </w:t>
      </w:r>
      <w:r>
        <w:fldChar w:fldCharType="begin"/>
      </w:r>
      <w:r>
        <w:instrText xml:space="preserve"> SEQ Ilustración \* ARABIC </w:instrText>
      </w:r>
      <w:r>
        <w:fldChar w:fldCharType="separate"/>
      </w:r>
      <w:r w:rsidR="00407F5C">
        <w:rPr>
          <w:noProof/>
        </w:rPr>
        <w:t>10</w:t>
      </w:r>
      <w:r>
        <w:fldChar w:fldCharType="end"/>
      </w:r>
      <w:r>
        <w:t>: Características vs Recuento. Elaboración Propia</w:t>
      </w:r>
      <w:bookmarkEnd w:id="133"/>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72CD687" w:rsidR="004D1C5F" w:rsidRDefault="00D3535B" w:rsidP="00C45F45">
      <w:pPr>
        <w:pStyle w:val="Descripcin"/>
        <w:jc w:val="center"/>
      </w:pPr>
      <w:bookmarkStart w:id="134" w:name="_Toc162954933"/>
      <w:r>
        <w:t xml:space="preserve">Ilustración </w:t>
      </w:r>
      <w:r>
        <w:fldChar w:fldCharType="begin"/>
      </w:r>
      <w:r>
        <w:instrText xml:space="preserve"> SEQ Ilustración \* ARABIC </w:instrText>
      </w:r>
      <w:r>
        <w:fldChar w:fldCharType="separate"/>
      </w:r>
      <w:r w:rsidR="00407F5C">
        <w:rPr>
          <w:noProof/>
        </w:rPr>
        <w:t>11</w:t>
      </w:r>
      <w:r>
        <w:fldChar w:fldCharType="end"/>
      </w:r>
      <w:r>
        <w:t>: ¿Considerarías cambiar a una aplicación como FST? Elaboración Propia</w:t>
      </w:r>
      <w:bookmarkEnd w:id="134"/>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w:t>
      </w:r>
      <w:commentRangeStart w:id="135"/>
      <w:r>
        <w:t>Life360</w:t>
      </w:r>
      <w:commentRangeEnd w:id="135"/>
      <w:r w:rsidR="00D405FC">
        <w:rPr>
          <w:rStyle w:val="Refdecomentario"/>
        </w:rPr>
        <w:commentReference w:id="135"/>
      </w:r>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22FD0DD6" w:rsidR="00F30E73" w:rsidRPr="0031552C" w:rsidRDefault="00F30E73" w:rsidP="00F30E73">
      <w:pPr>
        <w:pStyle w:val="Ttulo2"/>
        <w:rPr>
          <w:noProof w:val="0"/>
        </w:rPr>
      </w:pPr>
      <w:bookmarkStart w:id="136" w:name="_Toc164416304"/>
      <w:r w:rsidRPr="0031552C">
        <w:rPr>
          <w:noProof w:val="0"/>
        </w:rPr>
        <w:t>PT</w:t>
      </w:r>
      <w:r w:rsidR="00F43A9A">
        <w:rPr>
          <w:noProof w:val="0"/>
        </w:rPr>
        <w:t>2</w:t>
      </w:r>
      <w:r w:rsidR="001854FE">
        <w:rPr>
          <w:noProof w:val="0"/>
        </w:rPr>
        <w:t xml:space="preserve"> </w:t>
      </w:r>
      <w:r w:rsidR="00F66837">
        <w:t>–</w:t>
      </w:r>
      <w:r w:rsidR="001854FE">
        <w:rPr>
          <w:noProof w:val="0"/>
        </w:rPr>
        <w:t xml:space="preserve"> </w:t>
      </w:r>
      <w:commentRangeStart w:id="137"/>
      <w:r w:rsidR="001854FE">
        <w:rPr>
          <w:noProof w:val="0"/>
        </w:rPr>
        <w:t>Diseño de Interfaz de Usuario</w:t>
      </w:r>
      <w:commentRangeEnd w:id="137"/>
      <w:r w:rsidR="00D405FC">
        <w:rPr>
          <w:rStyle w:val="Refdecomentario"/>
          <w:rFonts w:asciiTheme="minorHAnsi" w:eastAsiaTheme="minorEastAsia" w:hAnsiTheme="minorHAnsi" w:cstheme="minorBidi"/>
          <w:bCs w:val="0"/>
          <w:smallCaps w:val="0"/>
          <w:noProof w:val="0"/>
          <w:color w:val="auto"/>
        </w:rPr>
        <w:commentReference w:id="137"/>
      </w:r>
      <w:bookmarkEnd w:id="136"/>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38" w:name="_Toc164416305"/>
      <w:r>
        <w:t xml:space="preserve">PT3 </w:t>
      </w:r>
      <w:r w:rsidR="003E7D1A">
        <w:t>–</w:t>
      </w:r>
      <w:r>
        <w:t xml:space="preserve"> </w:t>
      </w:r>
      <w:r w:rsidR="003E7D1A">
        <w:t>Desarrollo del Backend</w:t>
      </w:r>
      <w:bookmarkEnd w:id="138"/>
    </w:p>
    <w:p w14:paraId="77760EC7" w14:textId="27B8A436"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91288" w:rsidRPr="00991288">
            <w:rPr>
              <w:noProof/>
            </w:rPr>
            <w:t>[16]</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7DB6227B"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91288">
            <w:rPr>
              <w:noProof/>
            </w:rPr>
            <w:t xml:space="preserve"> </w:t>
          </w:r>
          <w:r w:rsidR="00991288" w:rsidRPr="00991288">
            <w:rPr>
              <w:noProof/>
            </w:rPr>
            <w:t>[17]</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4F63328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91288">
            <w:rPr>
              <w:noProof/>
            </w:rPr>
            <w:t xml:space="preserve"> </w:t>
          </w:r>
          <w:r w:rsidR="00991288" w:rsidRPr="00991288">
            <w:rPr>
              <w:noProof/>
            </w:rPr>
            <w:t>[18]</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39" w:name="_Toc164416306"/>
      <w:r>
        <w:t>MariaDB</w:t>
      </w:r>
      <w:bookmarkEnd w:id="139"/>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5CA7104C" w:rsidR="00912AD8" w:rsidRDefault="00117064" w:rsidP="00912AD8">
      <w:pPr>
        <w:keepNext/>
        <w:jc w:val="center"/>
      </w:pPr>
      <w:r>
        <w:rPr>
          <w:noProof/>
        </w:rPr>
        <w:drawing>
          <wp:inline distT="0" distB="0" distL="0" distR="0" wp14:anchorId="10292CC6" wp14:editId="0128A08F">
            <wp:extent cx="4015946" cy="3226563"/>
            <wp:effectExtent l="0" t="0" r="0" b="0"/>
            <wp:docPr id="207614957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9576" name="Gráfico 207614957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025610" cy="3234328"/>
                    </a:xfrm>
                    <a:prstGeom prst="rect">
                      <a:avLst/>
                    </a:prstGeom>
                  </pic:spPr>
                </pic:pic>
              </a:graphicData>
            </a:graphic>
          </wp:inline>
        </w:drawing>
      </w:r>
    </w:p>
    <w:p w14:paraId="5AC9D64D" w14:textId="351C2AC1" w:rsidR="00912AD8" w:rsidRDefault="00912AD8" w:rsidP="00912AD8">
      <w:pPr>
        <w:pStyle w:val="Descripcin"/>
        <w:jc w:val="center"/>
      </w:pPr>
      <w:bookmarkStart w:id="140" w:name="_Toc162954940"/>
      <w:r>
        <w:t xml:space="preserve">Ilustración </w:t>
      </w:r>
      <w:r>
        <w:fldChar w:fldCharType="begin"/>
      </w:r>
      <w:r>
        <w:instrText xml:space="preserve"> SEQ Ilustración \* ARABIC </w:instrText>
      </w:r>
      <w:r>
        <w:fldChar w:fldCharType="separate"/>
      </w:r>
      <w:r w:rsidR="00407F5C">
        <w:rPr>
          <w:noProof/>
        </w:rPr>
        <w:t>12</w:t>
      </w:r>
      <w:r>
        <w:fldChar w:fldCharType="end"/>
      </w:r>
      <w:r>
        <w:t>: Esquema BBDD. Elaboración Propia</w:t>
      </w:r>
      <w:bookmarkEnd w:id="140"/>
    </w:p>
    <w:p w14:paraId="0C2F2077" w14:textId="77777777" w:rsidR="00912AD8" w:rsidRDefault="00912AD8" w:rsidP="00912AD8">
      <w:r>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50812AFB" w:rsidR="00912AD8" w:rsidRDefault="00912AD8" w:rsidP="00D85367">
      <w:r>
        <w:t xml:space="preserve">Se detalla la explicación de cada tabla en el </w:t>
      </w:r>
      <w:hyperlink w:anchor="_Anexo_C:_Detalles" w:history="1">
        <w:r w:rsidRPr="008E07D0">
          <w:rPr>
            <w:rStyle w:val="Hipervnculo"/>
          </w:rPr>
          <w:t>Anexo C.</w:t>
        </w:r>
      </w:hyperlink>
    </w:p>
    <w:p w14:paraId="0B4F276B" w14:textId="175093BD" w:rsidR="0057156F" w:rsidRDefault="0057156F" w:rsidP="0057156F">
      <w:pPr>
        <w:pStyle w:val="Ttulo3"/>
      </w:pPr>
      <w:bookmarkStart w:id="141" w:name="_Toc164416307"/>
      <w:r>
        <w:lastRenderedPageBreak/>
        <w:t>PhpMyAdmin</w:t>
      </w:r>
      <w:bookmarkEnd w:id="141"/>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4DDEA12B"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xml:space="preserve">, contribuyendo a la seguridad y el acceso controlado a la base </w:t>
      </w:r>
      <w:commentRangeStart w:id="142"/>
      <w:r>
        <w:t>de datos.</w:t>
      </w:r>
      <w:commentRangeEnd w:id="142"/>
      <w:r w:rsidR="00C21B7F">
        <w:rPr>
          <w:rStyle w:val="Refdecomentario"/>
        </w:rPr>
        <w:commentReference w:id="142"/>
      </w:r>
      <w:sdt>
        <w:sdtPr>
          <w:id w:val="-921555023"/>
          <w:citation/>
        </w:sdtPr>
        <w:sdtContent>
          <w:r w:rsidR="00D70B74">
            <w:fldChar w:fldCharType="begin"/>
          </w:r>
          <w:r w:rsidR="00D70B74">
            <w:instrText xml:space="preserve"> CITATION And23 \l 3082 </w:instrText>
          </w:r>
          <w:r w:rsidR="00D70B74">
            <w:fldChar w:fldCharType="separate"/>
          </w:r>
          <w:r w:rsidR="00991288">
            <w:rPr>
              <w:noProof/>
            </w:rPr>
            <w:t xml:space="preserve"> </w:t>
          </w:r>
          <w:r w:rsidR="00991288" w:rsidRPr="00991288">
            <w:rPr>
              <w:noProof/>
            </w:rPr>
            <w:t>[19]</w:t>
          </w:r>
          <w:r w:rsidR="00D70B74">
            <w:fldChar w:fldCharType="end"/>
          </w:r>
        </w:sdtContent>
      </w:sdt>
      <w:r w:rsidR="00025354">
        <w:t xml:space="preserve"> </w:t>
      </w:r>
    </w:p>
    <w:p w14:paraId="35A6D9FF" w14:textId="4B722DFA" w:rsidR="00A837F7" w:rsidRDefault="00290D63" w:rsidP="00D70B74">
      <w:pPr>
        <w:pStyle w:val="Ttulo3"/>
      </w:pPr>
      <w:bookmarkStart w:id="143" w:name="_Toc164416308"/>
      <w:commentRangeStart w:id="144"/>
      <w:proofErr w:type="spellStart"/>
      <w:r>
        <w:t>Tfg_Backend</w:t>
      </w:r>
      <w:commentRangeEnd w:id="144"/>
      <w:proofErr w:type="spellEnd"/>
      <w:r w:rsidR="00C21B7F">
        <w:rPr>
          <w:rStyle w:val="Refdecomentario"/>
          <w:rFonts w:asciiTheme="minorHAnsi" w:eastAsiaTheme="minorEastAsia" w:hAnsiTheme="minorHAnsi" w:cstheme="minorBidi"/>
          <w:bCs w:val="0"/>
          <w:color w:val="auto"/>
        </w:rPr>
        <w:commentReference w:id="144"/>
      </w:r>
      <w:bookmarkEnd w:id="143"/>
    </w:p>
    <w:p w14:paraId="7081DE22" w14:textId="1CC0982C"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91288" w:rsidRPr="00991288">
            <w:rPr>
              <w:noProof/>
            </w:rPr>
            <w:t>[20]</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lastRenderedPageBreak/>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3EC07803" w:rsidR="0066185C" w:rsidRDefault="0066185C" w:rsidP="0066185C">
      <w:pPr>
        <w:pStyle w:val="Descripcin"/>
        <w:jc w:val="center"/>
      </w:pPr>
      <w:bookmarkStart w:id="145" w:name="_Toc162954941"/>
      <w:r>
        <w:t xml:space="preserve">Ilustración </w:t>
      </w:r>
      <w:r>
        <w:fldChar w:fldCharType="begin"/>
      </w:r>
      <w:r>
        <w:instrText xml:space="preserve"> SEQ Ilustración \* ARABIC </w:instrText>
      </w:r>
      <w:r>
        <w:fldChar w:fldCharType="separate"/>
      </w:r>
      <w:r w:rsidR="00407F5C">
        <w:rPr>
          <w:noProof/>
        </w:rPr>
        <w:t>13</w:t>
      </w:r>
      <w:r>
        <w:fldChar w:fldCharType="end"/>
      </w:r>
      <w:r>
        <w:t xml:space="preserve">: </w:t>
      </w:r>
      <w:r w:rsidRPr="000C47DA">
        <w:t>Diagrama de Conexión API. Elaboración Propia</w:t>
      </w:r>
      <w:bookmarkEnd w:id="145"/>
    </w:p>
    <w:p w14:paraId="7855E9FC" w14:textId="77777777" w:rsidR="0066185C" w:rsidRPr="00B86BD0" w:rsidRDefault="0066185C" w:rsidP="0066185C">
      <w:r w:rsidRPr="00B86BD0">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46" w:name="OLE_LINK73"/>
      <w:bookmarkStart w:id="147" w:name="OLE_LINK74"/>
    </w:p>
    <w:bookmarkEnd w:id="146"/>
    <w:bookmarkEnd w:id="147"/>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48" w:name="_Toc164416309"/>
      <w:proofErr w:type="spellStart"/>
      <w:r>
        <w:t>Clou</w:t>
      </w:r>
      <w:commentRangeStart w:id="149"/>
      <w:r>
        <w:t>dflare</w:t>
      </w:r>
      <w:commentRangeEnd w:id="149"/>
      <w:proofErr w:type="spellEnd"/>
      <w:r w:rsidR="00C21B7F">
        <w:rPr>
          <w:rStyle w:val="Refdecomentario"/>
          <w:rFonts w:asciiTheme="minorHAnsi" w:eastAsiaTheme="minorEastAsia" w:hAnsiTheme="minorHAnsi" w:cstheme="minorBidi"/>
          <w:bCs w:val="0"/>
          <w:color w:val="auto"/>
        </w:rPr>
        <w:commentReference w:id="149"/>
      </w:r>
      <w:bookmarkEnd w:id="148"/>
    </w:p>
    <w:p w14:paraId="0FCD6539" w14:textId="77777777"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w:t>
      </w:r>
      <w:r w:rsidRPr="00F87CF6">
        <w:lastRenderedPageBreak/>
        <w:t xml:space="preserve">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50" w:name="_Toc164416310"/>
      <w:commentRangeStart w:id="151"/>
      <w:proofErr w:type="spellStart"/>
      <w:r>
        <w:t>Traefik</w:t>
      </w:r>
      <w:commentRangeEnd w:id="151"/>
      <w:proofErr w:type="spellEnd"/>
      <w:r w:rsidR="00C21B7F">
        <w:rPr>
          <w:rStyle w:val="Refdecomentario"/>
          <w:rFonts w:asciiTheme="minorHAnsi" w:eastAsiaTheme="minorEastAsia" w:hAnsiTheme="minorHAnsi" w:cstheme="minorBidi"/>
          <w:bCs w:val="0"/>
          <w:color w:val="auto"/>
        </w:rPr>
        <w:commentReference w:id="151"/>
      </w:r>
      <w:bookmarkEnd w:id="150"/>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52" w:name="_Toc164416311"/>
      <w:proofErr w:type="spellStart"/>
      <w:r>
        <w:lastRenderedPageBreak/>
        <w:t>Portainer</w:t>
      </w:r>
      <w:bookmarkEnd w:id="152"/>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53" w:name="_Toc164416312"/>
      <w:r>
        <w:t xml:space="preserve">PT4 </w:t>
      </w:r>
      <w:r w:rsidR="003B6CAF">
        <w:t>–</w:t>
      </w:r>
      <w:r>
        <w:t xml:space="preserve"> </w:t>
      </w:r>
      <w:r w:rsidR="003B6CAF">
        <w:t>Desarrollo Frontend</w:t>
      </w:r>
      <w:bookmarkEnd w:id="153"/>
    </w:p>
    <w:p w14:paraId="3C75BC75" w14:textId="66600B55" w:rsidR="0052532E" w:rsidRPr="0052532E" w:rsidRDefault="0052532E" w:rsidP="0052532E">
      <w:pPr>
        <w:pStyle w:val="Ttulo3"/>
      </w:pPr>
      <w:bookmarkStart w:id="154" w:name="_Toc164416313"/>
      <w:r>
        <w:t>Estructura de Directorios</w:t>
      </w:r>
      <w:bookmarkEnd w:id="154"/>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2580B60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91288">
            <w:rPr>
              <w:noProof/>
            </w:rPr>
            <w:t xml:space="preserve"> </w:t>
          </w:r>
          <w:r w:rsidR="00991288" w:rsidRPr="00991288">
            <w:rPr>
              <w:noProof/>
            </w:rPr>
            <w:t>[21]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3E769044" w:rsidR="00B36A9D" w:rsidRDefault="00524328" w:rsidP="00524328">
      <w:pPr>
        <w:pStyle w:val="Descripcin"/>
        <w:jc w:val="center"/>
      </w:pPr>
      <w:bookmarkStart w:id="155" w:name="_Toc162954942"/>
      <w:r>
        <w:t xml:space="preserve">Ilustración </w:t>
      </w:r>
      <w:r>
        <w:fldChar w:fldCharType="begin"/>
      </w:r>
      <w:r>
        <w:instrText xml:space="preserve"> SEQ Ilustración \* ARABIC </w:instrText>
      </w:r>
      <w:r>
        <w:fldChar w:fldCharType="separate"/>
      </w:r>
      <w:r w:rsidR="00407F5C">
        <w:rPr>
          <w:noProof/>
        </w:rPr>
        <w:t>14</w:t>
      </w:r>
      <w:r>
        <w:fldChar w:fldCharType="end"/>
      </w:r>
      <w:r>
        <w:t xml:space="preserve">: </w:t>
      </w:r>
      <w:r w:rsidRPr="00E5393F">
        <w:t>Estructura Directorios. Elaboración Propia</w:t>
      </w:r>
      <w:bookmarkEnd w:id="155"/>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lastRenderedPageBreak/>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56" w:name="OLE_LINK82"/>
      <w:bookmarkStart w:id="157" w:name="OLE_LINK83"/>
      <w:bookmarkStart w:id="158"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2F212EC" w:rsidR="007B344B" w:rsidRDefault="00AA1F12" w:rsidP="0067522A">
      <w:r w:rsidRPr="00AA1F12">
        <w:lastRenderedPageBreak/>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91288" w:rsidRPr="00991288">
            <w:rPr>
              <w:noProof/>
              <w:color w:val="404040" w:themeColor="text1" w:themeTint="BF"/>
            </w:rPr>
            <w:t>[22]</w:t>
          </w:r>
          <w:r w:rsidR="00392F74">
            <w:rPr>
              <w:rStyle w:val="nfasissutil"/>
            </w:rPr>
            <w:fldChar w:fldCharType="end"/>
          </w:r>
        </w:sdtContent>
      </w:sdt>
    </w:p>
    <w:bookmarkEnd w:id="156"/>
    <w:bookmarkEnd w:id="157"/>
    <w:bookmarkEnd w:id="158"/>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bookmarkStart w:id="159" w:name="_Toc164416314"/>
      <w:r>
        <w:t xml:space="preserve">Pantallas y </w:t>
      </w:r>
      <w:r w:rsidR="0052532E">
        <w:t>Navegación</w:t>
      </w:r>
      <w:bookmarkEnd w:id="159"/>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rsidP="0084280D">
      <w:pPr>
        <w:pStyle w:val="Prrafodelista"/>
        <w:numPr>
          <w:ilvl w:val="0"/>
          <w:numId w:val="46"/>
        </w:numPr>
      </w:pPr>
      <w:r>
        <w:t>Estilos: Aplica estilos para dar formato a los componentes UI, utilizando tanto estilos locales definidos en el mismo archivo como estilos globales importados.</w:t>
      </w:r>
    </w:p>
    <w:p w14:paraId="36CE8B00" w14:textId="195D7867" w:rsidR="009450B5" w:rsidRDefault="009450B5" w:rsidP="009450B5">
      <w:r>
        <w:t xml:space="preserve">Queda detallado cada pantalla de navegación en el </w:t>
      </w:r>
      <w:hyperlink w:anchor="_Anexo_D:_Detalles" w:history="1">
        <w:r w:rsidR="00C21B7F" w:rsidRPr="00C21B7F">
          <w:rPr>
            <w:rStyle w:val="Hipervnculo"/>
          </w:rPr>
          <w:t>Anexo D</w:t>
        </w:r>
      </w:hyperlink>
      <w:r>
        <w:t>.</w:t>
      </w:r>
    </w:p>
    <w:p w14:paraId="44DEF90E" w14:textId="4C2DF12B" w:rsidR="00A02ED2" w:rsidRDefault="00A02ED2" w:rsidP="00A02ED2">
      <w:pPr>
        <w:pStyle w:val="Ttulo2"/>
      </w:pPr>
      <w:bookmarkStart w:id="160" w:name="_Toc164416315"/>
      <w:r>
        <w:lastRenderedPageBreak/>
        <w:t xml:space="preserve">PT5 </w:t>
      </w:r>
      <w:r w:rsidR="00850AE5">
        <w:t>–</w:t>
      </w:r>
      <w:r>
        <w:t xml:space="preserve"> </w:t>
      </w:r>
      <w:commentRangeStart w:id="161"/>
      <w:r w:rsidRPr="003E5AB2">
        <w:t>Integración de UI con Backend</w:t>
      </w:r>
      <w:r w:rsidRPr="0084280D">
        <w:t xml:space="preserve"> </w:t>
      </w:r>
      <w:commentRangeEnd w:id="161"/>
      <w:r w:rsidR="001C18BE">
        <w:rPr>
          <w:rStyle w:val="Refdecomentario"/>
          <w:rFonts w:asciiTheme="minorHAnsi" w:eastAsiaTheme="minorEastAsia" w:hAnsiTheme="minorHAnsi" w:cstheme="minorBidi"/>
          <w:bCs w:val="0"/>
          <w:smallCaps w:val="0"/>
          <w:noProof w:val="0"/>
          <w:color w:val="auto"/>
        </w:rPr>
        <w:commentReference w:id="161"/>
      </w:r>
      <w:bookmarkEnd w:id="160"/>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w:t>
      </w:r>
      <w:r>
        <w:lastRenderedPageBreak/>
        <w:t xml:space="preserve">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62" w:name="_Toc164416316"/>
      <w:r w:rsidRPr="00D805D5">
        <w:t>PT</w:t>
      </w:r>
      <w:r w:rsidR="00A02ED2">
        <w:t>6</w:t>
      </w:r>
      <w:r w:rsidRPr="00D805D5">
        <w:t xml:space="preserve"> </w:t>
      </w:r>
      <w:r w:rsidR="00850AE5">
        <w:t>–</w:t>
      </w:r>
      <w:r w:rsidRPr="00D805D5">
        <w:t xml:space="preserve"> Pruebas y Calidad</w:t>
      </w:r>
      <w:bookmarkEnd w:id="162"/>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06AEB92D" w:rsidR="009D4F35" w:rsidRDefault="009D4F35" w:rsidP="009D4F35">
      <w:pPr>
        <w:pStyle w:val="Ttulo2"/>
      </w:pPr>
      <w:bookmarkStart w:id="163" w:name="_Toc164416317"/>
      <w:r>
        <w:t>PT</w:t>
      </w:r>
      <w:r w:rsidR="00A02ED2">
        <w:t>7</w:t>
      </w:r>
      <w:r>
        <w:t xml:space="preserve"> </w:t>
      </w:r>
      <w:r w:rsidR="009C2913">
        <w:t>–</w:t>
      </w:r>
      <w:r>
        <w:t xml:space="preserve"> </w:t>
      </w:r>
      <w:commentRangeStart w:id="164"/>
      <w:r w:rsidR="009C2913">
        <w:t>Despliegue en Android e iOS</w:t>
      </w:r>
      <w:commentRangeEnd w:id="164"/>
      <w:r w:rsidR="001C18BE">
        <w:rPr>
          <w:rStyle w:val="Refdecomentario"/>
          <w:rFonts w:asciiTheme="minorHAnsi" w:eastAsiaTheme="minorEastAsia" w:hAnsiTheme="minorHAnsi" w:cstheme="minorBidi"/>
          <w:bCs w:val="0"/>
          <w:smallCaps w:val="0"/>
          <w:noProof w:val="0"/>
          <w:color w:val="auto"/>
        </w:rPr>
        <w:commentReference w:id="164"/>
      </w:r>
      <w:bookmarkEnd w:id="163"/>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w:t>
      </w:r>
      <w:r w:rsidRPr="001F1E83">
        <w:lastRenderedPageBreak/>
        <w:t xml:space="preserve">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65" w:name="OLE_LINK145"/>
      <w:bookmarkStart w:id="166" w:name="OLE_LINK146"/>
      <w:bookmarkStart w:id="167" w:name="_Toc164416318"/>
      <w:proofErr w:type="spellStart"/>
      <w:r>
        <w:t>Build</w:t>
      </w:r>
      <w:proofErr w:type="spellEnd"/>
      <w:r>
        <w:t xml:space="preserve"> </w:t>
      </w:r>
      <w:proofErr w:type="spellStart"/>
      <w:r>
        <w:t>IOs</w:t>
      </w:r>
      <w:proofErr w:type="spellEnd"/>
      <w:r>
        <w:t xml:space="preserve"> y Android</w:t>
      </w:r>
      <w:bookmarkEnd w:id="167"/>
    </w:p>
    <w:bookmarkEnd w:id="165"/>
    <w:bookmarkEnd w:id="166"/>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0C4CD44D" w:rsidR="00213BC8" w:rsidRDefault="00952EBC" w:rsidP="00952EBC">
      <w:pPr>
        <w:pStyle w:val="Descripcin"/>
        <w:jc w:val="center"/>
      </w:pPr>
      <w:bookmarkStart w:id="168" w:name="_Toc162954953"/>
      <w:r>
        <w:t xml:space="preserve">Ilustración </w:t>
      </w:r>
      <w:r>
        <w:fldChar w:fldCharType="begin"/>
      </w:r>
      <w:r>
        <w:instrText xml:space="preserve"> SEQ Ilustración \* ARABIC </w:instrText>
      </w:r>
      <w:r>
        <w:fldChar w:fldCharType="separate"/>
      </w:r>
      <w:r w:rsidR="00407F5C">
        <w:rPr>
          <w:noProof/>
        </w:rPr>
        <w:t>15</w:t>
      </w:r>
      <w:r>
        <w:fldChar w:fldCharType="end"/>
      </w:r>
      <w:r>
        <w:t xml:space="preserve">: EAS </w:t>
      </w:r>
      <w:proofErr w:type="spellStart"/>
      <w:r>
        <w:t>Build</w:t>
      </w:r>
      <w:proofErr w:type="spellEnd"/>
      <w:r>
        <w:t xml:space="preserve"> para iOS. Elaboración Propia</w:t>
      </w:r>
      <w:bookmarkEnd w:id="168"/>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lastRenderedPageBreak/>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1018B733" w:rsidR="001558F7" w:rsidRDefault="007A2355" w:rsidP="007A2355">
      <w:pPr>
        <w:pStyle w:val="Descripcin"/>
        <w:jc w:val="center"/>
      </w:pPr>
      <w:bookmarkStart w:id="169" w:name="_Toc162954954"/>
      <w:r>
        <w:t xml:space="preserve">Ilustración </w:t>
      </w:r>
      <w:r>
        <w:fldChar w:fldCharType="begin"/>
      </w:r>
      <w:r>
        <w:instrText xml:space="preserve"> SEQ Ilustración \* ARABIC </w:instrText>
      </w:r>
      <w:r>
        <w:fldChar w:fldCharType="separate"/>
      </w:r>
      <w:r w:rsidR="00407F5C">
        <w:rPr>
          <w:noProof/>
        </w:rPr>
        <w:t>16</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69"/>
    </w:p>
    <w:p w14:paraId="27EE46A8" w14:textId="5665BB3A" w:rsidR="00374CCF" w:rsidRDefault="00BB5AAE" w:rsidP="00517E4F">
      <w:pPr>
        <w:pStyle w:val="Ttulo3"/>
      </w:pPr>
      <w:bookmarkStart w:id="170" w:name="_Toc164416319"/>
      <w:r>
        <w:t>Despliegue</w:t>
      </w:r>
      <w:r w:rsidR="00517E4F">
        <w:t xml:space="preserve"> en </w:t>
      </w:r>
      <w:r w:rsidR="00517E4F" w:rsidRPr="00132224">
        <w:t>iOS</w:t>
      </w:r>
      <w:bookmarkEnd w:id="170"/>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2E7AE03A" w:rsidR="00A04F4B" w:rsidRDefault="00A04F4B" w:rsidP="00A04F4B">
      <w:pPr>
        <w:pStyle w:val="Descripcin"/>
        <w:jc w:val="center"/>
      </w:pPr>
      <w:bookmarkStart w:id="171" w:name="_Toc162954955"/>
      <w:r>
        <w:t xml:space="preserve">Ilustración </w:t>
      </w:r>
      <w:r>
        <w:fldChar w:fldCharType="begin"/>
      </w:r>
      <w:r>
        <w:instrText xml:space="preserve"> SEQ Ilustración \* ARABIC </w:instrText>
      </w:r>
      <w:r>
        <w:fldChar w:fldCharType="separate"/>
      </w:r>
      <w:r w:rsidR="00407F5C">
        <w:rPr>
          <w:noProof/>
        </w:rPr>
        <w:t>17</w:t>
      </w:r>
      <w:r>
        <w:fldChar w:fldCharType="end"/>
      </w:r>
      <w:r>
        <w:t>: FST en Transporter. Elaboración Propia</w:t>
      </w:r>
      <w:bookmarkEnd w:id="171"/>
    </w:p>
    <w:p w14:paraId="4436AF09" w14:textId="1EC84EA1"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lastRenderedPageBreak/>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6B276A55" w:rsidR="001B65D7" w:rsidRPr="00E55FC8" w:rsidRDefault="001B65D7" w:rsidP="001B65D7">
      <w:pPr>
        <w:pStyle w:val="Descripcin"/>
        <w:jc w:val="center"/>
      </w:pPr>
      <w:bookmarkStart w:id="172"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407F5C">
        <w:rPr>
          <w:noProof/>
          <w:lang w:val="en-US"/>
        </w:rPr>
        <w:t>18</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 </w:t>
      </w:r>
      <w:r w:rsidRPr="00E55FC8">
        <w:t>Elaboración Propia.</w:t>
      </w:r>
      <w:bookmarkEnd w:id="172"/>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0E2BA5EB" w:rsidR="00BB5AAE" w:rsidRDefault="00BB5AAE" w:rsidP="00734EC2">
      <w:pPr>
        <w:pStyle w:val="Ttulo3"/>
      </w:pPr>
      <w:bookmarkStart w:id="173" w:name="_Toc164416320"/>
      <w:r>
        <w:t>Despli</w:t>
      </w:r>
      <w:r w:rsidR="0050539E">
        <w:t xml:space="preserve">egue </w:t>
      </w:r>
      <w:r>
        <w:t>en Android</w:t>
      </w:r>
      <w:bookmarkEnd w:id="173"/>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8C3590">
        <w:rPr>
          <w:rStyle w:val="nfasissutil"/>
        </w:rPr>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w:t>
      </w:r>
      <w:r w:rsidRPr="00ED3626">
        <w:lastRenderedPageBreak/>
        <w:t xml:space="preserve">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3B7C0E">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74" w:name="_Toc164416321"/>
      <w:r w:rsidRPr="0031552C">
        <w:rPr>
          <w:noProof w:val="0"/>
        </w:rPr>
        <w:lastRenderedPageBreak/>
        <w:t>Resultados</w:t>
      </w:r>
      <w:bookmarkEnd w:id="174"/>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75" w:name="_Toc164416322"/>
      <w:r>
        <w:t>Resultad</w:t>
      </w:r>
      <w:r w:rsidR="004758E8">
        <w:t>o</w:t>
      </w:r>
      <w:r>
        <w:t>s sobre Objetivo General</w:t>
      </w:r>
      <w:bookmarkEnd w:id="175"/>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76" w:name="_Toc164416323"/>
      <w:r>
        <w:t>Resultados sobre Objetivos Especificos</w:t>
      </w:r>
      <w:bookmarkEnd w:id="176"/>
    </w:p>
    <w:p w14:paraId="2FA3084B" w14:textId="3CE3F2B0" w:rsidR="00A53A48" w:rsidRDefault="00A53A48" w:rsidP="00C84DFB">
      <w:pPr>
        <w:pStyle w:val="Ttulo3"/>
      </w:pPr>
      <w:bookmarkStart w:id="177" w:name="_Toc164416324"/>
      <w:r w:rsidRPr="004308BB">
        <w:t>Facilitar la coordinación de visualización en grupos</w:t>
      </w:r>
      <w:bookmarkEnd w:id="177"/>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78" w:name="_Toc164416325"/>
      <w:r w:rsidRPr="004308BB">
        <w:lastRenderedPageBreak/>
        <w:t>Mejorar la toma de decisiones colectivas sobre qué ver</w:t>
      </w:r>
      <w:bookmarkEnd w:id="178"/>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79" w:name="_Toc164416326"/>
      <w:r w:rsidRPr="004308BB">
        <w:t>Enriquecer la experiencia compartida de visualización</w:t>
      </w:r>
      <w:bookmarkEnd w:id="179"/>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80" w:name="_Toc164416327"/>
      <w:r w:rsidRPr="004308BB">
        <w:t>Proporcionar una interfaz intuitiva y accesible</w:t>
      </w:r>
      <w:bookmarkEnd w:id="180"/>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81" w:name="_Toc164416328"/>
      <w:r w:rsidRPr="004308BB">
        <w:t>Estadísticas de visualización</w:t>
      </w:r>
      <w:bookmarkEnd w:id="181"/>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3B7C0E">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82" w:name="_Toc164416329"/>
      <w:r>
        <w:rPr>
          <w:noProof w:val="0"/>
        </w:rPr>
        <w:lastRenderedPageBreak/>
        <w:t>Implicaciones Éticas e Impacto Social</w:t>
      </w:r>
      <w:bookmarkEnd w:id="182"/>
    </w:p>
    <w:p w14:paraId="293FD610" w14:textId="74B98410" w:rsidR="0004639B" w:rsidRDefault="0004639B" w:rsidP="0004639B">
      <w:pPr>
        <w:pStyle w:val="Ttulo2"/>
      </w:pPr>
      <w:bookmarkStart w:id="183" w:name="OLE_LINK89"/>
      <w:bookmarkStart w:id="184" w:name="OLE_LINK90"/>
      <w:bookmarkStart w:id="185" w:name="_Toc164416330"/>
      <w:r>
        <w:t>Introducci</w:t>
      </w:r>
      <w:r w:rsidR="00F41775">
        <w:t>ó</w:t>
      </w:r>
      <w:r>
        <w:t>n</w:t>
      </w:r>
      <w:bookmarkEnd w:id="185"/>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86" w:name="OLE_LINK93"/>
      <w:bookmarkStart w:id="187"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575ACE07" w14:textId="79A7DAF0" w:rsidR="00894395" w:rsidRPr="00894395" w:rsidRDefault="008E51E7" w:rsidP="00894395">
      <w:pPr>
        <w:pStyle w:val="Ttulo2"/>
      </w:pPr>
      <w:bookmarkStart w:id="188" w:name="_Toc164416331"/>
      <w:bookmarkEnd w:id="186"/>
      <w:bookmarkEnd w:id="187"/>
      <w:r>
        <w:t>Desarrollo</w:t>
      </w:r>
      <w:bookmarkEnd w:id="188"/>
    </w:p>
    <w:p w14:paraId="5D7699B3" w14:textId="573D6A89" w:rsidR="009B24D9" w:rsidRPr="009B24D9" w:rsidRDefault="009B24D9" w:rsidP="009B24D9">
      <w:bookmarkStart w:id="189" w:name="OLE_LINK91"/>
      <w:bookmarkStart w:id="190"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400E54" w:rsidR="009B24D9" w:rsidRPr="009B24D9" w:rsidRDefault="009B24D9" w:rsidP="009B24D9">
      <w:bookmarkStart w:id="191" w:name="OLE_LINK97"/>
      <w:bookmarkStart w:id="192"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proofErr w:type="gramStart"/>
      <w:r w:rsidRPr="009B24D9">
        <w:t>.</w:t>
      </w:r>
      <w:r w:rsidR="000642E8">
        <w:t xml:space="preserve"> </w:t>
      </w:r>
      <w:r w:rsidR="000642E8" w:rsidRPr="000642E8">
        <w:t>.</w:t>
      </w:r>
      <w:proofErr w:type="gramEnd"/>
      <w:r w:rsidR="000642E8" w:rsidRPr="000642E8">
        <w:t xml:space="preserve"> Esta característica cobra especial relevancia para aquellos que, debido a circunstancias como el trabajo, estudios o incluso situaciones inesperadas como una pandemia, se encuentran lejos de sus seres queridos</w:t>
      </w:r>
      <w:r w:rsidR="000642E8">
        <w:t>.</w:t>
      </w:r>
    </w:p>
    <w:bookmarkEnd w:id="191"/>
    <w:bookmarkEnd w:id="192"/>
    <w:p w14:paraId="3DA8FDDA" w14:textId="77777777" w:rsidR="009B24D9" w:rsidRPr="009B24D9" w:rsidRDefault="009B24D9" w:rsidP="009B24D9">
      <w:r w:rsidRPr="009B24D9">
        <w:t>Discutir un episodio con otros puede enriquecer considerablemente la experiencia de visualización. Permite a los usuarios considerar diferentes perspectivas que quizás no habían evaluado anteriormente. Esta interacción no solo hace que el contenido sea más cautivador, sino que también puede fortalecer los lazos emocionales y cognitivos entre los usuarios que comparten sus opiniones y reacciones.</w:t>
      </w:r>
    </w:p>
    <w:p w14:paraId="171F6EA3" w14:textId="77777777" w:rsidR="009B24D9" w:rsidRPr="009B24D9" w:rsidRDefault="009B24D9" w:rsidP="009B24D9"/>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7725AF98" w:rsidR="00DE17B5" w:rsidRDefault="00DE17B5" w:rsidP="008E51E7">
      <w:pPr>
        <w:pStyle w:val="Ttulo3"/>
      </w:pPr>
      <w:bookmarkStart w:id="193" w:name="_Toc164416332"/>
      <w:bookmarkEnd w:id="189"/>
      <w:bookmarkEnd w:id="190"/>
      <w:r>
        <w:t>Ley</w:t>
      </w:r>
      <w:r w:rsidR="00EB624E">
        <w:t xml:space="preserve"> de Protección de Datos</w:t>
      </w:r>
      <w:bookmarkEnd w:id="193"/>
    </w:p>
    <w:p w14:paraId="37FCEFC6" w14:textId="4429C5AA" w:rsidR="0095196C" w:rsidRDefault="00461A5F" w:rsidP="0095196C">
      <w:bookmarkStart w:id="194" w:name="OLE_LINK99"/>
      <w:bookmarkStart w:id="195" w:name="OLE_LINK100"/>
      <w:r w:rsidRPr="00461A5F">
        <w:t>En el contexto de las aplicaciones informáticas, la protección de datos personales es un aspecto crucial de la ética en el desarrollo de software. Las aplicaciones que gestionan información personal, como nombres, apellidos y contraseñas, deben adherirse estrictamente a las leyes y regulaciones de protección de datos vigentes para garantizar la privacidad y seguridad de los usuarios.</w:t>
      </w:r>
    </w:p>
    <w:p w14:paraId="79D55220" w14:textId="18263F7D" w:rsidR="00461A5F" w:rsidRDefault="00461A5F" w:rsidP="0095196C">
      <w:r w:rsidRPr="00461A5F">
        <w:t>La Ley General de Protección de Datos en Europa, y leyes similares en otras regiones, establecen un marco legal para la gestión de datos personales</w:t>
      </w:r>
      <w:sdt>
        <w:sdtPr>
          <w:id w:val="-1331211608"/>
          <w:citation/>
        </w:sdtPr>
        <w:sdtContent>
          <w:r w:rsidR="00077DA4">
            <w:fldChar w:fldCharType="begin"/>
          </w:r>
          <w:r w:rsidR="00077DA4">
            <w:instrText xml:space="preserve"> CITATION BOE18 \l 3082 </w:instrText>
          </w:r>
          <w:r w:rsidR="00077DA4">
            <w:fldChar w:fldCharType="separate"/>
          </w:r>
          <w:r w:rsidR="00077DA4">
            <w:rPr>
              <w:noProof/>
            </w:rPr>
            <w:t xml:space="preserve"> </w:t>
          </w:r>
          <w:r w:rsidR="00077DA4" w:rsidRPr="00077DA4">
            <w:rPr>
              <w:noProof/>
            </w:rPr>
            <w:t>[23]</w:t>
          </w:r>
          <w:r w:rsidR="00077DA4">
            <w:fldChar w:fldCharType="end"/>
          </w:r>
        </w:sdtContent>
      </w:sdt>
      <w:r w:rsidRPr="00461A5F">
        <w:t>. Estas regulaciones obligan a las aplicaciones a implementar medidas técnicas y organizativas adecuadas para proteger los datos personales contra el acceso no autorizado, la pérdida accidental o la destrucción.</w:t>
      </w:r>
    </w:p>
    <w:p w14:paraId="00CF1A0A" w14:textId="7DBB4048" w:rsidR="00461A5F" w:rsidRDefault="00461A5F" w:rsidP="0095196C">
      <w:r w:rsidRPr="00461A5F">
        <w:t>En el desarrollo de este proyecto, se ha implementado un sistema de cifrado de contraseñas para reforzar la protección de los datos personales de los usuarios. Esta medida es fundamental para cumplir con las leyes de protección de datos y adherirse a las mejores prácticas éticas en el manejo de información sensible</w:t>
      </w:r>
      <w:r>
        <w:t>.</w:t>
      </w:r>
    </w:p>
    <w:p w14:paraId="312B5B28" w14:textId="28CDEF04" w:rsidR="00461A5F" w:rsidRDefault="00461A5F" w:rsidP="0095196C">
      <w:r w:rsidRPr="00461A5F">
        <w:t>Las contraseñas de los usuarios, antes de ser enviadas y almacenadas en la base de datos, son cifradas localmente en el dispositivo del usuario. Este proceso asegura que las contraseñas no sean visibles ni siquiera en su forma original durante la transmisión a la base de datos, lo que protege la información contra interceptaciones o accesos no autorizados.</w:t>
      </w:r>
    </w:p>
    <w:p w14:paraId="4D1D375F" w14:textId="347320EE" w:rsidR="00461A5F" w:rsidRPr="0095196C" w:rsidRDefault="00461A5F" w:rsidP="0095196C">
      <w:r w:rsidRPr="00461A5F">
        <w:t>Esta práctica está en plena conformidad con las regulaciones de protección de datos</w:t>
      </w:r>
      <w:r>
        <w:t xml:space="preserve"> </w:t>
      </w:r>
      <w:r w:rsidRPr="00461A5F">
        <w:t>que exigen que los datos personales sean procesados de manera segura. Al no tener acceso a las contraseñas en texto plano, la aplicación garantiza una mayor seguridad y privacidad.</w:t>
      </w:r>
    </w:p>
    <w:bookmarkEnd w:id="183"/>
    <w:bookmarkEnd w:id="184"/>
    <w:bookmarkEnd w:id="194"/>
    <w:bookmarkEnd w:id="195"/>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3B7C0E">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96" w:name="_Toc164416333"/>
      <w:r>
        <w:rPr>
          <w:noProof w:val="0"/>
        </w:rPr>
        <w:lastRenderedPageBreak/>
        <w:t>Mi Recorrido en la UFV</w:t>
      </w:r>
      <w:bookmarkEnd w:id="196"/>
    </w:p>
    <w:p w14:paraId="612EE6DF" w14:textId="1AEF17AF" w:rsidR="006C7003" w:rsidRDefault="006C7003" w:rsidP="006C7003">
      <w:pPr>
        <w:pStyle w:val="Ttulo2"/>
      </w:pPr>
      <w:bookmarkStart w:id="197" w:name="_Toc164416334"/>
      <w:r>
        <w:t>El PFG como culminación de mi camino universitario</w:t>
      </w:r>
      <w:bookmarkEnd w:id="197"/>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98" w:name="_Toc164416335"/>
      <w:r w:rsidRPr="005F5101">
        <w:t>Vinculación con mi futuro profesional</w:t>
      </w:r>
      <w:bookmarkEnd w:id="198"/>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3B7C0E">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99" w:name="_Toc164416336"/>
      <w:r w:rsidRPr="0031552C">
        <w:rPr>
          <w:noProof w:val="0"/>
        </w:rPr>
        <w:lastRenderedPageBreak/>
        <w:t>Conclusiones</w:t>
      </w:r>
      <w:bookmarkEnd w:id="199"/>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200" w:name="_Toc164416337"/>
      <w:r>
        <w:t>Conclusiones</w:t>
      </w:r>
      <w:bookmarkEnd w:id="200"/>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201" w:name="_Toc164416338"/>
      <w:r>
        <w:lastRenderedPageBreak/>
        <w:t>Trabajo a futuro</w:t>
      </w:r>
      <w:bookmarkEnd w:id="201"/>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51D45988" w14:textId="46E540D5" w:rsidR="002D544E" w:rsidRDefault="002D544E" w:rsidP="002D544E">
      <w:r>
        <w:t>Mirando hacia el futuro, la implementación de la autenticación local con métodos biométricos permanece como una meta importante para la aplicación. Esta funcionalidad, que busca simplificar y asegurar el acceso de los usuarios aprovechando la tecnología biométrica integrada en los dispositivos móviles, había sido un objetivo inicial, pero como se discutió previamente, no se pudo concretar debido a diversas complicaciones técnicas y a la necesidad de cumplir con los plazos del proyecto.</w:t>
      </w:r>
    </w:p>
    <w:p w14:paraId="53C9567E" w14:textId="2AC79FF6" w:rsidR="002D544E" w:rsidRDefault="002D544E" w:rsidP="002D544E">
      <w:r>
        <w:t xml:space="preserve">La intención es retomar esta característica, incorporando tanto </w:t>
      </w:r>
      <w:proofErr w:type="spellStart"/>
      <w:r>
        <w:t>Face</w:t>
      </w:r>
      <w:r w:rsidR="00297466">
        <w:t>Id</w:t>
      </w:r>
      <w:proofErr w:type="spellEnd"/>
      <w:r>
        <w:t xml:space="preserve"> como el reconocimiento de huella dactilar, para proporcionar una experiencia de usuario sin fisuras y altamente segura. La autenticación biométrica no solo facilita un acceso </w:t>
      </w:r>
      <w:r w:rsidR="00297466">
        <w:t>r</w:t>
      </w:r>
      <w:r>
        <w:t xml:space="preserve">ápido y </w:t>
      </w:r>
      <w:r w:rsidR="00297466">
        <w:t>cómodo,</w:t>
      </w:r>
      <w:r>
        <w:t xml:space="preserve"> sino que también refuerza la protección de los datos personales y la privacidad del usuario.</w:t>
      </w:r>
    </w:p>
    <w:p w14:paraId="3B6EE7CC" w14:textId="6E08139C" w:rsidR="00662736" w:rsidRPr="00C57EED" w:rsidRDefault="002D544E" w:rsidP="002D544E">
      <w:pPr>
        <w:sectPr w:rsidR="00662736" w:rsidRPr="00C57EED" w:rsidSect="003B7C0E">
          <w:type w:val="oddPage"/>
          <w:pgSz w:w="11907" w:h="16840" w:code="9"/>
          <w:pgMar w:top="1304" w:right="1247" w:bottom="1304" w:left="1247" w:header="720" w:footer="720" w:gutter="454"/>
          <w:cols w:space="720"/>
          <w:docGrid w:linePitch="299"/>
        </w:sectPr>
      </w:pPr>
      <w:r>
        <w:t>Para alcanzar este objetivo, será esencial una investigación más profunda y posiblemente la colaboración con expertos en el campo de la seguridad informática. Además, será crucial dedicar tiempo suficiente para superar los desafíos que se presentaron inicialmente, asegurando una integración exitosa de estas tecnologías en la próxima versión de la aplicación.</w:t>
      </w:r>
    </w:p>
    <w:p w14:paraId="3B6EE7CD" w14:textId="77777777" w:rsidR="00E362EF" w:rsidRPr="0031552C" w:rsidRDefault="00E362EF" w:rsidP="004A4057">
      <w:pPr>
        <w:pStyle w:val="Ttulo1"/>
        <w:rPr>
          <w:noProof w:val="0"/>
        </w:rPr>
      </w:pPr>
      <w:bookmarkStart w:id="202" w:name="_Toc164416339"/>
      <w:r w:rsidRPr="0031552C">
        <w:rPr>
          <w:noProof w:val="0"/>
        </w:rPr>
        <w:lastRenderedPageBreak/>
        <w:t>Otros Méritos del Proyecto</w:t>
      </w:r>
      <w:bookmarkEnd w:id="202"/>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0F5E7C7A"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hyperlink r:id="rId54" w:history="1">
        <w:r w:rsidR="00FC67D8" w:rsidRPr="00FC67D8">
          <w:rPr>
            <w:rStyle w:val="nfasis"/>
          </w:rPr>
          <w:t>https://soportefst.lapspartbox.com</w:t>
        </w:r>
      </w:hyperlink>
      <w:r w:rsidR="00FC67D8">
        <w:rPr>
          <w:rFonts w:ascii="Calibri" w:hAnsi="Calibri"/>
        </w:rPr>
        <w:t xml:space="preserve"> y en </w:t>
      </w:r>
      <w:hyperlink r:id="rId55" w:history="1">
        <w:r w:rsidR="008C18BF" w:rsidRPr="008C18BF">
          <w:rPr>
            <w:rStyle w:val="nfasis"/>
          </w:rPr>
          <w:t>https://privacidadfst.lapspartbox.com</w:t>
        </w:r>
      </w:hyperlink>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3B7C0E">
          <w:type w:val="oddPage"/>
          <w:pgSz w:w="11907" w:h="16840" w:code="9"/>
          <w:pgMar w:top="1304" w:right="1247" w:bottom="1304" w:left="1247" w:header="720" w:footer="720" w:gutter="454"/>
          <w:cols w:space="720"/>
          <w:docGrid w:linePitch="299"/>
        </w:sectPr>
      </w:pPr>
    </w:p>
    <w:bookmarkStart w:id="203" w:name="_Toc16441634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203"/>
        </w:p>
        <w:sdt>
          <w:sdtPr>
            <w:id w:val="111145805"/>
            <w:bibliography/>
          </w:sdtPr>
          <w:sdtContent>
            <w:p w14:paraId="382B6852" w14:textId="77777777" w:rsidR="00B04B9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B04B9B" w14:paraId="7CA970CB" w14:textId="77777777">
                <w:trPr>
                  <w:divId w:val="944000370"/>
                  <w:tblCellSpacing w:w="15" w:type="dxa"/>
                </w:trPr>
                <w:tc>
                  <w:tcPr>
                    <w:tcW w:w="50" w:type="pct"/>
                    <w:hideMark/>
                  </w:tcPr>
                  <w:p w14:paraId="360ADFC0" w14:textId="7391B721" w:rsidR="00B04B9B" w:rsidRDefault="00B04B9B">
                    <w:pPr>
                      <w:pStyle w:val="Bibliografa"/>
                      <w:rPr>
                        <w:noProof/>
                        <w:sz w:val="24"/>
                      </w:rPr>
                    </w:pPr>
                    <w:r>
                      <w:rPr>
                        <w:noProof/>
                      </w:rPr>
                      <w:t xml:space="preserve">[1] </w:t>
                    </w:r>
                  </w:p>
                </w:tc>
                <w:tc>
                  <w:tcPr>
                    <w:tcW w:w="0" w:type="auto"/>
                    <w:hideMark/>
                  </w:tcPr>
                  <w:p w14:paraId="5A36A01D" w14:textId="77777777" w:rsidR="00B04B9B" w:rsidRDefault="00B04B9B">
                    <w:pPr>
                      <w:pStyle w:val="Bibliografa"/>
                      <w:rPr>
                        <w:noProof/>
                      </w:rPr>
                    </w:pPr>
                    <w:r>
                      <w:rPr>
                        <w:noProof/>
                      </w:rPr>
                      <w:t>«Globamatic,» 15 Mayo 2023. [En línea]. Available: https://www.globamaticmedia.com/que-es-filmaffinity-y-para-que-se-usa/. [Último acceso: 29 Febrero 2024].</w:t>
                    </w:r>
                  </w:p>
                </w:tc>
              </w:tr>
              <w:tr w:rsidR="00B04B9B" w14:paraId="2DFE09CD" w14:textId="77777777">
                <w:trPr>
                  <w:divId w:val="944000370"/>
                  <w:tblCellSpacing w:w="15" w:type="dxa"/>
                </w:trPr>
                <w:tc>
                  <w:tcPr>
                    <w:tcW w:w="50" w:type="pct"/>
                    <w:hideMark/>
                  </w:tcPr>
                  <w:p w14:paraId="0B590A0B" w14:textId="77777777" w:rsidR="00B04B9B" w:rsidRDefault="00B04B9B">
                    <w:pPr>
                      <w:pStyle w:val="Bibliografa"/>
                      <w:rPr>
                        <w:noProof/>
                      </w:rPr>
                    </w:pPr>
                    <w:r>
                      <w:rPr>
                        <w:noProof/>
                      </w:rPr>
                      <w:t xml:space="preserve">[2] </w:t>
                    </w:r>
                  </w:p>
                </w:tc>
                <w:tc>
                  <w:tcPr>
                    <w:tcW w:w="0" w:type="auto"/>
                    <w:hideMark/>
                  </w:tcPr>
                  <w:p w14:paraId="71E309DB" w14:textId="77777777" w:rsidR="00B04B9B" w:rsidRDefault="00B04B9B">
                    <w:pPr>
                      <w:pStyle w:val="Bibliografa"/>
                      <w:rPr>
                        <w:noProof/>
                      </w:rPr>
                    </w:pPr>
                    <w:r>
                      <w:rPr>
                        <w:noProof/>
                      </w:rPr>
                      <w:t>M. D. Hernández, «Hipertextual,» 18 Enero 2015. [En línea]. Available: https://hipertextual.com/2015/01/aplicaciones-para-seguir-series. [Último acceso: 28 Febrero 2024].</w:t>
                    </w:r>
                  </w:p>
                </w:tc>
              </w:tr>
              <w:tr w:rsidR="00B04B9B" w14:paraId="6A12D254" w14:textId="77777777">
                <w:trPr>
                  <w:divId w:val="944000370"/>
                  <w:tblCellSpacing w:w="15" w:type="dxa"/>
                </w:trPr>
                <w:tc>
                  <w:tcPr>
                    <w:tcW w:w="50" w:type="pct"/>
                    <w:hideMark/>
                  </w:tcPr>
                  <w:p w14:paraId="05CABEE4" w14:textId="77777777" w:rsidR="00B04B9B" w:rsidRDefault="00B04B9B">
                    <w:pPr>
                      <w:pStyle w:val="Bibliografa"/>
                      <w:rPr>
                        <w:noProof/>
                      </w:rPr>
                    </w:pPr>
                    <w:r>
                      <w:rPr>
                        <w:noProof/>
                      </w:rPr>
                      <w:t xml:space="preserve">[3] </w:t>
                    </w:r>
                  </w:p>
                </w:tc>
                <w:tc>
                  <w:tcPr>
                    <w:tcW w:w="0" w:type="auto"/>
                    <w:hideMark/>
                  </w:tcPr>
                  <w:p w14:paraId="4E09D3E5" w14:textId="77777777" w:rsidR="00B04B9B" w:rsidRDefault="00B04B9B">
                    <w:pPr>
                      <w:pStyle w:val="Bibliografa"/>
                      <w:rPr>
                        <w:noProof/>
                      </w:rPr>
                    </w:pPr>
                    <w:r>
                      <w:rPr>
                        <w:noProof/>
                      </w:rPr>
                      <w:t xml:space="preserve">Y. Fernández, «Xataka,» 15 Octubre 2022. [En línea]. </w:t>
                    </w:r>
                    <w:r w:rsidRPr="00B04B9B">
                      <w:rPr>
                        <w:noProof/>
                        <w:lang w:val="en-US"/>
                      </w:rPr>
                      <w:t xml:space="preserve">Available: https://www.xataka.com/basics/14-mejores-servicios-apps-para-seguir-controlar-series-peliculas-que-ves-tener-toda-su-informacion. </w:t>
                    </w:r>
                    <w:r>
                      <w:rPr>
                        <w:noProof/>
                      </w:rPr>
                      <w:t>[Último acceso: 28 Febrero 2024].</w:t>
                    </w:r>
                  </w:p>
                </w:tc>
              </w:tr>
              <w:tr w:rsidR="00B04B9B" w14:paraId="266AD6A5" w14:textId="77777777">
                <w:trPr>
                  <w:divId w:val="944000370"/>
                  <w:tblCellSpacing w:w="15" w:type="dxa"/>
                </w:trPr>
                <w:tc>
                  <w:tcPr>
                    <w:tcW w:w="50" w:type="pct"/>
                    <w:hideMark/>
                  </w:tcPr>
                  <w:p w14:paraId="6F1BCE0F" w14:textId="77777777" w:rsidR="00B04B9B" w:rsidRDefault="00B04B9B">
                    <w:pPr>
                      <w:pStyle w:val="Bibliografa"/>
                      <w:rPr>
                        <w:noProof/>
                      </w:rPr>
                    </w:pPr>
                    <w:r>
                      <w:rPr>
                        <w:noProof/>
                      </w:rPr>
                      <w:t xml:space="preserve">[4] </w:t>
                    </w:r>
                  </w:p>
                </w:tc>
                <w:tc>
                  <w:tcPr>
                    <w:tcW w:w="0" w:type="auto"/>
                    <w:hideMark/>
                  </w:tcPr>
                  <w:p w14:paraId="18BD04B8" w14:textId="77777777" w:rsidR="00B04B9B" w:rsidRDefault="00B04B9B">
                    <w:pPr>
                      <w:pStyle w:val="Bibliografa"/>
                      <w:rPr>
                        <w:noProof/>
                      </w:rPr>
                    </w:pPr>
                    <w:r>
                      <w:rPr>
                        <w:noProof/>
                      </w:rPr>
                      <w:t xml:space="preserve">S. Arteaga, «ComputerHoy,» 3 Noviembre 2018. [En línea]. </w:t>
                    </w:r>
                    <w:r w:rsidRPr="00B04B9B">
                      <w:rPr>
                        <w:noProof/>
                        <w:lang w:val="en-US"/>
                      </w:rPr>
                      <w:t xml:space="preserve">Available: https://computerhoy.com/reportajes/entretenimiento/como-llevar-seguimiento-series-que-estas-viendo-320649. </w:t>
                    </w:r>
                    <w:r>
                      <w:rPr>
                        <w:noProof/>
                      </w:rPr>
                      <w:t>[Último acceso: 28 Febrero 2024].</w:t>
                    </w:r>
                  </w:p>
                </w:tc>
              </w:tr>
              <w:tr w:rsidR="00B04B9B" w:rsidRPr="003A75FE" w14:paraId="40175BEC" w14:textId="77777777">
                <w:trPr>
                  <w:divId w:val="944000370"/>
                  <w:tblCellSpacing w:w="15" w:type="dxa"/>
                </w:trPr>
                <w:tc>
                  <w:tcPr>
                    <w:tcW w:w="50" w:type="pct"/>
                    <w:hideMark/>
                  </w:tcPr>
                  <w:p w14:paraId="6BB93C93" w14:textId="77777777" w:rsidR="00B04B9B" w:rsidRDefault="00B04B9B">
                    <w:pPr>
                      <w:pStyle w:val="Bibliografa"/>
                      <w:rPr>
                        <w:noProof/>
                      </w:rPr>
                    </w:pPr>
                    <w:r>
                      <w:rPr>
                        <w:noProof/>
                      </w:rPr>
                      <w:t xml:space="preserve">[5] </w:t>
                    </w:r>
                  </w:p>
                </w:tc>
                <w:tc>
                  <w:tcPr>
                    <w:tcW w:w="0" w:type="auto"/>
                    <w:hideMark/>
                  </w:tcPr>
                  <w:p w14:paraId="3C55BBEE" w14:textId="77777777" w:rsidR="00B04B9B" w:rsidRPr="00B04B9B" w:rsidRDefault="00B04B9B">
                    <w:pPr>
                      <w:pStyle w:val="Bibliografa"/>
                      <w:rPr>
                        <w:noProof/>
                        <w:lang w:val="en-US"/>
                      </w:rPr>
                    </w:pPr>
                    <w:r w:rsidRPr="00B04B9B">
                      <w:rPr>
                        <w:noProof/>
                        <w:lang w:val="en-US"/>
                      </w:rPr>
                      <w:t xml:space="preserve">i. Sommerville, Software Engineering, Pearson, 2016. </w:t>
                    </w:r>
                  </w:p>
                </w:tc>
              </w:tr>
              <w:tr w:rsidR="00B04B9B" w14:paraId="082BE4D8" w14:textId="77777777">
                <w:trPr>
                  <w:divId w:val="944000370"/>
                  <w:tblCellSpacing w:w="15" w:type="dxa"/>
                </w:trPr>
                <w:tc>
                  <w:tcPr>
                    <w:tcW w:w="50" w:type="pct"/>
                    <w:hideMark/>
                  </w:tcPr>
                  <w:p w14:paraId="5B2E4AFE" w14:textId="77777777" w:rsidR="00B04B9B" w:rsidRDefault="00B04B9B">
                    <w:pPr>
                      <w:pStyle w:val="Bibliografa"/>
                      <w:rPr>
                        <w:noProof/>
                      </w:rPr>
                    </w:pPr>
                    <w:r>
                      <w:rPr>
                        <w:noProof/>
                      </w:rPr>
                      <w:t xml:space="preserve">[6] </w:t>
                    </w:r>
                  </w:p>
                </w:tc>
                <w:tc>
                  <w:tcPr>
                    <w:tcW w:w="0" w:type="auto"/>
                    <w:hideMark/>
                  </w:tcPr>
                  <w:p w14:paraId="19FFDF72" w14:textId="77777777" w:rsidR="00B04B9B" w:rsidRDefault="00B04B9B">
                    <w:pPr>
                      <w:pStyle w:val="Bibliografa"/>
                      <w:rPr>
                        <w:noProof/>
                      </w:rPr>
                    </w:pPr>
                    <w:r>
                      <w:rPr>
                        <w:noProof/>
                      </w:rPr>
                      <w:t xml:space="preserve">G. Garcés, 7 Enero 2022. [En línea]. </w:t>
                    </w:r>
                    <w:r w:rsidRPr="00B04B9B">
                      <w:rPr>
                        <w:noProof/>
                        <w:lang w:val="en-US"/>
                      </w:rPr>
                      <w:t xml:space="preserve">Available: https://www.hiberus.com/crecemos-contigo/ventajas-de-usar-figma-como-herramienta-de-diseno-ui/. </w:t>
                    </w:r>
                    <w:r>
                      <w:rPr>
                        <w:noProof/>
                      </w:rPr>
                      <w:t>[Último acceso: 3 Abril 2024].</w:t>
                    </w:r>
                  </w:p>
                </w:tc>
              </w:tr>
              <w:tr w:rsidR="00B04B9B" w14:paraId="3D82AA93" w14:textId="77777777">
                <w:trPr>
                  <w:divId w:val="944000370"/>
                  <w:tblCellSpacing w:w="15" w:type="dxa"/>
                </w:trPr>
                <w:tc>
                  <w:tcPr>
                    <w:tcW w:w="50" w:type="pct"/>
                    <w:hideMark/>
                  </w:tcPr>
                  <w:p w14:paraId="16F6F070" w14:textId="77777777" w:rsidR="00B04B9B" w:rsidRDefault="00B04B9B">
                    <w:pPr>
                      <w:pStyle w:val="Bibliografa"/>
                      <w:rPr>
                        <w:noProof/>
                      </w:rPr>
                    </w:pPr>
                    <w:r>
                      <w:rPr>
                        <w:noProof/>
                      </w:rPr>
                      <w:t xml:space="preserve">[7] </w:t>
                    </w:r>
                  </w:p>
                </w:tc>
                <w:tc>
                  <w:tcPr>
                    <w:tcW w:w="0" w:type="auto"/>
                    <w:hideMark/>
                  </w:tcPr>
                  <w:p w14:paraId="1A72B47C" w14:textId="77777777" w:rsidR="00B04B9B" w:rsidRDefault="00B04B9B">
                    <w:pPr>
                      <w:pStyle w:val="Bibliografa"/>
                      <w:rPr>
                        <w:noProof/>
                      </w:rPr>
                    </w:pPr>
                    <w:r>
                      <w:rPr>
                        <w:noProof/>
                      </w:rPr>
                      <w:t>«Deloitte,» [En línea]. Available: ¿Qué es React Native?. [Último acceso: 24 Marzo 2024].</w:t>
                    </w:r>
                  </w:p>
                </w:tc>
              </w:tr>
              <w:tr w:rsidR="00B04B9B" w14:paraId="453524F2" w14:textId="77777777">
                <w:trPr>
                  <w:divId w:val="944000370"/>
                  <w:tblCellSpacing w:w="15" w:type="dxa"/>
                </w:trPr>
                <w:tc>
                  <w:tcPr>
                    <w:tcW w:w="50" w:type="pct"/>
                    <w:hideMark/>
                  </w:tcPr>
                  <w:p w14:paraId="58D6A5B6" w14:textId="77777777" w:rsidR="00B04B9B" w:rsidRDefault="00B04B9B">
                    <w:pPr>
                      <w:pStyle w:val="Bibliografa"/>
                      <w:rPr>
                        <w:noProof/>
                      </w:rPr>
                    </w:pPr>
                    <w:r>
                      <w:rPr>
                        <w:noProof/>
                      </w:rPr>
                      <w:t xml:space="preserve">[8] </w:t>
                    </w:r>
                  </w:p>
                </w:tc>
                <w:tc>
                  <w:tcPr>
                    <w:tcW w:w="0" w:type="auto"/>
                    <w:hideMark/>
                  </w:tcPr>
                  <w:p w14:paraId="3DA02EEE" w14:textId="77777777" w:rsidR="00B04B9B" w:rsidRDefault="00B04B9B">
                    <w:pPr>
                      <w:pStyle w:val="Bibliografa"/>
                      <w:rPr>
                        <w:noProof/>
                      </w:rPr>
                    </w:pPr>
                    <w:r>
                      <w:rPr>
                        <w:noProof/>
                      </w:rPr>
                      <w:t xml:space="preserve">D. Borovskoy, «LinkedIn,» 14 Septiembre 2023. [En línea]. </w:t>
                    </w:r>
                    <w:r w:rsidRPr="00B04B9B">
                      <w:rPr>
                        <w:noProof/>
                        <w:lang w:val="en-US"/>
                      </w:rPr>
                      <w:t xml:space="preserve">Available: https://es.linkedin.com/pulse/qué-es-expo-10-características-que-tenes-saber-2023-denis-borovskoy. </w:t>
                    </w:r>
                    <w:r>
                      <w:rPr>
                        <w:noProof/>
                      </w:rPr>
                      <w:t>[Último acceso: 1 Abril 2024].</w:t>
                    </w:r>
                  </w:p>
                </w:tc>
              </w:tr>
              <w:tr w:rsidR="00B04B9B" w14:paraId="43453D51" w14:textId="77777777">
                <w:trPr>
                  <w:divId w:val="944000370"/>
                  <w:tblCellSpacing w:w="15" w:type="dxa"/>
                </w:trPr>
                <w:tc>
                  <w:tcPr>
                    <w:tcW w:w="50" w:type="pct"/>
                    <w:hideMark/>
                  </w:tcPr>
                  <w:p w14:paraId="22D73281" w14:textId="77777777" w:rsidR="00B04B9B" w:rsidRDefault="00B04B9B">
                    <w:pPr>
                      <w:pStyle w:val="Bibliografa"/>
                      <w:rPr>
                        <w:noProof/>
                      </w:rPr>
                    </w:pPr>
                    <w:r>
                      <w:rPr>
                        <w:noProof/>
                      </w:rPr>
                      <w:lastRenderedPageBreak/>
                      <w:t xml:space="preserve">[9] </w:t>
                    </w:r>
                  </w:p>
                </w:tc>
                <w:tc>
                  <w:tcPr>
                    <w:tcW w:w="0" w:type="auto"/>
                    <w:hideMark/>
                  </w:tcPr>
                  <w:p w14:paraId="34B9497E" w14:textId="77777777" w:rsidR="00B04B9B" w:rsidRDefault="00B04B9B">
                    <w:pPr>
                      <w:pStyle w:val="Bibliografa"/>
                      <w:rPr>
                        <w:noProof/>
                      </w:rPr>
                    </w:pPr>
                    <w:r>
                      <w:rPr>
                        <w:noProof/>
                      </w:rPr>
                      <w:t>AWS, «AWS,» [En línea]. Available: https://aws.amazon.com/es/docker/. [Último acceso: 26 Febrero 2024].</w:t>
                    </w:r>
                  </w:p>
                </w:tc>
              </w:tr>
              <w:tr w:rsidR="00B04B9B" w14:paraId="4D4B5DBF" w14:textId="77777777">
                <w:trPr>
                  <w:divId w:val="944000370"/>
                  <w:tblCellSpacing w:w="15" w:type="dxa"/>
                </w:trPr>
                <w:tc>
                  <w:tcPr>
                    <w:tcW w:w="50" w:type="pct"/>
                    <w:hideMark/>
                  </w:tcPr>
                  <w:p w14:paraId="524E1E66" w14:textId="77777777" w:rsidR="00B04B9B" w:rsidRDefault="00B04B9B">
                    <w:pPr>
                      <w:pStyle w:val="Bibliografa"/>
                      <w:rPr>
                        <w:noProof/>
                      </w:rPr>
                    </w:pPr>
                    <w:r>
                      <w:rPr>
                        <w:noProof/>
                      </w:rPr>
                      <w:t xml:space="preserve">[10] </w:t>
                    </w:r>
                  </w:p>
                </w:tc>
                <w:tc>
                  <w:tcPr>
                    <w:tcW w:w="0" w:type="auto"/>
                    <w:hideMark/>
                  </w:tcPr>
                  <w:p w14:paraId="19F0FDF5" w14:textId="77777777" w:rsidR="00B04B9B" w:rsidRDefault="00B04B9B">
                    <w:pPr>
                      <w:pStyle w:val="Bibliografa"/>
                      <w:rPr>
                        <w:noProof/>
                      </w:rPr>
                    </w:pPr>
                    <w:r>
                      <w:rPr>
                        <w:noProof/>
                      </w:rPr>
                      <w:t>PureStorage, «PureStorage,» [En línea]. Available: https://www.purestorage.com/es/knowledge/what-is-mariadb.html. [Último acceso: 27 Febrero 2024].</w:t>
                    </w:r>
                  </w:p>
                </w:tc>
              </w:tr>
              <w:tr w:rsidR="00B04B9B" w14:paraId="0815E0C9" w14:textId="77777777">
                <w:trPr>
                  <w:divId w:val="944000370"/>
                  <w:tblCellSpacing w:w="15" w:type="dxa"/>
                </w:trPr>
                <w:tc>
                  <w:tcPr>
                    <w:tcW w:w="50" w:type="pct"/>
                    <w:hideMark/>
                  </w:tcPr>
                  <w:p w14:paraId="5F5835A3" w14:textId="77777777" w:rsidR="00B04B9B" w:rsidRDefault="00B04B9B">
                    <w:pPr>
                      <w:pStyle w:val="Bibliografa"/>
                      <w:rPr>
                        <w:noProof/>
                      </w:rPr>
                    </w:pPr>
                    <w:r>
                      <w:rPr>
                        <w:noProof/>
                      </w:rPr>
                      <w:t xml:space="preserve">[11] </w:t>
                    </w:r>
                  </w:p>
                </w:tc>
                <w:tc>
                  <w:tcPr>
                    <w:tcW w:w="0" w:type="auto"/>
                    <w:hideMark/>
                  </w:tcPr>
                  <w:p w14:paraId="560E9278" w14:textId="77777777" w:rsidR="00B04B9B" w:rsidRDefault="00B04B9B">
                    <w:pPr>
                      <w:pStyle w:val="Bibliografa"/>
                      <w:rPr>
                        <w:noProof/>
                      </w:rPr>
                    </w:pPr>
                    <w:r>
                      <w:rPr>
                        <w:noProof/>
                      </w:rPr>
                      <w:t>F. G. d. Zúñiga, «Arsys,» 15 Noviembre 2021. [En línea]. Available: https://www.arsys.es/blog/phpmyadmin. [Último acceso: 17 Abril 2024].</w:t>
                    </w:r>
                  </w:p>
                </w:tc>
              </w:tr>
              <w:tr w:rsidR="00B04B9B" w14:paraId="2D03F46B" w14:textId="77777777">
                <w:trPr>
                  <w:divId w:val="944000370"/>
                  <w:tblCellSpacing w:w="15" w:type="dxa"/>
                </w:trPr>
                <w:tc>
                  <w:tcPr>
                    <w:tcW w:w="50" w:type="pct"/>
                    <w:hideMark/>
                  </w:tcPr>
                  <w:p w14:paraId="4A5D34AB" w14:textId="77777777" w:rsidR="00B04B9B" w:rsidRDefault="00B04B9B">
                    <w:pPr>
                      <w:pStyle w:val="Bibliografa"/>
                      <w:rPr>
                        <w:noProof/>
                      </w:rPr>
                    </w:pPr>
                    <w:r>
                      <w:rPr>
                        <w:noProof/>
                      </w:rPr>
                      <w:t xml:space="preserve">[12] </w:t>
                    </w:r>
                  </w:p>
                </w:tc>
                <w:tc>
                  <w:tcPr>
                    <w:tcW w:w="0" w:type="auto"/>
                    <w:hideMark/>
                  </w:tcPr>
                  <w:p w14:paraId="74BA600E" w14:textId="77777777" w:rsidR="00B04B9B" w:rsidRDefault="00B04B9B">
                    <w:pPr>
                      <w:pStyle w:val="Bibliografa"/>
                      <w:rPr>
                        <w:noProof/>
                      </w:rPr>
                    </w:pPr>
                    <w:r>
                      <w:rPr>
                        <w:noProof/>
                      </w:rPr>
                      <w:t>L. Codina, «Lluís Codina,» 31 Enero 2017. [En línea]. Available: https://www.lluiscodina.com/bases-de-datos-de-cine-y-television/. [Último acceso: 5 Abril 2024].</w:t>
                    </w:r>
                  </w:p>
                </w:tc>
              </w:tr>
              <w:tr w:rsidR="00B04B9B" w14:paraId="6BA08CDD" w14:textId="77777777">
                <w:trPr>
                  <w:divId w:val="944000370"/>
                  <w:tblCellSpacing w:w="15" w:type="dxa"/>
                </w:trPr>
                <w:tc>
                  <w:tcPr>
                    <w:tcW w:w="50" w:type="pct"/>
                    <w:hideMark/>
                  </w:tcPr>
                  <w:p w14:paraId="0BC485F7" w14:textId="77777777" w:rsidR="00B04B9B" w:rsidRDefault="00B04B9B">
                    <w:pPr>
                      <w:pStyle w:val="Bibliografa"/>
                      <w:rPr>
                        <w:noProof/>
                      </w:rPr>
                    </w:pPr>
                    <w:r>
                      <w:rPr>
                        <w:noProof/>
                      </w:rPr>
                      <w:t xml:space="preserve">[13] </w:t>
                    </w:r>
                  </w:p>
                </w:tc>
                <w:tc>
                  <w:tcPr>
                    <w:tcW w:w="0" w:type="auto"/>
                    <w:hideMark/>
                  </w:tcPr>
                  <w:p w14:paraId="0D540716" w14:textId="77777777" w:rsidR="00B04B9B" w:rsidRDefault="00B04B9B">
                    <w:pPr>
                      <w:pStyle w:val="Bibliografa"/>
                      <w:rPr>
                        <w:noProof/>
                      </w:rPr>
                    </w:pPr>
                    <w:r>
                      <w:rPr>
                        <w:noProof/>
                      </w:rPr>
                      <w:t>«Kinsta,» 13 Septiembre 2023. [En línea]. Available: https://kinsta.com/knowledgebase/what-is-express-js/. [Último acceso: 29 Febrero 2024].</w:t>
                    </w:r>
                  </w:p>
                </w:tc>
              </w:tr>
              <w:tr w:rsidR="00B04B9B" w14:paraId="06EFB670" w14:textId="77777777">
                <w:trPr>
                  <w:divId w:val="944000370"/>
                  <w:tblCellSpacing w:w="15" w:type="dxa"/>
                </w:trPr>
                <w:tc>
                  <w:tcPr>
                    <w:tcW w:w="50" w:type="pct"/>
                    <w:hideMark/>
                  </w:tcPr>
                  <w:p w14:paraId="0948EB21" w14:textId="77777777" w:rsidR="00B04B9B" w:rsidRDefault="00B04B9B">
                    <w:pPr>
                      <w:pStyle w:val="Bibliografa"/>
                      <w:rPr>
                        <w:noProof/>
                      </w:rPr>
                    </w:pPr>
                    <w:r>
                      <w:rPr>
                        <w:noProof/>
                      </w:rPr>
                      <w:t xml:space="preserve">[14] </w:t>
                    </w:r>
                  </w:p>
                </w:tc>
                <w:tc>
                  <w:tcPr>
                    <w:tcW w:w="0" w:type="auto"/>
                    <w:hideMark/>
                  </w:tcPr>
                  <w:p w14:paraId="4D711998" w14:textId="77777777" w:rsidR="00B04B9B" w:rsidRDefault="00B04B9B">
                    <w:pPr>
                      <w:pStyle w:val="Bibliografa"/>
                      <w:rPr>
                        <w:noProof/>
                      </w:rPr>
                    </w:pPr>
                    <w:r>
                      <w:rPr>
                        <w:noProof/>
                      </w:rPr>
                      <w:t>Aplpe, «Apple,» [En línea]. Available: https://itunespartner.apple.com/movies/articles/transporter_getting-set-up. [Último acceso: 2 Marzo 2024].</w:t>
                    </w:r>
                  </w:p>
                </w:tc>
              </w:tr>
              <w:tr w:rsidR="00B04B9B" w14:paraId="11F212E9" w14:textId="77777777">
                <w:trPr>
                  <w:divId w:val="944000370"/>
                  <w:tblCellSpacing w:w="15" w:type="dxa"/>
                </w:trPr>
                <w:tc>
                  <w:tcPr>
                    <w:tcW w:w="50" w:type="pct"/>
                    <w:hideMark/>
                  </w:tcPr>
                  <w:p w14:paraId="35368E7A" w14:textId="77777777" w:rsidR="00B04B9B" w:rsidRDefault="00B04B9B">
                    <w:pPr>
                      <w:pStyle w:val="Bibliografa"/>
                      <w:rPr>
                        <w:noProof/>
                      </w:rPr>
                    </w:pPr>
                    <w:r>
                      <w:rPr>
                        <w:noProof/>
                      </w:rPr>
                      <w:t xml:space="preserve">[15] </w:t>
                    </w:r>
                  </w:p>
                </w:tc>
                <w:tc>
                  <w:tcPr>
                    <w:tcW w:w="0" w:type="auto"/>
                    <w:hideMark/>
                  </w:tcPr>
                  <w:p w14:paraId="0904A31C" w14:textId="77777777" w:rsidR="00B04B9B" w:rsidRDefault="00B04B9B">
                    <w:pPr>
                      <w:pStyle w:val="Bibliografa"/>
                      <w:rPr>
                        <w:noProof/>
                      </w:rPr>
                    </w:pPr>
                    <w:r w:rsidRPr="00B04B9B">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B04B9B" w14:paraId="0E5AC07C" w14:textId="77777777">
                <w:trPr>
                  <w:divId w:val="944000370"/>
                  <w:tblCellSpacing w:w="15" w:type="dxa"/>
                </w:trPr>
                <w:tc>
                  <w:tcPr>
                    <w:tcW w:w="50" w:type="pct"/>
                    <w:hideMark/>
                  </w:tcPr>
                  <w:p w14:paraId="0ECC2ECB" w14:textId="77777777" w:rsidR="00B04B9B" w:rsidRDefault="00B04B9B">
                    <w:pPr>
                      <w:pStyle w:val="Bibliografa"/>
                      <w:rPr>
                        <w:noProof/>
                      </w:rPr>
                    </w:pPr>
                    <w:r>
                      <w:rPr>
                        <w:noProof/>
                      </w:rPr>
                      <w:t xml:space="preserve">[16] </w:t>
                    </w:r>
                  </w:p>
                </w:tc>
                <w:tc>
                  <w:tcPr>
                    <w:tcW w:w="0" w:type="auto"/>
                    <w:hideMark/>
                  </w:tcPr>
                  <w:p w14:paraId="4A2BD36C" w14:textId="77777777" w:rsidR="00B04B9B" w:rsidRDefault="00B04B9B">
                    <w:pPr>
                      <w:pStyle w:val="Bibliografa"/>
                      <w:rPr>
                        <w:noProof/>
                      </w:rPr>
                    </w:pPr>
                    <w:r>
                      <w:rPr>
                        <w:noProof/>
                      </w:rPr>
                      <w:t>T. Kurek, «Canonical Ubuntu,» 24 Abril 2020. [En línea]. Available: https://ubuntu.com/blog/ubuntu-server-20-04. [Último acceso: 14 Marzo 2024].</w:t>
                    </w:r>
                  </w:p>
                </w:tc>
              </w:tr>
              <w:tr w:rsidR="00B04B9B" w14:paraId="4D732060" w14:textId="77777777">
                <w:trPr>
                  <w:divId w:val="944000370"/>
                  <w:tblCellSpacing w:w="15" w:type="dxa"/>
                </w:trPr>
                <w:tc>
                  <w:tcPr>
                    <w:tcW w:w="50" w:type="pct"/>
                    <w:hideMark/>
                  </w:tcPr>
                  <w:p w14:paraId="4A971E40" w14:textId="77777777" w:rsidR="00B04B9B" w:rsidRDefault="00B04B9B">
                    <w:pPr>
                      <w:pStyle w:val="Bibliografa"/>
                      <w:rPr>
                        <w:noProof/>
                      </w:rPr>
                    </w:pPr>
                    <w:r>
                      <w:rPr>
                        <w:noProof/>
                      </w:rPr>
                      <w:t xml:space="preserve">[17] </w:t>
                    </w:r>
                  </w:p>
                </w:tc>
                <w:tc>
                  <w:tcPr>
                    <w:tcW w:w="0" w:type="auto"/>
                    <w:hideMark/>
                  </w:tcPr>
                  <w:p w14:paraId="227068D9" w14:textId="77777777" w:rsidR="00B04B9B" w:rsidRDefault="00B04B9B">
                    <w:pPr>
                      <w:pStyle w:val="Bibliografa"/>
                      <w:rPr>
                        <w:noProof/>
                      </w:rPr>
                    </w:pPr>
                    <w:r>
                      <w:rPr>
                        <w:noProof/>
                      </w:rPr>
                      <w:t>«tecnofaq,» [En línea]. Available: https://tecnofaq.com/es-docker-mejor-windows-o-linux/. [Último acceso: 14 Marzo 2024].</w:t>
                    </w:r>
                  </w:p>
                </w:tc>
              </w:tr>
              <w:tr w:rsidR="00B04B9B" w14:paraId="2A5D0BEE" w14:textId="77777777">
                <w:trPr>
                  <w:divId w:val="944000370"/>
                  <w:tblCellSpacing w:w="15" w:type="dxa"/>
                </w:trPr>
                <w:tc>
                  <w:tcPr>
                    <w:tcW w:w="50" w:type="pct"/>
                    <w:hideMark/>
                  </w:tcPr>
                  <w:p w14:paraId="54ADF105" w14:textId="77777777" w:rsidR="00B04B9B" w:rsidRDefault="00B04B9B">
                    <w:pPr>
                      <w:pStyle w:val="Bibliografa"/>
                      <w:rPr>
                        <w:noProof/>
                      </w:rPr>
                    </w:pPr>
                    <w:r>
                      <w:rPr>
                        <w:noProof/>
                      </w:rPr>
                      <w:t xml:space="preserve">[18] </w:t>
                    </w:r>
                  </w:p>
                </w:tc>
                <w:tc>
                  <w:tcPr>
                    <w:tcW w:w="0" w:type="auto"/>
                    <w:hideMark/>
                  </w:tcPr>
                  <w:p w14:paraId="3004271B" w14:textId="77777777" w:rsidR="00B04B9B" w:rsidRDefault="00B04B9B">
                    <w:pPr>
                      <w:pStyle w:val="Bibliografa"/>
                      <w:rPr>
                        <w:noProof/>
                      </w:rPr>
                    </w:pPr>
                    <w:r>
                      <w:rPr>
                        <w:noProof/>
                      </w:rPr>
                      <w:t xml:space="preserve">Soloelectronicos, «Soloelectronicos,» 4 Diciembre 2021. [En línea]. </w:t>
                    </w:r>
                    <w:r w:rsidRPr="00B04B9B">
                      <w:rPr>
                        <w:noProof/>
                        <w:lang w:val="en-US"/>
                      </w:rPr>
                      <w:t xml:space="preserve">Available: https://soloelectronicos.com/2021/12/04/configuracion-de-docker-para-windows-y-wsl-para-funcionar-sin-problemas/?utm_content=cmp-true. </w:t>
                    </w:r>
                    <w:r>
                      <w:rPr>
                        <w:noProof/>
                      </w:rPr>
                      <w:t>[Último acceso: 14 Marzo 2024].</w:t>
                    </w:r>
                  </w:p>
                </w:tc>
              </w:tr>
              <w:tr w:rsidR="00B04B9B" w14:paraId="100A8212" w14:textId="77777777">
                <w:trPr>
                  <w:divId w:val="944000370"/>
                  <w:tblCellSpacing w:w="15" w:type="dxa"/>
                </w:trPr>
                <w:tc>
                  <w:tcPr>
                    <w:tcW w:w="50" w:type="pct"/>
                    <w:hideMark/>
                  </w:tcPr>
                  <w:p w14:paraId="4E9F6A20" w14:textId="77777777" w:rsidR="00B04B9B" w:rsidRDefault="00B04B9B">
                    <w:pPr>
                      <w:pStyle w:val="Bibliografa"/>
                      <w:rPr>
                        <w:noProof/>
                      </w:rPr>
                    </w:pPr>
                    <w:r>
                      <w:rPr>
                        <w:noProof/>
                      </w:rPr>
                      <w:lastRenderedPageBreak/>
                      <w:t xml:space="preserve">[19] </w:t>
                    </w:r>
                  </w:p>
                </w:tc>
                <w:tc>
                  <w:tcPr>
                    <w:tcW w:w="0" w:type="auto"/>
                    <w:hideMark/>
                  </w:tcPr>
                  <w:p w14:paraId="54B71E19" w14:textId="77777777" w:rsidR="00B04B9B" w:rsidRDefault="00B04B9B">
                    <w:pPr>
                      <w:pStyle w:val="Bibliografa"/>
                      <w:rPr>
                        <w:noProof/>
                      </w:rPr>
                    </w:pPr>
                    <w:r>
                      <w:rPr>
                        <w:noProof/>
                      </w:rPr>
                      <w:t>A. Chacón, 7 Julio 2023. [En línea]. Available: https://a-chacon.com/docker/mariadb/phpmyadmin/2023/07/07/docker-compose-mariadb-phpmyadmin.html. [Último acceso: 26 Febrero 2024].</w:t>
                    </w:r>
                  </w:p>
                </w:tc>
              </w:tr>
              <w:tr w:rsidR="00B04B9B" w:rsidRPr="003A75FE" w14:paraId="10933ECE" w14:textId="77777777">
                <w:trPr>
                  <w:divId w:val="944000370"/>
                  <w:tblCellSpacing w:w="15" w:type="dxa"/>
                </w:trPr>
                <w:tc>
                  <w:tcPr>
                    <w:tcW w:w="50" w:type="pct"/>
                    <w:hideMark/>
                  </w:tcPr>
                  <w:p w14:paraId="7E2CAFF9" w14:textId="77777777" w:rsidR="00B04B9B" w:rsidRDefault="00B04B9B">
                    <w:pPr>
                      <w:pStyle w:val="Bibliografa"/>
                      <w:rPr>
                        <w:noProof/>
                      </w:rPr>
                    </w:pPr>
                    <w:r>
                      <w:rPr>
                        <w:noProof/>
                      </w:rPr>
                      <w:t xml:space="preserve">[20] </w:t>
                    </w:r>
                  </w:p>
                </w:tc>
                <w:tc>
                  <w:tcPr>
                    <w:tcW w:w="0" w:type="auto"/>
                    <w:hideMark/>
                  </w:tcPr>
                  <w:p w14:paraId="1367CF95" w14:textId="77777777" w:rsidR="00B04B9B" w:rsidRPr="00B04B9B" w:rsidRDefault="00B04B9B">
                    <w:pPr>
                      <w:pStyle w:val="Bibliografa"/>
                      <w:rPr>
                        <w:noProof/>
                        <w:lang w:val="en-US"/>
                      </w:rPr>
                    </w:pPr>
                    <w:r w:rsidRPr="00B04B9B">
                      <w:rPr>
                        <w:noProof/>
                        <w:lang w:val="en-US"/>
                      </w:rPr>
                      <w:t xml:space="preserve">B. Öggl y M. Kofler, Docker: Practical Guide for Developers and DevOps Teams, Rheinwerk, 2023. </w:t>
                    </w:r>
                  </w:p>
                </w:tc>
              </w:tr>
              <w:tr w:rsidR="00B04B9B" w14:paraId="7949040E" w14:textId="77777777">
                <w:trPr>
                  <w:divId w:val="944000370"/>
                  <w:tblCellSpacing w:w="15" w:type="dxa"/>
                </w:trPr>
                <w:tc>
                  <w:tcPr>
                    <w:tcW w:w="50" w:type="pct"/>
                    <w:hideMark/>
                  </w:tcPr>
                  <w:p w14:paraId="7BDD16BC" w14:textId="77777777" w:rsidR="00B04B9B" w:rsidRDefault="00B04B9B">
                    <w:pPr>
                      <w:pStyle w:val="Bibliografa"/>
                      <w:rPr>
                        <w:noProof/>
                      </w:rPr>
                    </w:pPr>
                    <w:r>
                      <w:rPr>
                        <w:noProof/>
                      </w:rPr>
                      <w:t xml:space="preserve">[21] </w:t>
                    </w:r>
                  </w:p>
                </w:tc>
                <w:tc>
                  <w:tcPr>
                    <w:tcW w:w="0" w:type="auto"/>
                    <w:hideMark/>
                  </w:tcPr>
                  <w:p w14:paraId="6BBE2973" w14:textId="77777777" w:rsidR="00B04B9B" w:rsidRDefault="00B04B9B">
                    <w:pPr>
                      <w:pStyle w:val="Bibliografa"/>
                      <w:rPr>
                        <w:noProof/>
                      </w:rPr>
                    </w:pPr>
                    <w:r>
                      <w:rPr>
                        <w:noProof/>
                      </w:rPr>
                      <w:t xml:space="preserve">C. R. Serrano, APRENDE REACT NATIVE DESDE CEROEN ESPAÑOL: DESARROLLA APLICACIONES HIBRIDAS Y HERMOSAS CON JAVASCRIPT, 2021. </w:t>
                    </w:r>
                  </w:p>
                </w:tc>
              </w:tr>
              <w:tr w:rsidR="00B04B9B" w14:paraId="3E7853FF" w14:textId="77777777">
                <w:trPr>
                  <w:divId w:val="944000370"/>
                  <w:tblCellSpacing w:w="15" w:type="dxa"/>
                </w:trPr>
                <w:tc>
                  <w:tcPr>
                    <w:tcW w:w="50" w:type="pct"/>
                    <w:hideMark/>
                  </w:tcPr>
                  <w:p w14:paraId="012D80DB" w14:textId="77777777" w:rsidR="00B04B9B" w:rsidRDefault="00B04B9B">
                    <w:pPr>
                      <w:pStyle w:val="Bibliografa"/>
                      <w:rPr>
                        <w:noProof/>
                      </w:rPr>
                    </w:pPr>
                    <w:r>
                      <w:rPr>
                        <w:noProof/>
                      </w:rPr>
                      <w:t xml:space="preserve">[22] </w:t>
                    </w:r>
                  </w:p>
                </w:tc>
                <w:tc>
                  <w:tcPr>
                    <w:tcW w:w="0" w:type="auto"/>
                    <w:hideMark/>
                  </w:tcPr>
                  <w:p w14:paraId="49B4F719" w14:textId="77777777" w:rsidR="00B04B9B" w:rsidRDefault="00B04B9B">
                    <w:pPr>
                      <w:pStyle w:val="Bibliografa"/>
                      <w:rPr>
                        <w:noProof/>
                      </w:rPr>
                    </w:pPr>
                    <w:r>
                      <w:rPr>
                        <w:noProof/>
                      </w:rPr>
                      <w:t>Expo, «Expo,» [En línea]. Available: https://docs.expo.dev/tutorial/create-your-first-app/. [Último acceso: 27 Marzo 2024].</w:t>
                    </w:r>
                  </w:p>
                </w:tc>
              </w:tr>
              <w:tr w:rsidR="00B04B9B" w14:paraId="36FCD8AF" w14:textId="77777777">
                <w:trPr>
                  <w:divId w:val="944000370"/>
                  <w:tblCellSpacing w:w="15" w:type="dxa"/>
                </w:trPr>
                <w:tc>
                  <w:tcPr>
                    <w:tcW w:w="50" w:type="pct"/>
                    <w:hideMark/>
                  </w:tcPr>
                  <w:p w14:paraId="293B41BE" w14:textId="77777777" w:rsidR="00B04B9B" w:rsidRDefault="00B04B9B">
                    <w:pPr>
                      <w:pStyle w:val="Bibliografa"/>
                      <w:rPr>
                        <w:noProof/>
                      </w:rPr>
                    </w:pPr>
                    <w:r>
                      <w:rPr>
                        <w:noProof/>
                      </w:rPr>
                      <w:t xml:space="preserve">[23] </w:t>
                    </w:r>
                  </w:p>
                </w:tc>
                <w:tc>
                  <w:tcPr>
                    <w:tcW w:w="0" w:type="auto"/>
                    <w:hideMark/>
                  </w:tcPr>
                  <w:p w14:paraId="6155E346" w14:textId="77777777" w:rsidR="00B04B9B" w:rsidRDefault="00B04B9B">
                    <w:pPr>
                      <w:pStyle w:val="Bibliografa"/>
                      <w:rPr>
                        <w:noProof/>
                      </w:rPr>
                    </w:pPr>
                    <w:r>
                      <w:rPr>
                        <w:noProof/>
                      </w:rPr>
                      <w:t>BOE, «Ley Orgánica 3/2018, de 5 de diciembre, de Protección de Datos Personales y garantía de los derechos digitales.,» Madrid, 2018.</w:t>
                    </w:r>
                  </w:p>
                </w:tc>
              </w:tr>
            </w:tbl>
            <w:p w14:paraId="1D118CC4" w14:textId="77777777" w:rsidR="00B04B9B" w:rsidRDefault="00B04B9B">
              <w:pPr>
                <w:divId w:val="944000370"/>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3B7C0E">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204" w:name="_Anexo_A:_Requisitos"/>
      <w:bookmarkStart w:id="205" w:name="_Toc164416341"/>
      <w:bookmarkEnd w:id="204"/>
      <w:r w:rsidRPr="0031552C">
        <w:rPr>
          <w:noProof w:val="0"/>
        </w:rPr>
        <w:lastRenderedPageBreak/>
        <w:t xml:space="preserve">Anexo A: </w:t>
      </w:r>
      <w:r w:rsidR="00BE3F43">
        <w:rPr>
          <w:noProof w:val="0"/>
        </w:rPr>
        <w:t>Requisitos de Usuario</w:t>
      </w:r>
      <w:bookmarkEnd w:id="205"/>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206" w:name="_Toc164416342"/>
      <w:r>
        <w:t>Requisitos Funcionales</w:t>
      </w:r>
      <w:bookmarkEnd w:id="206"/>
    </w:p>
    <w:p w14:paraId="219A59D1" w14:textId="15FE115D" w:rsidR="00F13E34" w:rsidRDefault="00661F0B" w:rsidP="00F13E34">
      <w:r w:rsidRPr="00661F0B">
        <w:t xml:space="preserve">Los </w:t>
      </w:r>
      <w:commentRangeStart w:id="207"/>
      <w:r w:rsidRPr="00661F0B">
        <w:t xml:space="preserve">requisitos funcionales </w:t>
      </w:r>
      <w:commentRangeEnd w:id="207"/>
      <w:r w:rsidR="00DF2EA9">
        <w:rPr>
          <w:rStyle w:val="Refdecomentario"/>
        </w:rPr>
        <w:commentReference w:id="207"/>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208" w:name="_Toc16415858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208"/>
    </w:p>
    <w:p w14:paraId="09376D42" w14:textId="4CC2E7BB" w:rsidR="00767275" w:rsidRDefault="00E87D7C" w:rsidP="00767275">
      <w:pPr>
        <w:pStyle w:val="Ttulo2"/>
        <w:numPr>
          <w:ilvl w:val="0"/>
          <w:numId w:val="0"/>
        </w:numPr>
      </w:pPr>
      <w:bookmarkStart w:id="209" w:name="_Toc164416343"/>
      <w:r>
        <w:t>Requisitos No Funcionales</w:t>
      </w:r>
      <w:bookmarkEnd w:id="209"/>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3B7C0E">
          <w:type w:val="oddPage"/>
          <w:pgSz w:w="11907" w:h="16840" w:code="9"/>
          <w:pgMar w:top="1304" w:right="1247" w:bottom="1304" w:left="1247" w:header="720" w:footer="720" w:gutter="454"/>
          <w:cols w:space="720"/>
          <w:docGrid w:linePitch="299"/>
        </w:sectPr>
      </w:pPr>
      <w:bookmarkStart w:id="210" w:name="_Toc16415858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210"/>
    </w:p>
    <w:p w14:paraId="6661DF70" w14:textId="77777777" w:rsidR="00DF2EA9" w:rsidRDefault="00DF2EA9" w:rsidP="00DF2EA9"/>
    <w:p w14:paraId="610FD657" w14:textId="4E936FFE" w:rsidR="00DF2EA9" w:rsidRDefault="00D03450" w:rsidP="00A17BB3">
      <w:pPr>
        <w:pStyle w:val="Ttulo1"/>
        <w:numPr>
          <w:ilvl w:val="0"/>
          <w:numId w:val="0"/>
        </w:numPr>
      </w:pPr>
      <w:bookmarkStart w:id="211" w:name="OLE_LINK95"/>
      <w:bookmarkStart w:id="212" w:name="OLE_LINK96"/>
      <w:bookmarkStart w:id="213" w:name="_Toc164416344"/>
      <w:r>
        <w:t xml:space="preserve">Anexo B: Diseño </w:t>
      </w:r>
      <w:r w:rsidR="00BF2520">
        <w:t>de la Aplicación</w:t>
      </w:r>
      <w:bookmarkEnd w:id="213"/>
    </w:p>
    <w:bookmarkEnd w:id="211"/>
    <w:bookmarkEnd w:id="212"/>
    <w:p w14:paraId="4E6BABF5" w14:textId="77777777" w:rsidR="007D1254" w:rsidRDefault="007D1254" w:rsidP="007D1254">
      <w:pPr>
        <w:pStyle w:val="Ttulo1"/>
        <w:numPr>
          <w:ilvl w:val="0"/>
          <w:numId w:val="0"/>
        </w:numPr>
        <w:ind w:left="360"/>
        <w:jc w:val="both"/>
        <w:sectPr w:rsidR="007D1254" w:rsidSect="003B7C0E">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214" w:name="_Anexo_C:_Detalles"/>
      <w:bookmarkStart w:id="215" w:name="_Toc164416345"/>
      <w:bookmarkEnd w:id="214"/>
      <w:r>
        <w:lastRenderedPageBreak/>
        <w:t xml:space="preserve">Anexo </w:t>
      </w:r>
      <w:r w:rsidR="009553B8">
        <w:t>C</w:t>
      </w:r>
      <w:r>
        <w:t>: Detalles BBDD</w:t>
      </w:r>
      <w:bookmarkEnd w:id="215"/>
    </w:p>
    <w:p w14:paraId="77E96145" w14:textId="3CB7BA53" w:rsidR="00A504A3" w:rsidRDefault="008378BB" w:rsidP="00A504A3">
      <w:r>
        <w:t>Aquí se mostrará en detalle cada tabla de la BBDD junto con su relación:</w:t>
      </w:r>
    </w:p>
    <w:p w14:paraId="20BC1940" w14:textId="60B66E43" w:rsidR="008378BB" w:rsidRDefault="008B0EF5" w:rsidP="008378BB">
      <w:pPr>
        <w:pStyle w:val="Ttulo2"/>
        <w:numPr>
          <w:ilvl w:val="0"/>
          <w:numId w:val="0"/>
        </w:numPr>
        <w:ind w:left="737" w:hanging="737"/>
      </w:pPr>
      <w:bookmarkStart w:id="216" w:name="_Toc164416346"/>
      <w:r>
        <w:t>U</w:t>
      </w:r>
      <w:r w:rsidR="008378BB">
        <w:t>suarios</w:t>
      </w:r>
      <w:bookmarkEnd w:id="216"/>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rsidP="008378BB">
      <w:pPr>
        <w:pStyle w:val="Prrafodelista"/>
        <w:numPr>
          <w:ilvl w:val="0"/>
          <w:numId w:val="50"/>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rsidP="008378BB">
      <w:pPr>
        <w:pStyle w:val="Prrafodelista"/>
        <w:numPr>
          <w:ilvl w:val="0"/>
          <w:numId w:val="50"/>
        </w:numPr>
      </w:pPr>
      <w:r w:rsidRPr="008378BB">
        <w:t>Nombre: Este campo se utiliza para almacenar el nombre propio del usuario.</w:t>
      </w:r>
    </w:p>
    <w:p w14:paraId="5455AB9D" w14:textId="30C24F35" w:rsidR="008378BB" w:rsidRDefault="008378BB" w:rsidP="008378BB">
      <w:pPr>
        <w:pStyle w:val="Prrafodelista"/>
        <w:numPr>
          <w:ilvl w:val="0"/>
          <w:numId w:val="50"/>
        </w:numPr>
      </w:pPr>
      <w:r w:rsidRPr="008378BB">
        <w:t>Apellidos: Similar al campo de Nombre, pero utilizado para almacenar el apellido o los apellidos del usuario.</w:t>
      </w:r>
    </w:p>
    <w:p w14:paraId="360AABBC" w14:textId="78F6A169" w:rsidR="008378BB" w:rsidRDefault="008378BB" w:rsidP="008378BB">
      <w:pPr>
        <w:pStyle w:val="Prrafodelista"/>
        <w:numPr>
          <w:ilvl w:val="0"/>
          <w:numId w:val="50"/>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rsidP="008378BB">
      <w:pPr>
        <w:pStyle w:val="Prrafodelista"/>
        <w:numPr>
          <w:ilvl w:val="0"/>
          <w:numId w:val="50"/>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1714500"/>
                    </a:xfrm>
                    <a:prstGeom prst="rect">
                      <a:avLst/>
                    </a:prstGeom>
                  </pic:spPr>
                </pic:pic>
              </a:graphicData>
            </a:graphic>
          </wp:inline>
        </w:drawing>
      </w:r>
    </w:p>
    <w:p w14:paraId="38E908C0" w14:textId="1D35C05A" w:rsidR="00A504A3" w:rsidRDefault="00A504A3" w:rsidP="00A504A3">
      <w:pPr>
        <w:pStyle w:val="Descripcin"/>
        <w:jc w:val="center"/>
      </w:pPr>
      <w:bookmarkStart w:id="217" w:name="_Toc162954934"/>
      <w:r>
        <w:t xml:space="preserve">Ilustración </w:t>
      </w:r>
      <w:r>
        <w:fldChar w:fldCharType="begin"/>
      </w:r>
      <w:r>
        <w:instrText xml:space="preserve"> SEQ Ilustración \* ARABIC </w:instrText>
      </w:r>
      <w:r>
        <w:fldChar w:fldCharType="separate"/>
      </w:r>
      <w:r w:rsidR="00407F5C">
        <w:rPr>
          <w:noProof/>
        </w:rPr>
        <w:t>19</w:t>
      </w:r>
      <w:r>
        <w:fldChar w:fldCharType="end"/>
      </w:r>
      <w:r>
        <w:t>: Tabla Usuarios. Elaboración Propia</w:t>
      </w:r>
      <w:bookmarkEnd w:id="217"/>
    </w:p>
    <w:p w14:paraId="3A794C0D" w14:textId="5A675E98" w:rsidR="008378BB" w:rsidRPr="008378BB" w:rsidRDefault="008378BB" w:rsidP="008378BB">
      <w:pPr>
        <w:pStyle w:val="Ttulo2"/>
        <w:numPr>
          <w:ilvl w:val="0"/>
          <w:numId w:val="0"/>
        </w:numPr>
        <w:ind w:left="737" w:hanging="737"/>
      </w:pPr>
      <w:bookmarkStart w:id="218" w:name="_Toc164416347"/>
      <w:r>
        <w:t>Usuario_Grupo</w:t>
      </w:r>
      <w:bookmarkEnd w:id="218"/>
    </w:p>
    <w:p w14:paraId="5F016F89" w14:textId="77777777" w:rsidR="00A504A3" w:rsidRDefault="00A504A3" w:rsidP="00A504A3">
      <w:r>
        <w:t>Para gestionar la complejidad de las relaciones entre usuarios y grupos, se emplea la tabla "</w:t>
      </w:r>
      <w:bookmarkStart w:id="219" w:name="OLE_LINK85"/>
      <w:bookmarkStart w:id="220" w:name="OLE_LINK86"/>
      <w:proofErr w:type="spellStart"/>
      <w:r>
        <w:t>Usuario_Grupo</w:t>
      </w:r>
      <w:bookmarkEnd w:id="219"/>
      <w:bookmarkEnd w:id="220"/>
      <w:proofErr w:type="spellEnd"/>
      <w:r>
        <w:t xml:space="preserve">". Esta tabla actúa como un puente en la relación muchos a muchos entre usuarios y grupos, permitiendo una asociación flexible en la que un usuario puede pertenecer </w:t>
      </w:r>
      <w:r>
        <w:lastRenderedPageBreak/>
        <w:t>a múltiples grupos y, a su vez, un grupo puede comprender varios usuarios. Esta relación es esencial para organizar los usuarios en categorías o equipos.</w:t>
      </w:r>
    </w:p>
    <w:p w14:paraId="7FE8EF31" w14:textId="69A62D01" w:rsidR="008378BB" w:rsidRDefault="008378BB" w:rsidP="008378BB">
      <w:pPr>
        <w:pStyle w:val="Prrafodelista"/>
        <w:numPr>
          <w:ilvl w:val="0"/>
          <w:numId w:val="51"/>
        </w:numPr>
      </w:pPr>
      <w:proofErr w:type="spellStart"/>
      <w:r>
        <w:t>ID_Usuario</w:t>
      </w:r>
      <w:proofErr w:type="spellEnd"/>
      <w:r>
        <w:t>: Es el ID del usuario que está en el grupo.</w:t>
      </w:r>
    </w:p>
    <w:p w14:paraId="7001AA4A" w14:textId="5EFE485A" w:rsidR="008378BB" w:rsidRDefault="008378BB" w:rsidP="008378BB">
      <w:pPr>
        <w:pStyle w:val="Prrafodelista"/>
        <w:numPr>
          <w:ilvl w:val="0"/>
          <w:numId w:val="51"/>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6580B687" w14:textId="555AA8CF" w:rsidR="00A504A3" w:rsidRDefault="00A504A3" w:rsidP="00A504A3">
      <w:pPr>
        <w:pStyle w:val="Descripcin"/>
        <w:jc w:val="center"/>
      </w:pPr>
      <w:bookmarkStart w:id="221" w:name="_Toc162954935"/>
      <w:r>
        <w:t xml:space="preserve">Ilustración </w:t>
      </w:r>
      <w:r>
        <w:fldChar w:fldCharType="begin"/>
      </w:r>
      <w:r>
        <w:instrText xml:space="preserve"> SEQ Ilustración \* ARABIC </w:instrText>
      </w:r>
      <w:r>
        <w:fldChar w:fldCharType="separate"/>
      </w:r>
      <w:r w:rsidR="00407F5C">
        <w:rPr>
          <w:noProof/>
        </w:rPr>
        <w:t>20</w:t>
      </w:r>
      <w:r>
        <w:fldChar w:fldCharType="end"/>
      </w:r>
      <w:r>
        <w:t xml:space="preserve">: Tabla </w:t>
      </w:r>
      <w:proofErr w:type="spellStart"/>
      <w:r>
        <w:t>Usuario_Grupo</w:t>
      </w:r>
      <w:proofErr w:type="spellEnd"/>
      <w:r>
        <w:t>. Elaboración Propia</w:t>
      </w:r>
      <w:bookmarkEnd w:id="221"/>
    </w:p>
    <w:p w14:paraId="1309EB5C" w14:textId="50C260DF" w:rsidR="008378BB" w:rsidRPr="008378BB" w:rsidRDefault="008378BB" w:rsidP="008378BB">
      <w:pPr>
        <w:pStyle w:val="Ttulo2"/>
        <w:numPr>
          <w:ilvl w:val="0"/>
          <w:numId w:val="0"/>
        </w:numPr>
        <w:ind w:left="737" w:hanging="737"/>
      </w:pPr>
      <w:bookmarkStart w:id="222" w:name="_Toc164416348"/>
      <w:r>
        <w:t>Grupos</w:t>
      </w:r>
      <w:bookmarkEnd w:id="222"/>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16834132" w14:textId="1C50F352" w:rsidR="008378BB" w:rsidRDefault="008378BB" w:rsidP="008378BB">
      <w:pPr>
        <w:pStyle w:val="Prrafodelista"/>
        <w:numPr>
          <w:ilvl w:val="0"/>
          <w:numId w:val="52"/>
        </w:numPr>
      </w:pPr>
      <w:proofErr w:type="spellStart"/>
      <w:r>
        <w:t>ID_Grupo</w:t>
      </w:r>
      <w:proofErr w:type="spellEnd"/>
      <w:r>
        <w:t>: Id único para identificar el grupo,</w:t>
      </w:r>
    </w:p>
    <w:p w14:paraId="78FE84B6" w14:textId="576DD347" w:rsidR="008378BB" w:rsidRDefault="008378BB" w:rsidP="008378BB">
      <w:pPr>
        <w:pStyle w:val="Prrafodelista"/>
        <w:numPr>
          <w:ilvl w:val="0"/>
          <w:numId w:val="52"/>
        </w:numPr>
      </w:pPr>
      <w:proofErr w:type="spellStart"/>
      <w:r>
        <w:t>Nombre_Grupo</w:t>
      </w:r>
      <w:proofErr w:type="spellEnd"/>
      <w:r>
        <w:t>: Nombre del grupo que se ha creado</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28C17AD5" w14:textId="7BA74C65" w:rsidR="00A504A3" w:rsidRDefault="00A504A3" w:rsidP="00A504A3">
      <w:pPr>
        <w:pStyle w:val="Descripcin"/>
        <w:jc w:val="center"/>
      </w:pPr>
      <w:bookmarkStart w:id="223" w:name="_Toc162954936"/>
      <w:r>
        <w:t xml:space="preserve">Ilustración </w:t>
      </w:r>
      <w:r>
        <w:fldChar w:fldCharType="begin"/>
      </w:r>
      <w:r>
        <w:instrText xml:space="preserve"> SEQ Ilustración \* ARABIC </w:instrText>
      </w:r>
      <w:r>
        <w:fldChar w:fldCharType="separate"/>
      </w:r>
      <w:r w:rsidR="00407F5C">
        <w:rPr>
          <w:noProof/>
        </w:rPr>
        <w:t>21</w:t>
      </w:r>
      <w:r>
        <w:fldChar w:fldCharType="end"/>
      </w:r>
      <w:r>
        <w:t>: Tabla Grupos. Elaboración Propia</w:t>
      </w:r>
      <w:bookmarkEnd w:id="223"/>
    </w:p>
    <w:p w14:paraId="186513B2" w14:textId="627DDDEE" w:rsidR="008378BB" w:rsidRPr="008378BB" w:rsidRDefault="008378BB" w:rsidP="008378BB">
      <w:pPr>
        <w:pStyle w:val="Ttulo2"/>
        <w:numPr>
          <w:ilvl w:val="0"/>
          <w:numId w:val="0"/>
        </w:numPr>
        <w:ind w:left="737" w:hanging="737"/>
      </w:pPr>
      <w:bookmarkStart w:id="224" w:name="_Toc164416349"/>
      <w:r>
        <w:t>Series</w:t>
      </w:r>
      <w:bookmarkEnd w:id="224"/>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rsidP="00AC0488">
      <w:pPr>
        <w:pStyle w:val="Prrafodelista"/>
        <w:numPr>
          <w:ilvl w:val="0"/>
          <w:numId w:val="53"/>
        </w:numPr>
      </w:pPr>
      <w:proofErr w:type="spellStart"/>
      <w:r>
        <w:t>Id_Serie</w:t>
      </w:r>
      <w:proofErr w:type="spellEnd"/>
      <w:r>
        <w:t>: Es el identificador único de la serie, este nos viene dado desde la API The Movie Database.</w:t>
      </w:r>
    </w:p>
    <w:p w14:paraId="4A773B38" w14:textId="0F13F875" w:rsidR="00AC0488" w:rsidRDefault="00AC0488" w:rsidP="00AC0488">
      <w:pPr>
        <w:pStyle w:val="Prrafodelista"/>
        <w:numPr>
          <w:ilvl w:val="0"/>
          <w:numId w:val="53"/>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lastRenderedPageBreak/>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143000" cy="863600"/>
                    </a:xfrm>
                    <a:prstGeom prst="rect">
                      <a:avLst/>
                    </a:prstGeom>
                  </pic:spPr>
                </pic:pic>
              </a:graphicData>
            </a:graphic>
          </wp:inline>
        </w:drawing>
      </w:r>
    </w:p>
    <w:p w14:paraId="586B4D49" w14:textId="0E583FE5" w:rsidR="00A504A3" w:rsidRDefault="00A504A3" w:rsidP="00A504A3">
      <w:pPr>
        <w:pStyle w:val="Descripcin"/>
        <w:jc w:val="center"/>
      </w:pPr>
      <w:bookmarkStart w:id="225" w:name="_Toc162954937"/>
      <w:r>
        <w:t xml:space="preserve">Ilustración </w:t>
      </w:r>
      <w:r>
        <w:fldChar w:fldCharType="begin"/>
      </w:r>
      <w:r>
        <w:instrText xml:space="preserve"> SEQ Ilustración \* ARABIC </w:instrText>
      </w:r>
      <w:r>
        <w:fldChar w:fldCharType="separate"/>
      </w:r>
      <w:r w:rsidR="00407F5C">
        <w:rPr>
          <w:noProof/>
        </w:rPr>
        <w:t>22</w:t>
      </w:r>
      <w:r>
        <w:fldChar w:fldCharType="end"/>
      </w:r>
      <w:r>
        <w:t>: Tabla Series. Elaboración Propia</w:t>
      </w:r>
      <w:bookmarkEnd w:id="225"/>
    </w:p>
    <w:p w14:paraId="0DF21EA7" w14:textId="6C4D5850" w:rsidR="00AC0488" w:rsidRPr="00AC0488" w:rsidRDefault="00AC0488" w:rsidP="00AC0488">
      <w:pPr>
        <w:pStyle w:val="Ttulo2"/>
        <w:numPr>
          <w:ilvl w:val="0"/>
          <w:numId w:val="0"/>
        </w:numPr>
        <w:ind w:left="737" w:hanging="737"/>
      </w:pPr>
      <w:bookmarkStart w:id="226" w:name="_Toc164416350"/>
      <w:r>
        <w:t>Capítulo</w:t>
      </w:r>
      <w:bookmarkEnd w:id="226"/>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rsidP="0030485A">
      <w:pPr>
        <w:pStyle w:val="Prrafodelista"/>
        <w:numPr>
          <w:ilvl w:val="0"/>
          <w:numId w:val="54"/>
        </w:numPr>
      </w:pPr>
      <w:proofErr w:type="spellStart"/>
      <w:r>
        <w:t>ID_Capitulo</w:t>
      </w:r>
      <w:proofErr w:type="spellEnd"/>
      <w:r>
        <w:t>:</w:t>
      </w:r>
      <w:r w:rsidR="00D93F25">
        <w:t xml:space="preserve"> ID único del capítulo, dado por la API The Movie Database</w:t>
      </w:r>
    </w:p>
    <w:p w14:paraId="78A17EE3" w14:textId="4F180219" w:rsidR="0030485A" w:rsidRDefault="0030485A" w:rsidP="0030485A">
      <w:pPr>
        <w:pStyle w:val="Prrafodelista"/>
        <w:numPr>
          <w:ilvl w:val="0"/>
          <w:numId w:val="54"/>
        </w:numPr>
      </w:pPr>
      <w:proofErr w:type="spellStart"/>
      <w:r>
        <w:t>ID_Serie</w:t>
      </w:r>
      <w:proofErr w:type="spellEnd"/>
      <w:r>
        <w:t>:</w:t>
      </w:r>
      <w:r w:rsidR="00D93F25">
        <w:t xml:space="preserve"> ID de la serie de ese capítulo.</w:t>
      </w:r>
    </w:p>
    <w:p w14:paraId="00454FA3" w14:textId="4C2292A6" w:rsidR="0030485A" w:rsidRDefault="0030485A" w:rsidP="0030485A">
      <w:pPr>
        <w:pStyle w:val="Prrafodelista"/>
        <w:numPr>
          <w:ilvl w:val="0"/>
          <w:numId w:val="54"/>
        </w:numPr>
      </w:pPr>
      <w:proofErr w:type="spellStart"/>
      <w:r>
        <w:t>Nombre_Capitulo</w:t>
      </w:r>
      <w:proofErr w:type="spellEnd"/>
      <w:r>
        <w:t>:</w:t>
      </w:r>
      <w:r w:rsidR="00D93F25">
        <w:t xml:space="preserve"> Nombre del capítulo.</w:t>
      </w:r>
    </w:p>
    <w:p w14:paraId="6B72FDCA" w14:textId="4E3D1AFF" w:rsidR="0030485A" w:rsidRDefault="0030485A" w:rsidP="0030485A">
      <w:pPr>
        <w:pStyle w:val="Prrafodelista"/>
        <w:numPr>
          <w:ilvl w:val="0"/>
          <w:numId w:val="54"/>
        </w:numPr>
      </w:pPr>
      <w:proofErr w:type="spellStart"/>
      <w:r>
        <w:t>Numero_Capitulo</w:t>
      </w:r>
      <w:proofErr w:type="spellEnd"/>
      <w:r>
        <w:t>:</w:t>
      </w:r>
      <w:r w:rsidR="00D93F25">
        <w:t xml:space="preserve"> Numero del capítulo.</w:t>
      </w:r>
    </w:p>
    <w:p w14:paraId="67B48A3B" w14:textId="37D10F2D" w:rsidR="0030485A" w:rsidRDefault="0030485A" w:rsidP="0030485A">
      <w:pPr>
        <w:pStyle w:val="Prrafodelista"/>
        <w:numPr>
          <w:ilvl w:val="0"/>
          <w:numId w:val="54"/>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091929" cy="1637894"/>
                    </a:xfrm>
                    <a:prstGeom prst="rect">
                      <a:avLst/>
                    </a:prstGeom>
                  </pic:spPr>
                </pic:pic>
              </a:graphicData>
            </a:graphic>
          </wp:inline>
        </w:drawing>
      </w:r>
    </w:p>
    <w:p w14:paraId="3E74FA55" w14:textId="51754679" w:rsidR="00A504A3" w:rsidRDefault="00A504A3" w:rsidP="00A504A3">
      <w:pPr>
        <w:pStyle w:val="Descripcin"/>
        <w:jc w:val="center"/>
      </w:pPr>
      <w:bookmarkStart w:id="227" w:name="_Toc162954938"/>
      <w:r>
        <w:t xml:space="preserve">Ilustración </w:t>
      </w:r>
      <w:r>
        <w:fldChar w:fldCharType="begin"/>
      </w:r>
      <w:r>
        <w:instrText xml:space="preserve"> SEQ Ilustración \* ARABIC </w:instrText>
      </w:r>
      <w:r>
        <w:fldChar w:fldCharType="separate"/>
      </w:r>
      <w:r w:rsidR="00407F5C">
        <w:rPr>
          <w:noProof/>
        </w:rPr>
        <w:t>23</w:t>
      </w:r>
      <w:r>
        <w:fldChar w:fldCharType="end"/>
      </w:r>
      <w:r>
        <w:t>: Tabla Capítulos. Elaboración Propia</w:t>
      </w:r>
      <w:bookmarkEnd w:id="227"/>
    </w:p>
    <w:p w14:paraId="48D5333A" w14:textId="75FD21CB" w:rsidR="00E136E9" w:rsidRPr="00E136E9" w:rsidRDefault="00E136E9" w:rsidP="00E136E9">
      <w:pPr>
        <w:pStyle w:val="Ttulo2"/>
        <w:numPr>
          <w:ilvl w:val="0"/>
          <w:numId w:val="0"/>
        </w:numPr>
        <w:ind w:left="737" w:hanging="737"/>
      </w:pPr>
      <w:bookmarkStart w:id="228" w:name="_Toc164416351"/>
      <w:r>
        <w:t>Visualizaciones</w:t>
      </w:r>
      <w:bookmarkEnd w:id="228"/>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rsidP="00E136E9">
      <w:pPr>
        <w:pStyle w:val="Prrafodelista"/>
        <w:numPr>
          <w:ilvl w:val="0"/>
          <w:numId w:val="55"/>
        </w:numPr>
      </w:pPr>
      <w:proofErr w:type="spellStart"/>
      <w:r>
        <w:t>ID_Usuario</w:t>
      </w:r>
      <w:proofErr w:type="spellEnd"/>
      <w:r>
        <w:t>: Id del usuario que ha visto ese capítulo.</w:t>
      </w:r>
    </w:p>
    <w:p w14:paraId="0D81D051" w14:textId="77777777" w:rsidR="00E136E9" w:rsidRDefault="00E136E9" w:rsidP="00E136E9">
      <w:pPr>
        <w:pStyle w:val="Prrafodelista"/>
        <w:numPr>
          <w:ilvl w:val="0"/>
          <w:numId w:val="55"/>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rsidP="00E136E9">
      <w:pPr>
        <w:pStyle w:val="Prrafodelista"/>
        <w:numPr>
          <w:ilvl w:val="0"/>
          <w:numId w:val="55"/>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lastRenderedPageBreak/>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143000" cy="1143000"/>
                    </a:xfrm>
                    <a:prstGeom prst="rect">
                      <a:avLst/>
                    </a:prstGeom>
                  </pic:spPr>
                </pic:pic>
              </a:graphicData>
            </a:graphic>
          </wp:inline>
        </w:drawing>
      </w:r>
    </w:p>
    <w:p w14:paraId="45E54F63" w14:textId="49F41740" w:rsidR="00A504A3" w:rsidRDefault="00A504A3" w:rsidP="00A504A3">
      <w:pPr>
        <w:pStyle w:val="Descripcin"/>
        <w:jc w:val="center"/>
      </w:pPr>
      <w:bookmarkStart w:id="229" w:name="_Toc162954939"/>
      <w:r>
        <w:t xml:space="preserve">Ilustración </w:t>
      </w:r>
      <w:r>
        <w:fldChar w:fldCharType="begin"/>
      </w:r>
      <w:r>
        <w:instrText xml:space="preserve"> SEQ Ilustración \* ARABIC </w:instrText>
      </w:r>
      <w:r>
        <w:fldChar w:fldCharType="separate"/>
      </w:r>
      <w:r w:rsidR="00407F5C">
        <w:rPr>
          <w:noProof/>
        </w:rPr>
        <w:t>24</w:t>
      </w:r>
      <w:r>
        <w:fldChar w:fldCharType="end"/>
      </w:r>
      <w:r>
        <w:t>: Tabla Visualizaciones. Elaboración Propia</w:t>
      </w:r>
      <w:bookmarkEnd w:id="229"/>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30" w:name="_Toc164416352"/>
      <w:r>
        <w:t>Comentarios Serie</w:t>
      </w:r>
      <w:bookmarkEnd w:id="230"/>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rsidP="002E108D">
      <w:pPr>
        <w:pStyle w:val="Prrafodelista"/>
        <w:numPr>
          <w:ilvl w:val="0"/>
          <w:numId w:val="56"/>
        </w:numPr>
      </w:pPr>
      <w:r>
        <w:t>I</w:t>
      </w:r>
      <w:r w:rsidRPr="002E108D">
        <w:t>d: Este es el identificador único de cada comentario.</w:t>
      </w:r>
    </w:p>
    <w:p w14:paraId="0F6DA200" w14:textId="1646697A" w:rsidR="002E108D" w:rsidRDefault="002E108D" w:rsidP="002E108D">
      <w:pPr>
        <w:pStyle w:val="Prrafodelista"/>
        <w:numPr>
          <w:ilvl w:val="0"/>
          <w:numId w:val="56"/>
        </w:numPr>
      </w:pPr>
      <w:r w:rsidRPr="002E108D">
        <w:t>Comentario: Este campo almacena el texto del comentario que el usuario ha hecho sobre una serie.</w:t>
      </w:r>
    </w:p>
    <w:p w14:paraId="5E28A788" w14:textId="4558B739" w:rsidR="002E108D" w:rsidRDefault="002E108D" w:rsidP="002E108D">
      <w:pPr>
        <w:pStyle w:val="Prrafodelista"/>
        <w:numPr>
          <w:ilvl w:val="0"/>
          <w:numId w:val="56"/>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rsidP="002E108D">
      <w:pPr>
        <w:pStyle w:val="Prrafodelista"/>
        <w:numPr>
          <w:ilvl w:val="0"/>
          <w:numId w:val="56"/>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rsidP="007D0878">
      <w:pPr>
        <w:pStyle w:val="Prrafodelista"/>
        <w:numPr>
          <w:ilvl w:val="0"/>
          <w:numId w:val="56"/>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rsidP="007D0878">
      <w:pPr>
        <w:pStyle w:val="Prrafodelista"/>
        <w:numPr>
          <w:ilvl w:val="0"/>
          <w:numId w:val="56"/>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861281" cy="1521596"/>
                    </a:xfrm>
                    <a:prstGeom prst="rect">
                      <a:avLst/>
                    </a:prstGeom>
                  </pic:spPr>
                </pic:pic>
              </a:graphicData>
            </a:graphic>
          </wp:inline>
        </w:drawing>
      </w:r>
    </w:p>
    <w:p w14:paraId="6059F19A" w14:textId="3024913B" w:rsidR="002E108D" w:rsidRDefault="007D0878" w:rsidP="001E0BB8">
      <w:pPr>
        <w:pStyle w:val="Descripcin"/>
        <w:jc w:val="center"/>
      </w:pPr>
      <w:r>
        <w:t xml:space="preserve">Ilustración </w:t>
      </w:r>
      <w:r>
        <w:fldChar w:fldCharType="begin"/>
      </w:r>
      <w:r>
        <w:instrText xml:space="preserve"> SEQ Ilustración \* ARABIC </w:instrText>
      </w:r>
      <w:r>
        <w:fldChar w:fldCharType="separate"/>
      </w:r>
      <w:r w:rsidR="00407F5C">
        <w:rPr>
          <w:noProof/>
        </w:rPr>
        <w:t>25</w:t>
      </w:r>
      <w:r>
        <w:fldChar w:fldCharType="end"/>
      </w:r>
      <w:r>
        <w:t xml:space="preserve">: Tabla Comentarios Serie. </w:t>
      </w:r>
      <w:r w:rsidR="000E4E8E">
        <w:t>Elaboración</w:t>
      </w:r>
      <w:r>
        <w:t xml:space="preserve"> propia.</w:t>
      </w:r>
    </w:p>
    <w:p w14:paraId="22CB2957" w14:textId="77777777" w:rsidR="001E0BB8" w:rsidRDefault="001E0BB8" w:rsidP="0087115D">
      <w:pPr>
        <w:pStyle w:val="Ttulo1"/>
        <w:numPr>
          <w:ilvl w:val="0"/>
          <w:numId w:val="0"/>
        </w:numPr>
        <w:ind w:left="360"/>
        <w:sectPr w:rsidR="001E0BB8" w:rsidSect="003B7C0E">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31" w:name="_Anexo_D:_Detalles"/>
      <w:bookmarkStart w:id="232" w:name="_Toc164416353"/>
      <w:bookmarkEnd w:id="231"/>
      <w:r>
        <w:lastRenderedPageBreak/>
        <w:t xml:space="preserve">Anexo </w:t>
      </w:r>
      <w:r w:rsidR="009553B8">
        <w:t>D</w:t>
      </w:r>
      <w:r>
        <w:t>: Detalles de Pantallas</w:t>
      </w:r>
      <w:bookmarkEnd w:id="232"/>
    </w:p>
    <w:p w14:paraId="5452D6D7" w14:textId="77777777" w:rsidR="0087115D" w:rsidRDefault="0087115D" w:rsidP="004C114D">
      <w:pPr>
        <w:pStyle w:val="Ttulo2"/>
        <w:numPr>
          <w:ilvl w:val="0"/>
          <w:numId w:val="0"/>
        </w:numPr>
        <w:ind w:left="737" w:hanging="737"/>
      </w:pPr>
      <w:bookmarkStart w:id="233" w:name="_Toc164416354"/>
      <w:r>
        <w:t>Pantalla Bienvenida</w:t>
      </w:r>
      <w:bookmarkEnd w:id="233"/>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1DC957FC" w:rsidR="0087115D" w:rsidRDefault="0087115D" w:rsidP="0087115D">
      <w:pPr>
        <w:pStyle w:val="Descripcin"/>
        <w:jc w:val="center"/>
      </w:pPr>
      <w:bookmarkStart w:id="234" w:name="_Toc162954943"/>
      <w:r>
        <w:t xml:space="preserve">Ilustración </w:t>
      </w:r>
      <w:r>
        <w:fldChar w:fldCharType="begin"/>
      </w:r>
      <w:r>
        <w:instrText xml:space="preserve"> SEQ Ilustración \* ARABIC </w:instrText>
      </w:r>
      <w:r>
        <w:fldChar w:fldCharType="separate"/>
      </w:r>
      <w:r w:rsidR="00407F5C">
        <w:rPr>
          <w:noProof/>
        </w:rPr>
        <w:t>26</w:t>
      </w:r>
      <w:r>
        <w:fldChar w:fldCharType="end"/>
      </w:r>
      <w:r>
        <w:t>: Pantalla de Bienvenida. Elaboración Propia</w:t>
      </w:r>
      <w:bookmarkEnd w:id="234"/>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lastRenderedPageBreak/>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35" w:name="_Toc164416355"/>
      <w:r>
        <w:t>Pantalla Inicio Sesión</w:t>
      </w:r>
      <w:bookmarkEnd w:id="235"/>
    </w:p>
    <w:p w14:paraId="63292CBA" w14:textId="77777777" w:rsidR="0087115D" w:rsidRPr="00B304DD" w:rsidRDefault="0087115D" w:rsidP="0087115D">
      <w:del w:id="236" w:author="Microsoft Word" w:date="2024-03-27T12:27:00Z">
        <w:r>
          <w:delText>En esta</w:delText>
        </w:r>
      </w:del>
      <w:r>
        <w:t xml:space="preserve">En esta </w:t>
      </w:r>
      <w:r w:rsidRPr="00B304DD">
        <w:t xml:space="preserve">pantalla </w:t>
      </w:r>
      <w:del w:id="237"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238"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lastRenderedPageBreak/>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EC84F86" w:rsidR="0087115D" w:rsidRDefault="0087115D" w:rsidP="0087115D">
      <w:pPr>
        <w:pStyle w:val="Descripcin"/>
        <w:jc w:val="center"/>
      </w:pPr>
      <w:bookmarkStart w:id="239" w:name="_Toc162954944"/>
      <w:r>
        <w:t xml:space="preserve">Ilustración </w:t>
      </w:r>
      <w:r>
        <w:fldChar w:fldCharType="begin"/>
      </w:r>
      <w:r>
        <w:instrText xml:space="preserve"> SEQ Ilustración \* ARABIC </w:instrText>
      </w:r>
      <w:r>
        <w:fldChar w:fldCharType="separate"/>
      </w:r>
      <w:r w:rsidR="00407F5C">
        <w:rPr>
          <w:noProof/>
        </w:rPr>
        <w:t>27</w:t>
      </w:r>
      <w:r>
        <w:fldChar w:fldCharType="end"/>
      </w:r>
      <w:r>
        <w:t>: Pantalla Inicio de Sesión. Elaboración Propia</w:t>
      </w:r>
      <w:bookmarkEnd w:id="239"/>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40" w:name="_Toc164416356"/>
      <w:r>
        <w:t>Pantalla Home</w:t>
      </w:r>
      <w:bookmarkEnd w:id="240"/>
      <w:r>
        <w:t xml:space="preserve"> </w:t>
      </w:r>
    </w:p>
    <w:p w14:paraId="628B2D68" w14:textId="77777777" w:rsidR="0087115D" w:rsidRDefault="0087115D" w:rsidP="0087115D">
      <w:bookmarkStart w:id="241" w:name="OLE_LINK5"/>
      <w:bookmarkStart w:id="242"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1"/>
    <w:bookmarkEnd w:id="242"/>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72"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1667C594" w:rsidR="0087115D" w:rsidRDefault="0087115D" w:rsidP="0087115D">
      <w:pPr>
        <w:pStyle w:val="Descripcin"/>
        <w:jc w:val="center"/>
      </w:pPr>
      <w:bookmarkStart w:id="243" w:name="_Toc162954945"/>
      <w:r>
        <w:t xml:space="preserve">Ilustración </w:t>
      </w:r>
      <w:r>
        <w:fldChar w:fldCharType="begin"/>
      </w:r>
      <w:r>
        <w:instrText xml:space="preserve"> SEQ Ilustración \* ARABIC </w:instrText>
      </w:r>
      <w:r>
        <w:fldChar w:fldCharType="separate"/>
      </w:r>
      <w:r w:rsidR="00407F5C">
        <w:rPr>
          <w:noProof/>
        </w:rPr>
        <w:t>28</w:t>
      </w:r>
      <w:r>
        <w:fldChar w:fldCharType="end"/>
      </w:r>
      <w:r>
        <w:t>: Pantalla de Inicio. Elaboración Propia</w:t>
      </w:r>
      <w:bookmarkEnd w:id="243"/>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lastRenderedPageBreak/>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4" w:name="_Toc164416357"/>
      <w:r>
        <w:t>Pantalla Ajustes</w:t>
      </w:r>
      <w:bookmarkEnd w:id="244"/>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lastRenderedPageBreak/>
        <w:drawing>
          <wp:inline distT="0" distB="0" distL="0" distR="0" wp14:anchorId="57C6259B" wp14:editId="01FFE777">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4A2CA53F" w:rsidR="0087115D" w:rsidRDefault="0087115D" w:rsidP="0087115D">
      <w:pPr>
        <w:pStyle w:val="Descripcin"/>
        <w:jc w:val="center"/>
      </w:pPr>
      <w:bookmarkStart w:id="245" w:name="_Toc162954946"/>
      <w:r>
        <w:t xml:space="preserve">Ilustración </w:t>
      </w:r>
      <w:r>
        <w:fldChar w:fldCharType="begin"/>
      </w:r>
      <w:r>
        <w:instrText xml:space="preserve"> SEQ Ilustración \* ARABIC </w:instrText>
      </w:r>
      <w:r>
        <w:fldChar w:fldCharType="separate"/>
      </w:r>
      <w:r w:rsidR="00407F5C">
        <w:rPr>
          <w:noProof/>
        </w:rPr>
        <w:t>29</w:t>
      </w:r>
      <w:r>
        <w:fldChar w:fldCharType="end"/>
      </w:r>
      <w:r>
        <w:t>: Pantalla Ajustes. Elaboración Propia</w:t>
      </w:r>
      <w:bookmarkEnd w:id="245"/>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4C114D">
      <w:pPr>
        <w:pStyle w:val="Ttulo2"/>
        <w:numPr>
          <w:ilvl w:val="0"/>
          <w:numId w:val="0"/>
        </w:numPr>
        <w:ind w:left="737" w:hanging="737"/>
      </w:pPr>
      <w:bookmarkStart w:id="246" w:name="_Toc164416358"/>
      <w:r>
        <w:t>Pantalla Crear Grupo</w:t>
      </w:r>
      <w:bookmarkEnd w:id="246"/>
    </w:p>
    <w:p w14:paraId="2BDEC755" w14:textId="77777777" w:rsidR="0087115D" w:rsidRDefault="0087115D" w:rsidP="0087115D">
      <w:bookmarkStart w:id="247" w:name="OLE_LINK9"/>
      <w:bookmarkStart w:id="248"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lastRenderedPageBreak/>
        <w:drawing>
          <wp:inline distT="0" distB="0" distL="0" distR="0" wp14:anchorId="21EFCA22" wp14:editId="5999F2AE">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2BCF5DE2" w:rsidR="0087115D" w:rsidRDefault="0087115D" w:rsidP="0087115D">
      <w:pPr>
        <w:pStyle w:val="Descripcin"/>
        <w:jc w:val="center"/>
      </w:pPr>
      <w:bookmarkStart w:id="249" w:name="_Toc162954947"/>
      <w:r>
        <w:t xml:space="preserve">Ilustración </w:t>
      </w:r>
      <w:r>
        <w:fldChar w:fldCharType="begin"/>
      </w:r>
      <w:r>
        <w:instrText xml:space="preserve"> SEQ Ilustración \* ARABIC </w:instrText>
      </w:r>
      <w:r>
        <w:fldChar w:fldCharType="separate"/>
      </w:r>
      <w:r w:rsidR="00407F5C">
        <w:rPr>
          <w:noProof/>
        </w:rPr>
        <w:t>30</w:t>
      </w:r>
      <w:r>
        <w:fldChar w:fldCharType="end"/>
      </w:r>
      <w:r>
        <w:t>: Pantalla Crear Grupo. Elaboración Propia.</w:t>
      </w:r>
      <w:bookmarkEnd w:id="249"/>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0" w:name="_Toc164416359"/>
      <w:bookmarkEnd w:id="247"/>
      <w:bookmarkEnd w:id="248"/>
      <w:r>
        <w:t>Pantalla Editar Grupo</w:t>
      </w:r>
      <w:bookmarkEnd w:id="250"/>
    </w:p>
    <w:p w14:paraId="73A0026B" w14:textId="77777777" w:rsidR="0087115D" w:rsidRDefault="0087115D" w:rsidP="0087115D">
      <w:bookmarkStart w:id="251" w:name="OLE_LINK20"/>
      <w:bookmarkStart w:id="252"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51"/>
    <w:bookmarkEnd w:id="252"/>
    <w:p w14:paraId="0D41CE83" w14:textId="77777777" w:rsidR="0087115D" w:rsidRDefault="0087115D" w:rsidP="0087115D">
      <w:pPr>
        <w:keepNext/>
        <w:jc w:val="center"/>
      </w:pPr>
      <w:r>
        <w:rPr>
          <w:noProof/>
        </w:rPr>
        <w:lastRenderedPageBreak/>
        <w:drawing>
          <wp:inline distT="0" distB="0" distL="0" distR="0" wp14:anchorId="7A71958F" wp14:editId="432E12F4">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6FF00DF7" w:rsidR="0087115D" w:rsidRDefault="0087115D" w:rsidP="0087115D">
      <w:pPr>
        <w:pStyle w:val="Descripcin"/>
        <w:jc w:val="center"/>
      </w:pPr>
      <w:bookmarkStart w:id="253" w:name="_Toc162954948"/>
      <w:r>
        <w:t xml:space="preserve">Ilustración </w:t>
      </w:r>
      <w:r>
        <w:fldChar w:fldCharType="begin"/>
      </w:r>
      <w:r>
        <w:instrText xml:space="preserve"> SEQ Ilustración \* ARABIC </w:instrText>
      </w:r>
      <w:r>
        <w:fldChar w:fldCharType="separate"/>
      </w:r>
      <w:r w:rsidR="00407F5C">
        <w:rPr>
          <w:noProof/>
        </w:rPr>
        <w:t>31</w:t>
      </w:r>
      <w:r>
        <w:fldChar w:fldCharType="end"/>
      </w:r>
      <w:r>
        <w:t>: Pantalla Editar Grupo. Elaboración propia.</w:t>
      </w:r>
      <w:bookmarkEnd w:id="253"/>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4C114D">
      <w:pPr>
        <w:pStyle w:val="Ttulo2"/>
        <w:numPr>
          <w:ilvl w:val="0"/>
          <w:numId w:val="0"/>
        </w:numPr>
        <w:ind w:left="737" w:hanging="737"/>
      </w:pPr>
      <w:bookmarkStart w:id="254" w:name="_Toc164416360"/>
      <w:r>
        <w:t>Pantalla Detalle de Serie</w:t>
      </w:r>
      <w:bookmarkEnd w:id="254"/>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w:t>
      </w:r>
      <w:r>
        <w:lastRenderedPageBreak/>
        <w:t>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5CAAD18" w:rsidR="0087115D" w:rsidRDefault="0087115D" w:rsidP="0087115D">
      <w:pPr>
        <w:pStyle w:val="Descripcin"/>
        <w:jc w:val="center"/>
      </w:pPr>
      <w:bookmarkStart w:id="255" w:name="_Toc162954949"/>
      <w:r>
        <w:t xml:space="preserve">Ilustración </w:t>
      </w:r>
      <w:r>
        <w:fldChar w:fldCharType="begin"/>
      </w:r>
      <w:r>
        <w:instrText xml:space="preserve"> SEQ Ilustración \* ARABIC </w:instrText>
      </w:r>
      <w:r>
        <w:fldChar w:fldCharType="separate"/>
      </w:r>
      <w:r w:rsidR="00407F5C">
        <w:rPr>
          <w:noProof/>
        </w:rPr>
        <w:t>32</w:t>
      </w:r>
      <w:r>
        <w:fldChar w:fldCharType="end"/>
      </w:r>
      <w:r>
        <w:t>: Pantalla Detalles de Serie. Elaboración Propia</w:t>
      </w:r>
      <w:bookmarkEnd w:id="255"/>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4C114D">
      <w:pPr>
        <w:pStyle w:val="Ttulo2"/>
        <w:numPr>
          <w:ilvl w:val="0"/>
          <w:numId w:val="0"/>
        </w:numPr>
        <w:ind w:left="737" w:hanging="737"/>
      </w:pPr>
      <w:bookmarkStart w:id="256" w:name="_Toc164416361"/>
      <w:r>
        <w:t>Pantalla Detalle de Temporada</w:t>
      </w:r>
      <w:bookmarkEnd w:id="256"/>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xml:space="preserve">. Estas acciones permiten al usuario gestionar su progreso en la temporada, registrando o eliminando episodios de su lista de visualizados. Estas interacciones son </w:t>
      </w:r>
      <w:r>
        <w:lastRenderedPageBreak/>
        <w:t>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3FC8EFF7" w:rsidR="0087115D" w:rsidRDefault="0087115D" w:rsidP="0087115D">
      <w:pPr>
        <w:pStyle w:val="Descripcin"/>
        <w:jc w:val="center"/>
      </w:pPr>
      <w:bookmarkStart w:id="257" w:name="_Toc162954950"/>
      <w:r>
        <w:t xml:space="preserve">Ilustración </w:t>
      </w:r>
      <w:r>
        <w:fldChar w:fldCharType="begin"/>
      </w:r>
      <w:r>
        <w:instrText xml:space="preserve"> SEQ Ilustración \* ARABIC </w:instrText>
      </w:r>
      <w:r>
        <w:fldChar w:fldCharType="separate"/>
      </w:r>
      <w:r w:rsidR="00407F5C">
        <w:rPr>
          <w:noProof/>
        </w:rPr>
        <w:t>33</w:t>
      </w:r>
      <w:r>
        <w:fldChar w:fldCharType="end"/>
      </w:r>
      <w:r>
        <w:t>: Pantalla Detalle de Temporada. Elaboración Propia.</w:t>
      </w:r>
      <w:bookmarkEnd w:id="257"/>
    </w:p>
    <w:p w14:paraId="15FBDFB3" w14:textId="77777777" w:rsidR="0087115D" w:rsidRDefault="0087115D" w:rsidP="0087115D">
      <w:bookmarkStart w:id="258" w:name="OLE_LINK65"/>
      <w:bookmarkStart w:id="259"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60" w:name="_Toc164416362"/>
      <w:bookmarkEnd w:id="258"/>
      <w:bookmarkEnd w:id="259"/>
      <w:r>
        <w:t xml:space="preserve">Pantalla Crear </w:t>
      </w:r>
      <w:r w:rsidRPr="004C114D">
        <w:t>Cuenta</w:t>
      </w:r>
      <w:bookmarkEnd w:id="260"/>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lastRenderedPageBreak/>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216A5D89" w14:textId="77777777" w:rsidR="00407F5C" w:rsidRDefault="00407F5C" w:rsidP="00407F5C">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2A712057" w14:textId="77777777" w:rsidR="00407F5C" w:rsidRDefault="00407F5C" w:rsidP="00407F5C">
      <w:pPr>
        <w:keepNext/>
        <w:jc w:val="center"/>
      </w:pPr>
      <w:r w:rsidRPr="00DF3917">
        <w:rPr>
          <w:i/>
          <w:iCs/>
          <w:noProof/>
        </w:rPr>
        <w:drawing>
          <wp:inline distT="0" distB="0" distL="0" distR="0" wp14:anchorId="768CDEF1" wp14:editId="1551C51B">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270B65FD" w14:textId="3FDF6084" w:rsidR="0087115D"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Pantalla Crear Cuenta. Elaboración Propia.</w:t>
      </w:r>
    </w:p>
    <w:p w14:paraId="7B546AEE" w14:textId="77777777" w:rsidR="0087115D" w:rsidRDefault="0087115D" w:rsidP="004C114D">
      <w:pPr>
        <w:pStyle w:val="Ttulo2"/>
        <w:numPr>
          <w:ilvl w:val="0"/>
          <w:numId w:val="0"/>
        </w:numPr>
        <w:ind w:left="737" w:hanging="737"/>
      </w:pPr>
      <w:bookmarkStart w:id="261" w:name="_Toc164416363"/>
      <w:r>
        <w:t>Pantalla Calendario</w:t>
      </w:r>
      <w:bookmarkEnd w:id="261"/>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lastRenderedPageBreak/>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p w14:paraId="16A0AC75" w14:textId="77777777" w:rsidR="00407F5C" w:rsidRDefault="00407F5C" w:rsidP="00407F5C">
      <w:pPr>
        <w:keepNext/>
        <w:jc w:val="center"/>
      </w:pPr>
      <w:r>
        <w:rPr>
          <w:noProof/>
        </w:rPr>
        <w:drawing>
          <wp:inline distT="0" distB="0" distL="0" distR="0" wp14:anchorId="697DB3D4" wp14:editId="43EF05F4">
            <wp:extent cx="1213669" cy="2633472"/>
            <wp:effectExtent l="0" t="0" r="5715"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9231" cy="2645540"/>
                    </a:xfrm>
                    <a:prstGeom prst="rect">
                      <a:avLst/>
                    </a:prstGeom>
                  </pic:spPr>
                </pic:pic>
              </a:graphicData>
            </a:graphic>
          </wp:inline>
        </w:drawing>
      </w:r>
    </w:p>
    <w:p w14:paraId="3903DBFB" w14:textId="0897D5BA" w:rsidR="00407F5C"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Pantalla Calendario. Elaboración Propia.</w:t>
      </w:r>
    </w:p>
    <w:p w14:paraId="12FFBC59" w14:textId="77777777" w:rsidR="00A504A3" w:rsidRPr="00A504A3" w:rsidRDefault="00A504A3" w:rsidP="00A504A3"/>
    <w:sectPr w:rsidR="00A504A3" w:rsidRPr="00A504A3" w:rsidSect="003B7C0E">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4" w:author="Diego Viñals Lage" w:date="2024-04-17T12:41:00Z" w:initials="DV">
    <w:p w14:paraId="3F4533D2" w14:textId="77777777" w:rsidR="005C4BAA" w:rsidRDefault="005C4BAA" w:rsidP="005C4BAA">
      <w:pPr>
        <w:jc w:val="left"/>
      </w:pPr>
      <w:r>
        <w:rPr>
          <w:rStyle w:val="Refdecomentario"/>
        </w:rPr>
        <w:annotationRef/>
      </w:r>
      <w:r>
        <w:rPr>
          <w:sz w:val="20"/>
          <w:szCs w:val="20"/>
        </w:rPr>
        <w:t>Añadir referencia de que es</w:t>
      </w:r>
    </w:p>
    <w:p w14:paraId="7AE723D8" w14:textId="77777777" w:rsidR="005C4BAA" w:rsidRDefault="005C4BAA" w:rsidP="005C4BAA">
      <w:pPr>
        <w:jc w:val="left"/>
      </w:pPr>
    </w:p>
  </w:comment>
  <w:comment w:id="35" w:author="Diego Viñals Lage" w:date="2024-04-17T12:41:00Z" w:initials="DV">
    <w:p w14:paraId="2CAF693D" w14:textId="77777777" w:rsidR="005C4BAA" w:rsidRDefault="005C4BAA" w:rsidP="005C4BAA">
      <w:pPr>
        <w:jc w:val="left"/>
      </w:pPr>
      <w:r>
        <w:rPr>
          <w:rStyle w:val="Refdecomentario"/>
        </w:rPr>
        <w:annotationRef/>
      </w:r>
      <w:r>
        <w:rPr>
          <w:sz w:val="20"/>
          <w:szCs w:val="20"/>
        </w:rPr>
        <w:t>Añadir referencia de que es</w:t>
      </w:r>
    </w:p>
  </w:comment>
  <w:comment w:id="38" w:author="Manuel Raposo" w:date="2024-03-07T17:08:00Z" w:initials="MR">
    <w:p w14:paraId="70A3BC1B" w14:textId="049343ED"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05" w:author="Diego Viñals Lage" w:date="2024-04-17T12:42:00Z" w:initials="DV">
    <w:p w14:paraId="5058FCC0" w14:textId="77777777" w:rsidR="005C4BAA" w:rsidRDefault="005C4BAA" w:rsidP="005C4BAA">
      <w:pPr>
        <w:jc w:val="left"/>
      </w:pPr>
      <w:r>
        <w:rPr>
          <w:rStyle w:val="Refdecomentario"/>
        </w:rPr>
        <w:annotationRef/>
      </w:r>
      <w:r>
        <w:rPr>
          <w:sz w:val="20"/>
          <w:szCs w:val="20"/>
        </w:rPr>
        <w:t>Modificar Gantt</w:t>
      </w:r>
    </w:p>
  </w:comment>
  <w:comment w:id="113" w:author="Manuel Raposo" w:date="2024-02-23T11:31:00Z" w:initials="MR">
    <w:p w14:paraId="4B42BFAD" w14:textId="07A56E95" w:rsidR="00A51C29" w:rsidRDefault="00A51C29" w:rsidP="00A51C29">
      <w:pPr>
        <w:pStyle w:val="Textocomentario"/>
        <w:jc w:val="left"/>
      </w:pPr>
      <w:r>
        <w:rPr>
          <w:rStyle w:val="Refdecomentario"/>
        </w:rPr>
        <w:annotationRef/>
      </w:r>
      <w:r>
        <w:t>Completar</w:t>
      </w:r>
    </w:p>
  </w:comment>
  <w:comment w:id="114"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19" w:author="Diego Viñals Lage" w:date="2024-04-17T12:43:00Z" w:initials="DV">
    <w:p w14:paraId="39D46EB3" w14:textId="77777777" w:rsidR="00D405FC" w:rsidRDefault="00D405FC" w:rsidP="00D405FC">
      <w:pPr>
        <w:jc w:val="left"/>
      </w:pPr>
      <w:r>
        <w:rPr>
          <w:rStyle w:val="Refdecomentario"/>
        </w:rPr>
        <w:annotationRef/>
      </w:r>
      <w:r>
        <w:rPr>
          <w:sz w:val="20"/>
          <w:szCs w:val="20"/>
        </w:rPr>
        <w:t>Añadir referencia</w:t>
      </w:r>
    </w:p>
  </w:comment>
  <w:comment w:id="123" w:author="Diego Viñals Lage" w:date="2024-04-17T12:43:00Z" w:initials="DV">
    <w:p w14:paraId="5309D0EF" w14:textId="77777777" w:rsidR="00D405FC" w:rsidRDefault="00D405FC" w:rsidP="00D405FC">
      <w:pPr>
        <w:jc w:val="left"/>
      </w:pPr>
      <w:r>
        <w:rPr>
          <w:rStyle w:val="Refdecomentario"/>
        </w:rPr>
        <w:annotationRef/>
      </w:r>
      <w:r>
        <w:rPr>
          <w:sz w:val="20"/>
          <w:szCs w:val="20"/>
        </w:rPr>
        <w:t xml:space="preserve">Añadir referencia de donde se encontró esta solución </w:t>
      </w:r>
    </w:p>
  </w:comment>
  <w:comment w:id="131" w:author="Diego Viñals Lage" w:date="2024-04-17T12:48:00Z" w:initials="DV">
    <w:p w14:paraId="03F622AF" w14:textId="77777777" w:rsidR="00C462CF" w:rsidRDefault="00C462CF" w:rsidP="00C462CF">
      <w:pPr>
        <w:jc w:val="left"/>
      </w:pPr>
      <w:r>
        <w:rPr>
          <w:rStyle w:val="Refdecomentario"/>
        </w:rPr>
        <w:annotationRef/>
      </w:r>
      <w:r>
        <w:rPr>
          <w:sz w:val="20"/>
          <w:szCs w:val="20"/>
        </w:rPr>
        <w:t>Aqui hay que meter referencias de donde he sacado la idea de hacer esto</w:t>
      </w:r>
    </w:p>
  </w:comment>
  <w:comment w:id="135" w:author="Diego Viñals Lage" w:date="2024-04-17T12:44:00Z" w:initials="DV">
    <w:p w14:paraId="68DE05C8" w14:textId="77777777" w:rsidR="00D405FC" w:rsidRDefault="00D405FC" w:rsidP="00D405FC">
      <w:pPr>
        <w:jc w:val="left"/>
      </w:pPr>
      <w:r>
        <w:rPr>
          <w:rStyle w:val="Refdecomentario"/>
        </w:rPr>
        <w:annotationRef/>
      </w:r>
      <w:r>
        <w:rPr>
          <w:sz w:val="20"/>
          <w:szCs w:val="20"/>
        </w:rPr>
        <w:t>Añadir referencia</w:t>
      </w:r>
    </w:p>
  </w:comment>
  <w:comment w:id="137" w:author="Diego Viñals Lage" w:date="2024-04-17T12:44:00Z" w:initials="DV">
    <w:p w14:paraId="75A7CF42" w14:textId="77777777" w:rsidR="00D405FC" w:rsidRDefault="00D405FC" w:rsidP="00D405FC">
      <w:pPr>
        <w:jc w:val="left"/>
      </w:pPr>
      <w:r>
        <w:rPr>
          <w:rStyle w:val="Refdecomentario"/>
        </w:rPr>
        <w:annotationRef/>
      </w:r>
      <w:r>
        <w:rPr>
          <w:sz w:val="20"/>
          <w:szCs w:val="20"/>
        </w:rPr>
        <w:t>Añadir referencia LIBRO sobre diseño</w:t>
      </w:r>
    </w:p>
  </w:comment>
  <w:comment w:id="142" w:author="Diego Viñals Lage" w:date="2024-04-17T12:45:00Z" w:initials="DV">
    <w:p w14:paraId="18EA4AC5" w14:textId="77777777" w:rsidR="00C21B7F" w:rsidRDefault="00C21B7F" w:rsidP="00C21B7F">
      <w:pPr>
        <w:jc w:val="left"/>
      </w:pPr>
      <w:r>
        <w:rPr>
          <w:rStyle w:val="Refdecomentario"/>
        </w:rPr>
        <w:annotationRef/>
      </w:r>
      <w:r>
        <w:rPr>
          <w:sz w:val="20"/>
          <w:szCs w:val="20"/>
        </w:rPr>
        <w:t>Añadir referencia de que poner</w:t>
      </w:r>
    </w:p>
  </w:comment>
  <w:comment w:id="144" w:author="Diego Viñals Lage" w:date="2024-04-17T12:46:00Z" w:initials="DV">
    <w:p w14:paraId="27AEE0C0" w14:textId="77777777" w:rsidR="00C21B7F" w:rsidRDefault="00C21B7F" w:rsidP="00C21B7F">
      <w:pPr>
        <w:jc w:val="left"/>
      </w:pPr>
      <w:r>
        <w:rPr>
          <w:rStyle w:val="Refdecomentario"/>
        </w:rPr>
        <w:annotationRef/>
      </w:r>
      <w:r>
        <w:rPr>
          <w:sz w:val="20"/>
          <w:szCs w:val="20"/>
        </w:rPr>
        <w:t>Referenciar DIS</w:t>
      </w:r>
    </w:p>
  </w:comment>
  <w:comment w:id="149" w:author="Diego Viñals Lage" w:date="2024-04-17T12:46:00Z" w:initials="DV">
    <w:p w14:paraId="5D3A5E54" w14:textId="77777777" w:rsidR="00C21B7F" w:rsidRDefault="00C21B7F" w:rsidP="00C21B7F">
      <w:pPr>
        <w:jc w:val="left"/>
      </w:pPr>
      <w:r>
        <w:rPr>
          <w:rStyle w:val="Refdecomentario"/>
        </w:rPr>
        <w:annotationRef/>
      </w:r>
      <w:r>
        <w:rPr>
          <w:sz w:val="20"/>
          <w:szCs w:val="20"/>
        </w:rPr>
        <w:t>Referenciar cloudflare</w:t>
      </w:r>
    </w:p>
  </w:comment>
  <w:comment w:id="151" w:author="Diego Viñals Lage" w:date="2024-04-17T12:46:00Z" w:initials="DV">
    <w:p w14:paraId="2118DF7C" w14:textId="77777777" w:rsidR="00C21B7F" w:rsidRDefault="00C21B7F" w:rsidP="00C21B7F">
      <w:pPr>
        <w:jc w:val="left"/>
      </w:pPr>
      <w:r>
        <w:rPr>
          <w:rStyle w:val="Refdecomentario"/>
        </w:rPr>
        <w:annotationRef/>
      </w:r>
      <w:r>
        <w:rPr>
          <w:sz w:val="20"/>
          <w:szCs w:val="20"/>
        </w:rPr>
        <w:t>Referencias trafek, intentar LIBRO</w:t>
      </w:r>
    </w:p>
  </w:comment>
  <w:comment w:id="161" w:author="Diego Viñals Lage" w:date="2024-04-17T12:48:00Z" w:initials="DV">
    <w:p w14:paraId="5836B043" w14:textId="77777777" w:rsidR="001C18BE" w:rsidRDefault="001C18BE" w:rsidP="001C18BE">
      <w:pPr>
        <w:jc w:val="left"/>
      </w:pPr>
      <w:r>
        <w:rPr>
          <w:rStyle w:val="Refdecomentario"/>
        </w:rPr>
        <w:annotationRef/>
      </w:r>
      <w:r>
        <w:rPr>
          <w:sz w:val="20"/>
          <w:szCs w:val="20"/>
        </w:rPr>
        <w:t>Aqui hay que meter referencias de donde he sacado la idea de hacer esto</w:t>
      </w:r>
    </w:p>
  </w:comment>
  <w:comment w:id="164" w:author="Diego Viñals Lage" w:date="2024-04-17T12:49:00Z" w:initials="DV">
    <w:p w14:paraId="156EAE39" w14:textId="77777777" w:rsidR="001C18BE" w:rsidRDefault="001C18BE" w:rsidP="001C18BE">
      <w:pPr>
        <w:jc w:val="left"/>
      </w:pPr>
      <w:r>
        <w:rPr>
          <w:rStyle w:val="Refdecomentario"/>
        </w:rPr>
        <w:annotationRef/>
      </w:r>
      <w:r>
        <w:rPr>
          <w:sz w:val="20"/>
          <w:szCs w:val="20"/>
        </w:rPr>
        <w:t>Aqui hay que meter referencias de como subir las apps. LIBRO si es posible</w:t>
      </w:r>
    </w:p>
  </w:comment>
  <w:comment w:id="207" w:author="Manuel Raposo" w:date="2024-03-07T17:11:00Z" w:initials="MR">
    <w:p w14:paraId="72950806" w14:textId="14936BEA"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AE723D8" w15:done="1"/>
  <w15:commentEx w15:paraId="2CAF693D" w15:done="1"/>
  <w15:commentEx w15:paraId="70A3BC1B" w15:done="1"/>
  <w15:commentEx w15:paraId="5058FCC0" w15:done="0"/>
  <w15:commentEx w15:paraId="4B42BFAD" w15:done="1"/>
  <w15:commentEx w15:paraId="6FF614F7" w15:paraIdParent="4B42BFAD" w15:done="1"/>
  <w15:commentEx w15:paraId="39D46EB3" w15:done="0"/>
  <w15:commentEx w15:paraId="5309D0EF" w15:done="0"/>
  <w15:commentEx w15:paraId="03F622AF" w15:done="0"/>
  <w15:commentEx w15:paraId="68DE05C8" w15:done="0"/>
  <w15:commentEx w15:paraId="75A7CF42" w15:done="0"/>
  <w15:commentEx w15:paraId="18EA4AC5" w15:done="0"/>
  <w15:commentEx w15:paraId="27AEE0C0" w15:done="0"/>
  <w15:commentEx w15:paraId="5D3A5E54" w15:done="0"/>
  <w15:commentEx w15:paraId="2118DF7C" w15:done="0"/>
  <w15:commentEx w15:paraId="5836B043" w15:done="0"/>
  <w15:commentEx w15:paraId="156EAE39" w15:done="0"/>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696F8B" w16cex:dateUtc="2024-03-07T16:03:00Z"/>
  <w16cex:commentExtensible w16cex:durableId="50728DE0" w16cex:dateUtc="2024-04-17T10:41:00Z"/>
  <w16cex:commentExtensible w16cex:durableId="2FD7EEFB" w16cex:dateUtc="2024-04-17T10:41:00Z"/>
  <w16cex:commentExtensible w16cex:durableId="646CDB93" w16cex:dateUtc="2024-03-07T16:08:00Z"/>
  <w16cex:commentExtensible w16cex:durableId="60205054" w16cex:dateUtc="2024-04-17T10:42:00Z"/>
  <w16cex:commentExtensible w16cex:durableId="5E0ED42E" w16cex:dateUtc="2024-02-23T10:31:00Z"/>
  <w16cex:commentExtensible w16cex:durableId="0D32EDD9" w16cex:dateUtc="2024-03-07T16:09:00Z"/>
  <w16cex:commentExtensible w16cex:durableId="7B1AAEAA" w16cex:dateUtc="2024-04-17T10:43:00Z"/>
  <w16cex:commentExtensible w16cex:durableId="23049E1B" w16cex:dateUtc="2024-04-17T10:43:00Z"/>
  <w16cex:commentExtensible w16cex:durableId="717F8EFE" w16cex:dateUtc="2024-04-17T10:48:00Z"/>
  <w16cex:commentExtensible w16cex:durableId="770BD6F5" w16cex:dateUtc="2024-04-17T10:44:00Z"/>
  <w16cex:commentExtensible w16cex:durableId="68E561E1" w16cex:dateUtc="2024-04-17T10:44:00Z"/>
  <w16cex:commentExtensible w16cex:durableId="36FFE2C5" w16cex:dateUtc="2024-04-17T10:45:00Z"/>
  <w16cex:commentExtensible w16cex:durableId="607F4C78" w16cex:dateUtc="2024-04-17T10:46:00Z"/>
  <w16cex:commentExtensible w16cex:durableId="663AFE7B" w16cex:dateUtc="2024-04-17T10:46:00Z"/>
  <w16cex:commentExtensible w16cex:durableId="190C70D4" w16cex:dateUtc="2024-04-17T10:46:00Z"/>
  <w16cex:commentExtensible w16cex:durableId="61DB7F37" w16cex:dateUtc="2024-04-17T10:48:00Z"/>
  <w16cex:commentExtensible w16cex:durableId="39D98099" w16cex:dateUtc="2024-04-17T10:4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AE723D8" w16cid:durableId="50728DE0"/>
  <w16cid:commentId w16cid:paraId="2CAF693D" w16cid:durableId="2FD7EEFB"/>
  <w16cid:commentId w16cid:paraId="70A3BC1B" w16cid:durableId="646CDB93"/>
  <w16cid:commentId w16cid:paraId="5058FCC0" w16cid:durableId="60205054"/>
  <w16cid:commentId w16cid:paraId="4B42BFAD" w16cid:durableId="5E0ED42E"/>
  <w16cid:commentId w16cid:paraId="6FF614F7" w16cid:durableId="0D32EDD9"/>
  <w16cid:commentId w16cid:paraId="39D46EB3" w16cid:durableId="7B1AAEAA"/>
  <w16cid:commentId w16cid:paraId="5309D0EF" w16cid:durableId="23049E1B"/>
  <w16cid:commentId w16cid:paraId="03F622AF" w16cid:durableId="717F8EFE"/>
  <w16cid:commentId w16cid:paraId="68DE05C8" w16cid:durableId="770BD6F5"/>
  <w16cid:commentId w16cid:paraId="75A7CF42" w16cid:durableId="68E561E1"/>
  <w16cid:commentId w16cid:paraId="18EA4AC5" w16cid:durableId="36FFE2C5"/>
  <w16cid:commentId w16cid:paraId="27AEE0C0" w16cid:durableId="607F4C78"/>
  <w16cid:commentId w16cid:paraId="5D3A5E54" w16cid:durableId="663AFE7B"/>
  <w16cid:commentId w16cid:paraId="2118DF7C" w16cid:durableId="190C70D4"/>
  <w16cid:commentId w16cid:paraId="5836B043" w16cid:durableId="61DB7F37"/>
  <w16cid:commentId w16cid:paraId="156EAE39" w16cid:durableId="39D9809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EF919" w14:textId="77777777" w:rsidR="003B7C0E" w:rsidRDefault="003B7C0E" w:rsidP="00CB0A14">
      <w:pPr>
        <w:spacing w:after="0" w:line="240" w:lineRule="auto"/>
      </w:pPr>
      <w:r>
        <w:separator/>
      </w:r>
    </w:p>
  </w:endnote>
  <w:endnote w:type="continuationSeparator" w:id="0">
    <w:p w14:paraId="6CD7B6B0" w14:textId="77777777" w:rsidR="003B7C0E" w:rsidRDefault="003B7C0E" w:rsidP="00CB0A14">
      <w:pPr>
        <w:spacing w:after="0" w:line="240" w:lineRule="auto"/>
      </w:pPr>
      <w:r>
        <w:continuationSeparator/>
      </w:r>
    </w:p>
  </w:endnote>
  <w:endnote w:type="continuationNotice" w:id="1">
    <w:p w14:paraId="4D2EACEF" w14:textId="77777777" w:rsidR="003B7C0E" w:rsidRDefault="003B7C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6FF11" w14:textId="77777777" w:rsidR="003B7C0E" w:rsidRDefault="003B7C0E" w:rsidP="00CB0A14">
      <w:pPr>
        <w:spacing w:after="0" w:line="240" w:lineRule="auto"/>
      </w:pPr>
      <w:r>
        <w:separator/>
      </w:r>
    </w:p>
  </w:footnote>
  <w:footnote w:type="continuationSeparator" w:id="0">
    <w:p w14:paraId="42E9F996" w14:textId="77777777" w:rsidR="003B7C0E" w:rsidRDefault="003B7C0E" w:rsidP="00CB0A14">
      <w:pPr>
        <w:spacing w:after="0" w:line="240" w:lineRule="auto"/>
      </w:pPr>
      <w:r>
        <w:continuationSeparator/>
      </w:r>
    </w:p>
  </w:footnote>
  <w:footnote w:type="continuationNotice" w:id="1">
    <w:p w14:paraId="40A90DCE" w14:textId="77777777" w:rsidR="003B7C0E" w:rsidRDefault="003B7C0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0B"/>
    <w:multiLevelType w:val="hybridMultilevel"/>
    <w:tmpl w:val="E5C2E82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9"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5"/>
  </w:num>
  <w:num w:numId="2" w16cid:durableId="1730376537">
    <w:abstractNumId w:val="50"/>
  </w:num>
  <w:num w:numId="3" w16cid:durableId="1658024522">
    <w:abstractNumId w:val="38"/>
  </w:num>
  <w:num w:numId="4" w16cid:durableId="1630552480">
    <w:abstractNumId w:val="6"/>
  </w:num>
  <w:num w:numId="5" w16cid:durableId="574314265">
    <w:abstractNumId w:val="15"/>
  </w:num>
  <w:num w:numId="6" w16cid:durableId="1095908269">
    <w:abstractNumId w:val="4"/>
  </w:num>
  <w:num w:numId="7" w16cid:durableId="569463122">
    <w:abstractNumId w:val="2"/>
  </w:num>
  <w:num w:numId="8" w16cid:durableId="414670637">
    <w:abstractNumId w:val="51"/>
  </w:num>
  <w:num w:numId="9" w16cid:durableId="1422212791">
    <w:abstractNumId w:val="32"/>
  </w:num>
  <w:num w:numId="10" w16cid:durableId="1533572208">
    <w:abstractNumId w:val="13"/>
  </w:num>
  <w:num w:numId="11" w16cid:durableId="662006159">
    <w:abstractNumId w:val="44"/>
  </w:num>
  <w:num w:numId="12" w16cid:durableId="470173594">
    <w:abstractNumId w:val="10"/>
  </w:num>
  <w:num w:numId="13" w16cid:durableId="976567157">
    <w:abstractNumId w:val="53"/>
  </w:num>
  <w:num w:numId="14" w16cid:durableId="1497841336">
    <w:abstractNumId w:val="39"/>
  </w:num>
  <w:num w:numId="15" w16cid:durableId="500436938">
    <w:abstractNumId w:val="45"/>
  </w:num>
  <w:num w:numId="16" w16cid:durableId="1171212907">
    <w:abstractNumId w:val="26"/>
  </w:num>
  <w:num w:numId="17" w16cid:durableId="1040320235">
    <w:abstractNumId w:val="12"/>
  </w:num>
  <w:num w:numId="18" w16cid:durableId="763380167">
    <w:abstractNumId w:val="31"/>
  </w:num>
  <w:num w:numId="19" w16cid:durableId="53823932">
    <w:abstractNumId w:val="1"/>
  </w:num>
  <w:num w:numId="20" w16cid:durableId="110327426">
    <w:abstractNumId w:val="28"/>
  </w:num>
  <w:num w:numId="21" w16cid:durableId="1803573827">
    <w:abstractNumId w:val="14"/>
  </w:num>
  <w:num w:numId="22" w16cid:durableId="357001703">
    <w:abstractNumId w:val="21"/>
  </w:num>
  <w:num w:numId="23" w16cid:durableId="1072237541">
    <w:abstractNumId w:val="7"/>
  </w:num>
  <w:num w:numId="24" w16cid:durableId="13770937">
    <w:abstractNumId w:val="18"/>
  </w:num>
  <w:num w:numId="25" w16cid:durableId="1983539508">
    <w:abstractNumId w:val="34"/>
  </w:num>
  <w:num w:numId="26" w16cid:durableId="1170363905">
    <w:abstractNumId w:val="3"/>
  </w:num>
  <w:num w:numId="27" w16cid:durableId="1728409417">
    <w:abstractNumId w:val="9"/>
  </w:num>
  <w:num w:numId="28" w16cid:durableId="751512380">
    <w:abstractNumId w:val="29"/>
  </w:num>
  <w:num w:numId="29" w16cid:durableId="99954233">
    <w:abstractNumId w:val="54"/>
  </w:num>
  <w:num w:numId="30" w16cid:durableId="1547985251">
    <w:abstractNumId w:val="36"/>
  </w:num>
  <w:num w:numId="31" w16cid:durableId="769397980">
    <w:abstractNumId w:val="48"/>
  </w:num>
  <w:num w:numId="32" w16cid:durableId="418986526">
    <w:abstractNumId w:val="46"/>
  </w:num>
  <w:num w:numId="33" w16cid:durableId="179469407">
    <w:abstractNumId w:val="11"/>
  </w:num>
  <w:num w:numId="34" w16cid:durableId="943267941">
    <w:abstractNumId w:val="49"/>
  </w:num>
  <w:num w:numId="35" w16cid:durableId="502859197">
    <w:abstractNumId w:val="41"/>
  </w:num>
  <w:num w:numId="36" w16cid:durableId="1923879319">
    <w:abstractNumId w:val="52"/>
  </w:num>
  <w:num w:numId="37" w16cid:durableId="1512185365">
    <w:abstractNumId w:val="35"/>
  </w:num>
  <w:num w:numId="38" w16cid:durableId="1277906859">
    <w:abstractNumId w:val="8"/>
  </w:num>
  <w:num w:numId="39" w16cid:durableId="2050572986">
    <w:abstractNumId w:val="19"/>
  </w:num>
  <w:num w:numId="40" w16cid:durableId="1042559609">
    <w:abstractNumId w:val="16"/>
  </w:num>
  <w:num w:numId="41" w16cid:durableId="1571308965">
    <w:abstractNumId w:val="5"/>
  </w:num>
  <w:num w:numId="42" w16cid:durableId="681929944">
    <w:abstractNumId w:val="42"/>
  </w:num>
  <w:num w:numId="43" w16cid:durableId="2093623973">
    <w:abstractNumId w:val="27"/>
  </w:num>
  <w:num w:numId="44" w16cid:durableId="2020811768">
    <w:abstractNumId w:val="22"/>
  </w:num>
  <w:num w:numId="45" w16cid:durableId="282537461">
    <w:abstractNumId w:val="33"/>
  </w:num>
  <w:num w:numId="46" w16cid:durableId="1653630700">
    <w:abstractNumId w:val="37"/>
  </w:num>
  <w:num w:numId="47" w16cid:durableId="456143415">
    <w:abstractNumId w:val="20"/>
  </w:num>
  <w:num w:numId="48" w16cid:durableId="758062731">
    <w:abstractNumId w:val="0"/>
  </w:num>
  <w:num w:numId="49" w16cid:durableId="1239054058">
    <w:abstractNumId w:val="25"/>
  </w:num>
  <w:num w:numId="50" w16cid:durableId="848787612">
    <w:abstractNumId w:val="30"/>
  </w:num>
  <w:num w:numId="51" w16cid:durableId="341131557">
    <w:abstractNumId w:val="47"/>
  </w:num>
  <w:num w:numId="52" w16cid:durableId="1707366259">
    <w:abstractNumId w:val="23"/>
  </w:num>
  <w:num w:numId="53" w16cid:durableId="889728628">
    <w:abstractNumId w:val="40"/>
  </w:num>
  <w:num w:numId="54" w16cid:durableId="484975465">
    <w:abstractNumId w:val="24"/>
  </w:num>
  <w:num w:numId="55" w16cid:durableId="1809589022">
    <w:abstractNumId w:val="43"/>
  </w:num>
  <w:num w:numId="56" w16cid:durableId="1014766006">
    <w:abstractNumId w:val="1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rson w15:author="Diego Viñals Lage">
    <w15:presenceInfo w15:providerId="AD" w15:userId="S::7900780@alumnos.ufv.es::c1e14b1a-6fa2-4793-8e40-7f4e17123e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25354"/>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31BE"/>
    <w:rsid w:val="000640A5"/>
    <w:rsid w:val="000642E8"/>
    <w:rsid w:val="000664A0"/>
    <w:rsid w:val="00067926"/>
    <w:rsid w:val="00067ED9"/>
    <w:rsid w:val="00071193"/>
    <w:rsid w:val="00071C92"/>
    <w:rsid w:val="00071FAE"/>
    <w:rsid w:val="00072C14"/>
    <w:rsid w:val="00074868"/>
    <w:rsid w:val="0007570E"/>
    <w:rsid w:val="0007638E"/>
    <w:rsid w:val="000763C3"/>
    <w:rsid w:val="0007664B"/>
    <w:rsid w:val="00077DA4"/>
    <w:rsid w:val="00081770"/>
    <w:rsid w:val="0008268C"/>
    <w:rsid w:val="00087799"/>
    <w:rsid w:val="00090929"/>
    <w:rsid w:val="000917B1"/>
    <w:rsid w:val="00093839"/>
    <w:rsid w:val="00095F3E"/>
    <w:rsid w:val="000967F6"/>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17064"/>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25A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446B"/>
    <w:rsid w:val="002D0739"/>
    <w:rsid w:val="002D0A19"/>
    <w:rsid w:val="002D1AD3"/>
    <w:rsid w:val="002D1E83"/>
    <w:rsid w:val="002D21B7"/>
    <w:rsid w:val="002D35E5"/>
    <w:rsid w:val="002D41FF"/>
    <w:rsid w:val="002D544E"/>
    <w:rsid w:val="002E108D"/>
    <w:rsid w:val="002E39DA"/>
    <w:rsid w:val="002E48B2"/>
    <w:rsid w:val="002F27C5"/>
    <w:rsid w:val="002F3874"/>
    <w:rsid w:val="002F53D8"/>
    <w:rsid w:val="002F5629"/>
    <w:rsid w:val="003003C5"/>
    <w:rsid w:val="003013EC"/>
    <w:rsid w:val="00301422"/>
    <w:rsid w:val="00301A40"/>
    <w:rsid w:val="00302C8D"/>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B7C0E"/>
    <w:rsid w:val="003C0991"/>
    <w:rsid w:val="003C1727"/>
    <w:rsid w:val="003C69EC"/>
    <w:rsid w:val="003C6E76"/>
    <w:rsid w:val="003D1AD5"/>
    <w:rsid w:val="003D4708"/>
    <w:rsid w:val="003E0505"/>
    <w:rsid w:val="003E077D"/>
    <w:rsid w:val="003E3937"/>
    <w:rsid w:val="003E492E"/>
    <w:rsid w:val="003E527D"/>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3B7E"/>
    <w:rsid w:val="00456940"/>
    <w:rsid w:val="00456BD7"/>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1075B"/>
    <w:rsid w:val="005119B3"/>
    <w:rsid w:val="0051396F"/>
    <w:rsid w:val="00514819"/>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4BAA"/>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D649A"/>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1FB6"/>
    <w:rsid w:val="007B241F"/>
    <w:rsid w:val="007B344B"/>
    <w:rsid w:val="007B3FF8"/>
    <w:rsid w:val="007C08CE"/>
    <w:rsid w:val="007C1238"/>
    <w:rsid w:val="007C31A6"/>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2147"/>
    <w:rsid w:val="0081300E"/>
    <w:rsid w:val="00813D25"/>
    <w:rsid w:val="008145DB"/>
    <w:rsid w:val="00815093"/>
    <w:rsid w:val="008161DE"/>
    <w:rsid w:val="008205F5"/>
    <w:rsid w:val="00820F9B"/>
    <w:rsid w:val="0082110A"/>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4395"/>
    <w:rsid w:val="00895512"/>
    <w:rsid w:val="00895C53"/>
    <w:rsid w:val="008962FC"/>
    <w:rsid w:val="008A00CF"/>
    <w:rsid w:val="008A1349"/>
    <w:rsid w:val="008A15F2"/>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E07D0"/>
    <w:rsid w:val="008E470B"/>
    <w:rsid w:val="008E4D84"/>
    <w:rsid w:val="008E51E7"/>
    <w:rsid w:val="008F52EE"/>
    <w:rsid w:val="008F68F6"/>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2076"/>
    <w:rsid w:val="00A73332"/>
    <w:rsid w:val="00A73B4F"/>
    <w:rsid w:val="00A809B8"/>
    <w:rsid w:val="00A82B27"/>
    <w:rsid w:val="00A837F7"/>
    <w:rsid w:val="00A83A92"/>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0488"/>
    <w:rsid w:val="00AC4547"/>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1B7F"/>
    <w:rsid w:val="00C23A80"/>
    <w:rsid w:val="00C24497"/>
    <w:rsid w:val="00C2514B"/>
    <w:rsid w:val="00C25746"/>
    <w:rsid w:val="00C3172D"/>
    <w:rsid w:val="00C349FA"/>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2B6"/>
    <w:rsid w:val="00D21920"/>
    <w:rsid w:val="00D21F92"/>
    <w:rsid w:val="00D222FB"/>
    <w:rsid w:val="00D22A8B"/>
    <w:rsid w:val="00D23CA8"/>
    <w:rsid w:val="00D27263"/>
    <w:rsid w:val="00D313C6"/>
    <w:rsid w:val="00D31438"/>
    <w:rsid w:val="00D318F9"/>
    <w:rsid w:val="00D33CC8"/>
    <w:rsid w:val="00D3535B"/>
    <w:rsid w:val="00D36188"/>
    <w:rsid w:val="00D37D7F"/>
    <w:rsid w:val="00D405FC"/>
    <w:rsid w:val="00D4074C"/>
    <w:rsid w:val="00D40EB0"/>
    <w:rsid w:val="00D41733"/>
    <w:rsid w:val="00D41792"/>
    <w:rsid w:val="00D43DA6"/>
    <w:rsid w:val="00D45928"/>
    <w:rsid w:val="00D4696F"/>
    <w:rsid w:val="00D46EB7"/>
    <w:rsid w:val="00D52F49"/>
    <w:rsid w:val="00D63BF4"/>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B3959"/>
    <w:rsid w:val="00DB69B0"/>
    <w:rsid w:val="00DB7680"/>
    <w:rsid w:val="00DC2CA6"/>
    <w:rsid w:val="00DC7F06"/>
    <w:rsid w:val="00DD0F87"/>
    <w:rsid w:val="00DD3C49"/>
    <w:rsid w:val="00DD6DDA"/>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53D5"/>
    <w:rsid w:val="00ED3626"/>
    <w:rsid w:val="00ED4150"/>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56E5E"/>
    <w:rsid w:val="00F61369"/>
    <w:rsid w:val="00F66837"/>
    <w:rsid w:val="00F67AFD"/>
    <w:rsid w:val="00F7219B"/>
    <w:rsid w:val="00F72561"/>
    <w:rsid w:val="00F72AC8"/>
    <w:rsid w:val="00F734E6"/>
    <w:rsid w:val="00F755FA"/>
    <w:rsid w:val="00F774DF"/>
    <w:rsid w:val="00F77744"/>
    <w:rsid w:val="00F77855"/>
    <w:rsid w:val="00F81228"/>
    <w:rsid w:val="00F83BE6"/>
    <w:rsid w:val="00F8554E"/>
    <w:rsid w:val="00F87CF6"/>
    <w:rsid w:val="00F91AFE"/>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7D8"/>
    <w:rsid w:val="00FC6A0A"/>
    <w:rsid w:val="00FD0B6B"/>
    <w:rsid w:val="00FD0D58"/>
    <w:rsid w:val="00FD0D95"/>
    <w:rsid w:val="00FD2557"/>
    <w:rsid w:val="00FD3C3D"/>
    <w:rsid w:val="00FD4414"/>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204"/>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5.svg"/><Relationship Id="rId68" Type="http://schemas.openxmlformats.org/officeDocument/2006/relationships/image" Target="media/image50.png"/><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61" Type="http://schemas.openxmlformats.org/officeDocument/2006/relationships/image" Target="media/image43.svg"/><Relationship Id="rId82" Type="http://schemas.openxmlformats.org/officeDocument/2006/relationships/theme" Target="theme/theme1.xml"/><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sv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1.svg"/><Relationship Id="rId67" Type="http://schemas.openxmlformats.org/officeDocument/2006/relationships/image" Target="media/image49.sv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soportefst.lapspartbox.com"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39.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svg"/><Relationship Id="rId73" Type="http://schemas.openxmlformats.org/officeDocument/2006/relationships/image" Target="media/image55.png"/><Relationship Id="rId78" Type="http://schemas.openxmlformats.org/officeDocument/2006/relationships/image" Target="media/image60.png"/><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hyperlink" Target="https://privacidadfst.lapspartbox.com" TargetMode="External"/><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svg"/><Relationship Id="rId40" Type="http://schemas.openxmlformats.org/officeDocument/2006/relationships/image" Target="media/image24.svg"/><Relationship Id="rId45" Type="http://schemas.openxmlformats.org/officeDocument/2006/relationships/image" Target="media/image29.png"/><Relationship Id="rId66"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16</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17</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18</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21</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15</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6</b:RefOrder>
  </b:Source>
  <b:Source>
    <b:Tag>Del24</b:Tag>
    <b:SourceType>InternetSite</b:SourceType>
    <b:Guid>{210A36AA-E82E-6A4B-AD41-100FEDEC09B8}</b:Guid>
    <b:Title>Deloitte</b:Title>
    <b:URL>¿Qué es React Native?</b:URL>
    <b:YearAccessed>2024</b:YearAccessed>
    <b:MonthAccessed>Marzo </b:MonthAccessed>
    <b:DayAccessed>24</b:DayAccessed>
    <b:RefOrder>7</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8</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9</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10</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11</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12</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13</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14</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20</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19</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23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F46495-88D9-F54F-B361-541DD1678E75}">
  <ds:schemaRefs>
    <ds:schemaRef ds:uri="http://schemas.openxmlformats.org/officeDocument/2006/bibliography"/>
  </ds:schemaRefs>
</ds:datastoreItem>
</file>

<file path=customXml/itemProps4.xml><?xml version="1.0" encoding="utf-8"?>
<ds:datastoreItem xmlns:ds="http://schemas.openxmlformats.org/officeDocument/2006/customXml" ds:itemID="{FC0FEE2D-23B4-473A-B98E-ED8AFF7778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11</TotalTime>
  <Pages>105</Pages>
  <Words>28514</Words>
  <Characters>156832</Characters>
  <Application>Microsoft Office Word</Application>
  <DocSecurity>0</DocSecurity>
  <Lines>1306</Lines>
  <Paragraphs>369</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184977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9</cp:revision>
  <cp:lastPrinted>2024-03-06T11:27:00Z</cp:lastPrinted>
  <dcterms:created xsi:type="dcterms:W3CDTF">2024-04-18T16:53:00Z</dcterms:created>
  <dcterms:modified xsi:type="dcterms:W3CDTF">2024-04-19T08:56:00Z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