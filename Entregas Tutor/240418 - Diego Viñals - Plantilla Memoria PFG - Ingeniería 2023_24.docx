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E42FD0">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E42FD0">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E42FD0">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E42FD0">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E42FD0">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E42FD0">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8E52A2B" w14:textId="2A75FA2C" w:rsidR="0047157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92339" w:history="1">
        <w:r w:rsidR="0047157E" w:rsidRPr="00122763">
          <w:rPr>
            <w:rStyle w:val="Hipervnculo"/>
          </w:rPr>
          <w:t>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Introducción</w:t>
        </w:r>
        <w:r w:rsidR="0047157E">
          <w:rPr>
            <w:webHidden/>
          </w:rPr>
          <w:tab/>
        </w:r>
        <w:r w:rsidR="0047157E">
          <w:rPr>
            <w:webHidden/>
          </w:rPr>
          <w:fldChar w:fldCharType="begin"/>
        </w:r>
        <w:r w:rsidR="0047157E">
          <w:rPr>
            <w:webHidden/>
          </w:rPr>
          <w:instrText xml:space="preserve"> PAGEREF _Toc164192339 \h </w:instrText>
        </w:r>
        <w:r w:rsidR="0047157E">
          <w:rPr>
            <w:webHidden/>
          </w:rPr>
        </w:r>
        <w:r w:rsidR="0047157E">
          <w:rPr>
            <w:webHidden/>
          </w:rPr>
          <w:fldChar w:fldCharType="separate"/>
        </w:r>
        <w:r w:rsidR="0047157E">
          <w:rPr>
            <w:webHidden/>
          </w:rPr>
          <w:t>1</w:t>
        </w:r>
        <w:r w:rsidR="0047157E">
          <w:rPr>
            <w:webHidden/>
          </w:rPr>
          <w:fldChar w:fldCharType="end"/>
        </w:r>
      </w:hyperlink>
    </w:p>
    <w:p w14:paraId="6A8FA523" w14:textId="775FE4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0" w:history="1">
        <w:r w:rsidR="0047157E" w:rsidRPr="00122763">
          <w:rPr>
            <w:rStyle w:val="Hipervnculo"/>
          </w:rPr>
          <w:t>2.</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Investigación previa</w:t>
        </w:r>
        <w:r w:rsidR="0047157E">
          <w:rPr>
            <w:webHidden/>
          </w:rPr>
          <w:tab/>
        </w:r>
        <w:r w:rsidR="0047157E">
          <w:rPr>
            <w:webHidden/>
          </w:rPr>
          <w:fldChar w:fldCharType="begin"/>
        </w:r>
        <w:r w:rsidR="0047157E">
          <w:rPr>
            <w:webHidden/>
          </w:rPr>
          <w:instrText xml:space="preserve"> PAGEREF _Toc164192340 \h </w:instrText>
        </w:r>
        <w:r w:rsidR="0047157E">
          <w:rPr>
            <w:webHidden/>
          </w:rPr>
        </w:r>
        <w:r w:rsidR="0047157E">
          <w:rPr>
            <w:webHidden/>
          </w:rPr>
          <w:fldChar w:fldCharType="separate"/>
        </w:r>
        <w:r w:rsidR="0047157E">
          <w:rPr>
            <w:webHidden/>
          </w:rPr>
          <w:t>3</w:t>
        </w:r>
        <w:r w:rsidR="0047157E">
          <w:rPr>
            <w:webHidden/>
          </w:rPr>
          <w:fldChar w:fldCharType="end"/>
        </w:r>
      </w:hyperlink>
    </w:p>
    <w:p w14:paraId="23BF10AD" w14:textId="28DF1759" w:rsidR="0047157E" w:rsidRDefault="00000000">
      <w:pPr>
        <w:pStyle w:val="TDC2"/>
        <w:tabs>
          <w:tab w:val="left" w:pos="960"/>
          <w:tab w:val="right" w:leader="dot" w:pos="8949"/>
        </w:tabs>
        <w:rPr>
          <w:noProof/>
          <w:kern w:val="2"/>
          <w:szCs w:val="24"/>
          <w:lang w:eastAsia="es-ES_tradnl"/>
          <w14:ligatures w14:val="standardContextual"/>
        </w:rPr>
      </w:pPr>
      <w:hyperlink w:anchor="_Toc164192341" w:history="1">
        <w:r w:rsidR="0047157E" w:rsidRPr="00122763">
          <w:rPr>
            <w:rStyle w:val="Hipervnculo"/>
            <w:noProof/>
          </w:rPr>
          <w:t>2.1.</w:t>
        </w:r>
        <w:r w:rsidR="0047157E">
          <w:rPr>
            <w:noProof/>
            <w:kern w:val="2"/>
            <w:szCs w:val="24"/>
            <w:lang w:eastAsia="es-ES_tradnl"/>
            <w14:ligatures w14:val="standardContextual"/>
          </w:rPr>
          <w:tab/>
        </w:r>
        <w:r w:rsidR="0047157E" w:rsidRPr="00122763">
          <w:rPr>
            <w:rStyle w:val="Hipervnculo"/>
            <w:noProof/>
          </w:rPr>
          <w:t>Filmaffinity</w:t>
        </w:r>
        <w:r w:rsidR="0047157E">
          <w:rPr>
            <w:noProof/>
            <w:webHidden/>
          </w:rPr>
          <w:tab/>
        </w:r>
        <w:r w:rsidR="0047157E">
          <w:rPr>
            <w:noProof/>
            <w:webHidden/>
          </w:rPr>
          <w:fldChar w:fldCharType="begin"/>
        </w:r>
        <w:r w:rsidR="0047157E">
          <w:rPr>
            <w:noProof/>
            <w:webHidden/>
          </w:rPr>
          <w:instrText xml:space="preserve"> PAGEREF _Toc164192341 \h </w:instrText>
        </w:r>
        <w:r w:rsidR="0047157E">
          <w:rPr>
            <w:noProof/>
            <w:webHidden/>
          </w:rPr>
        </w:r>
        <w:r w:rsidR="0047157E">
          <w:rPr>
            <w:noProof/>
            <w:webHidden/>
          </w:rPr>
          <w:fldChar w:fldCharType="separate"/>
        </w:r>
        <w:r w:rsidR="0047157E">
          <w:rPr>
            <w:noProof/>
            <w:webHidden/>
          </w:rPr>
          <w:t>3</w:t>
        </w:r>
        <w:r w:rsidR="0047157E">
          <w:rPr>
            <w:noProof/>
            <w:webHidden/>
          </w:rPr>
          <w:fldChar w:fldCharType="end"/>
        </w:r>
      </w:hyperlink>
    </w:p>
    <w:p w14:paraId="73EF71F8" w14:textId="2A0C7AB2" w:rsidR="0047157E" w:rsidRDefault="00000000">
      <w:pPr>
        <w:pStyle w:val="TDC2"/>
        <w:tabs>
          <w:tab w:val="left" w:pos="960"/>
          <w:tab w:val="right" w:leader="dot" w:pos="8949"/>
        </w:tabs>
        <w:rPr>
          <w:noProof/>
          <w:kern w:val="2"/>
          <w:szCs w:val="24"/>
          <w:lang w:eastAsia="es-ES_tradnl"/>
          <w14:ligatures w14:val="standardContextual"/>
        </w:rPr>
      </w:pPr>
      <w:hyperlink w:anchor="_Toc164192342" w:history="1">
        <w:r w:rsidR="0047157E" w:rsidRPr="00122763">
          <w:rPr>
            <w:rStyle w:val="Hipervnculo"/>
            <w:noProof/>
          </w:rPr>
          <w:t>2.2.</w:t>
        </w:r>
        <w:r w:rsidR="0047157E">
          <w:rPr>
            <w:noProof/>
            <w:kern w:val="2"/>
            <w:szCs w:val="24"/>
            <w:lang w:eastAsia="es-ES_tradnl"/>
            <w14:ligatures w14:val="standardContextual"/>
          </w:rPr>
          <w:tab/>
        </w:r>
        <w:r w:rsidR="0047157E" w:rsidRPr="00122763">
          <w:rPr>
            <w:rStyle w:val="Hipervnculo"/>
            <w:noProof/>
          </w:rPr>
          <w:t>NextEpisode</w:t>
        </w:r>
        <w:r w:rsidR="0047157E">
          <w:rPr>
            <w:noProof/>
            <w:webHidden/>
          </w:rPr>
          <w:tab/>
        </w:r>
        <w:r w:rsidR="0047157E">
          <w:rPr>
            <w:noProof/>
            <w:webHidden/>
          </w:rPr>
          <w:fldChar w:fldCharType="begin"/>
        </w:r>
        <w:r w:rsidR="0047157E">
          <w:rPr>
            <w:noProof/>
            <w:webHidden/>
          </w:rPr>
          <w:instrText xml:space="preserve"> PAGEREF _Toc164192342 \h </w:instrText>
        </w:r>
        <w:r w:rsidR="0047157E">
          <w:rPr>
            <w:noProof/>
            <w:webHidden/>
          </w:rPr>
        </w:r>
        <w:r w:rsidR="0047157E">
          <w:rPr>
            <w:noProof/>
            <w:webHidden/>
          </w:rPr>
          <w:fldChar w:fldCharType="separate"/>
        </w:r>
        <w:r w:rsidR="0047157E">
          <w:rPr>
            <w:noProof/>
            <w:webHidden/>
          </w:rPr>
          <w:t>4</w:t>
        </w:r>
        <w:r w:rsidR="0047157E">
          <w:rPr>
            <w:noProof/>
            <w:webHidden/>
          </w:rPr>
          <w:fldChar w:fldCharType="end"/>
        </w:r>
      </w:hyperlink>
    </w:p>
    <w:p w14:paraId="43F42EFB" w14:textId="04AE1783" w:rsidR="0047157E" w:rsidRDefault="00000000">
      <w:pPr>
        <w:pStyle w:val="TDC2"/>
        <w:tabs>
          <w:tab w:val="left" w:pos="960"/>
          <w:tab w:val="right" w:leader="dot" w:pos="8949"/>
        </w:tabs>
        <w:rPr>
          <w:noProof/>
          <w:kern w:val="2"/>
          <w:szCs w:val="24"/>
          <w:lang w:eastAsia="es-ES_tradnl"/>
          <w14:ligatures w14:val="standardContextual"/>
        </w:rPr>
      </w:pPr>
      <w:hyperlink w:anchor="_Toc164192343" w:history="1">
        <w:r w:rsidR="0047157E" w:rsidRPr="00122763">
          <w:rPr>
            <w:rStyle w:val="Hipervnculo"/>
            <w:noProof/>
          </w:rPr>
          <w:t>2.3.</w:t>
        </w:r>
        <w:r w:rsidR="0047157E">
          <w:rPr>
            <w:noProof/>
            <w:kern w:val="2"/>
            <w:szCs w:val="24"/>
            <w:lang w:eastAsia="es-ES_tradnl"/>
            <w14:ligatures w14:val="standardContextual"/>
          </w:rPr>
          <w:tab/>
        </w:r>
        <w:r w:rsidR="0047157E" w:rsidRPr="00122763">
          <w:rPr>
            <w:rStyle w:val="Hipervnculo"/>
            <w:noProof/>
          </w:rPr>
          <w:t>SeriesGuide</w:t>
        </w:r>
        <w:r w:rsidR="0047157E">
          <w:rPr>
            <w:noProof/>
            <w:webHidden/>
          </w:rPr>
          <w:tab/>
        </w:r>
        <w:r w:rsidR="0047157E">
          <w:rPr>
            <w:noProof/>
            <w:webHidden/>
          </w:rPr>
          <w:fldChar w:fldCharType="begin"/>
        </w:r>
        <w:r w:rsidR="0047157E">
          <w:rPr>
            <w:noProof/>
            <w:webHidden/>
          </w:rPr>
          <w:instrText xml:space="preserve"> PAGEREF _Toc164192343 \h </w:instrText>
        </w:r>
        <w:r w:rsidR="0047157E">
          <w:rPr>
            <w:noProof/>
            <w:webHidden/>
          </w:rPr>
        </w:r>
        <w:r w:rsidR="0047157E">
          <w:rPr>
            <w:noProof/>
            <w:webHidden/>
          </w:rPr>
          <w:fldChar w:fldCharType="separate"/>
        </w:r>
        <w:r w:rsidR="0047157E">
          <w:rPr>
            <w:noProof/>
            <w:webHidden/>
          </w:rPr>
          <w:t>5</w:t>
        </w:r>
        <w:r w:rsidR="0047157E">
          <w:rPr>
            <w:noProof/>
            <w:webHidden/>
          </w:rPr>
          <w:fldChar w:fldCharType="end"/>
        </w:r>
      </w:hyperlink>
    </w:p>
    <w:p w14:paraId="09BB1EA4" w14:textId="2C7B23FB" w:rsidR="0047157E" w:rsidRDefault="00000000">
      <w:pPr>
        <w:pStyle w:val="TDC2"/>
        <w:tabs>
          <w:tab w:val="left" w:pos="960"/>
          <w:tab w:val="right" w:leader="dot" w:pos="8949"/>
        </w:tabs>
        <w:rPr>
          <w:noProof/>
          <w:kern w:val="2"/>
          <w:szCs w:val="24"/>
          <w:lang w:eastAsia="es-ES_tradnl"/>
          <w14:ligatures w14:val="standardContextual"/>
        </w:rPr>
      </w:pPr>
      <w:hyperlink w:anchor="_Toc164192344" w:history="1">
        <w:r w:rsidR="0047157E" w:rsidRPr="00122763">
          <w:rPr>
            <w:rStyle w:val="Hipervnculo"/>
            <w:noProof/>
          </w:rPr>
          <w:t>2.4.</w:t>
        </w:r>
        <w:r w:rsidR="0047157E">
          <w:rPr>
            <w:noProof/>
            <w:kern w:val="2"/>
            <w:szCs w:val="24"/>
            <w:lang w:eastAsia="es-ES_tradnl"/>
            <w14:ligatures w14:val="standardContextual"/>
          </w:rPr>
          <w:tab/>
        </w:r>
        <w:r w:rsidR="0047157E" w:rsidRPr="00122763">
          <w:rPr>
            <w:rStyle w:val="Hipervnculo"/>
            <w:noProof/>
          </w:rPr>
          <w:t>TV Time</w:t>
        </w:r>
        <w:r w:rsidR="0047157E">
          <w:rPr>
            <w:noProof/>
            <w:webHidden/>
          </w:rPr>
          <w:tab/>
        </w:r>
        <w:r w:rsidR="0047157E">
          <w:rPr>
            <w:noProof/>
            <w:webHidden/>
          </w:rPr>
          <w:fldChar w:fldCharType="begin"/>
        </w:r>
        <w:r w:rsidR="0047157E">
          <w:rPr>
            <w:noProof/>
            <w:webHidden/>
          </w:rPr>
          <w:instrText xml:space="preserve"> PAGEREF _Toc164192344 \h </w:instrText>
        </w:r>
        <w:r w:rsidR="0047157E">
          <w:rPr>
            <w:noProof/>
            <w:webHidden/>
          </w:rPr>
        </w:r>
        <w:r w:rsidR="0047157E">
          <w:rPr>
            <w:noProof/>
            <w:webHidden/>
          </w:rPr>
          <w:fldChar w:fldCharType="separate"/>
        </w:r>
        <w:r w:rsidR="0047157E">
          <w:rPr>
            <w:noProof/>
            <w:webHidden/>
          </w:rPr>
          <w:t>6</w:t>
        </w:r>
        <w:r w:rsidR="0047157E">
          <w:rPr>
            <w:noProof/>
            <w:webHidden/>
          </w:rPr>
          <w:fldChar w:fldCharType="end"/>
        </w:r>
      </w:hyperlink>
    </w:p>
    <w:p w14:paraId="6A9329AE" w14:textId="7C4F7046" w:rsidR="0047157E" w:rsidRDefault="00000000">
      <w:pPr>
        <w:pStyle w:val="TDC2"/>
        <w:tabs>
          <w:tab w:val="left" w:pos="960"/>
          <w:tab w:val="right" w:leader="dot" w:pos="8949"/>
        </w:tabs>
        <w:rPr>
          <w:noProof/>
          <w:kern w:val="2"/>
          <w:szCs w:val="24"/>
          <w:lang w:eastAsia="es-ES_tradnl"/>
          <w14:ligatures w14:val="standardContextual"/>
        </w:rPr>
      </w:pPr>
      <w:hyperlink w:anchor="_Toc164192345" w:history="1">
        <w:r w:rsidR="0047157E" w:rsidRPr="00122763">
          <w:rPr>
            <w:rStyle w:val="Hipervnculo"/>
            <w:noProof/>
          </w:rPr>
          <w:t>2.5.</w:t>
        </w:r>
        <w:r w:rsidR="0047157E">
          <w:rPr>
            <w:noProof/>
            <w:kern w:val="2"/>
            <w:szCs w:val="24"/>
            <w:lang w:eastAsia="es-ES_tradnl"/>
            <w14:ligatures w14:val="standardContextual"/>
          </w:rPr>
          <w:tab/>
        </w:r>
        <w:r w:rsidR="0047157E" w:rsidRPr="00122763">
          <w:rPr>
            <w:rStyle w:val="Hipervnculo"/>
            <w:noProof/>
          </w:rPr>
          <w:t>Funcionalidades Ausentes en Común</w:t>
        </w:r>
        <w:r w:rsidR="0047157E">
          <w:rPr>
            <w:noProof/>
            <w:webHidden/>
          </w:rPr>
          <w:tab/>
        </w:r>
        <w:r w:rsidR="0047157E">
          <w:rPr>
            <w:noProof/>
            <w:webHidden/>
          </w:rPr>
          <w:fldChar w:fldCharType="begin"/>
        </w:r>
        <w:r w:rsidR="0047157E">
          <w:rPr>
            <w:noProof/>
            <w:webHidden/>
          </w:rPr>
          <w:instrText xml:space="preserve"> PAGEREF _Toc164192345 \h </w:instrText>
        </w:r>
        <w:r w:rsidR="0047157E">
          <w:rPr>
            <w:noProof/>
            <w:webHidden/>
          </w:rPr>
        </w:r>
        <w:r w:rsidR="0047157E">
          <w:rPr>
            <w:noProof/>
            <w:webHidden/>
          </w:rPr>
          <w:fldChar w:fldCharType="separate"/>
        </w:r>
        <w:r w:rsidR="0047157E">
          <w:rPr>
            <w:noProof/>
            <w:webHidden/>
          </w:rPr>
          <w:t>7</w:t>
        </w:r>
        <w:r w:rsidR="0047157E">
          <w:rPr>
            <w:noProof/>
            <w:webHidden/>
          </w:rPr>
          <w:fldChar w:fldCharType="end"/>
        </w:r>
      </w:hyperlink>
    </w:p>
    <w:p w14:paraId="2AB2E994" w14:textId="0A99B368"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6" w:history="1">
        <w:r w:rsidR="0047157E" w:rsidRPr="00122763">
          <w:rPr>
            <w:rStyle w:val="Hipervnculo"/>
          </w:rPr>
          <w:t>3.</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Objetivos</w:t>
        </w:r>
        <w:r w:rsidR="0047157E">
          <w:rPr>
            <w:webHidden/>
          </w:rPr>
          <w:tab/>
        </w:r>
        <w:r w:rsidR="0047157E">
          <w:rPr>
            <w:webHidden/>
          </w:rPr>
          <w:fldChar w:fldCharType="begin"/>
        </w:r>
        <w:r w:rsidR="0047157E">
          <w:rPr>
            <w:webHidden/>
          </w:rPr>
          <w:instrText xml:space="preserve"> PAGEREF _Toc164192346 \h </w:instrText>
        </w:r>
        <w:r w:rsidR="0047157E">
          <w:rPr>
            <w:webHidden/>
          </w:rPr>
        </w:r>
        <w:r w:rsidR="0047157E">
          <w:rPr>
            <w:webHidden/>
          </w:rPr>
          <w:fldChar w:fldCharType="separate"/>
        </w:r>
        <w:r w:rsidR="0047157E">
          <w:rPr>
            <w:webHidden/>
          </w:rPr>
          <w:t>9</w:t>
        </w:r>
        <w:r w:rsidR="0047157E">
          <w:rPr>
            <w:webHidden/>
          </w:rPr>
          <w:fldChar w:fldCharType="end"/>
        </w:r>
      </w:hyperlink>
    </w:p>
    <w:p w14:paraId="2CB7A5CA" w14:textId="60533804" w:rsidR="0047157E" w:rsidRDefault="00000000">
      <w:pPr>
        <w:pStyle w:val="TDC2"/>
        <w:tabs>
          <w:tab w:val="left" w:pos="960"/>
          <w:tab w:val="right" w:leader="dot" w:pos="8949"/>
        </w:tabs>
        <w:rPr>
          <w:noProof/>
          <w:kern w:val="2"/>
          <w:szCs w:val="24"/>
          <w:lang w:eastAsia="es-ES_tradnl"/>
          <w14:ligatures w14:val="standardContextual"/>
        </w:rPr>
      </w:pPr>
      <w:hyperlink w:anchor="_Toc164192347" w:history="1">
        <w:r w:rsidR="0047157E" w:rsidRPr="00122763">
          <w:rPr>
            <w:rStyle w:val="Hipervnculo"/>
            <w:noProof/>
          </w:rPr>
          <w:t>3.1.</w:t>
        </w:r>
        <w:r w:rsidR="0047157E">
          <w:rPr>
            <w:noProof/>
            <w:kern w:val="2"/>
            <w:szCs w:val="24"/>
            <w:lang w:eastAsia="es-ES_tradnl"/>
            <w14:ligatures w14:val="standardContextual"/>
          </w:rPr>
          <w:tab/>
        </w:r>
        <w:r w:rsidR="0047157E" w:rsidRPr="00122763">
          <w:rPr>
            <w:rStyle w:val="Hipervnculo"/>
            <w:noProof/>
          </w:rPr>
          <w:t>Objetivo general</w:t>
        </w:r>
        <w:r w:rsidR="0047157E">
          <w:rPr>
            <w:noProof/>
            <w:webHidden/>
          </w:rPr>
          <w:tab/>
        </w:r>
        <w:r w:rsidR="0047157E">
          <w:rPr>
            <w:noProof/>
            <w:webHidden/>
          </w:rPr>
          <w:fldChar w:fldCharType="begin"/>
        </w:r>
        <w:r w:rsidR="0047157E">
          <w:rPr>
            <w:noProof/>
            <w:webHidden/>
          </w:rPr>
          <w:instrText xml:space="preserve"> PAGEREF _Toc164192347 \h </w:instrText>
        </w:r>
        <w:r w:rsidR="0047157E">
          <w:rPr>
            <w:noProof/>
            <w:webHidden/>
          </w:rPr>
        </w:r>
        <w:r w:rsidR="0047157E">
          <w:rPr>
            <w:noProof/>
            <w:webHidden/>
          </w:rPr>
          <w:fldChar w:fldCharType="separate"/>
        </w:r>
        <w:r w:rsidR="0047157E">
          <w:rPr>
            <w:noProof/>
            <w:webHidden/>
          </w:rPr>
          <w:t>9</w:t>
        </w:r>
        <w:r w:rsidR="0047157E">
          <w:rPr>
            <w:noProof/>
            <w:webHidden/>
          </w:rPr>
          <w:fldChar w:fldCharType="end"/>
        </w:r>
      </w:hyperlink>
    </w:p>
    <w:p w14:paraId="1C5FF3C0" w14:textId="3790F793" w:rsidR="0047157E" w:rsidRDefault="00000000">
      <w:pPr>
        <w:pStyle w:val="TDC2"/>
        <w:tabs>
          <w:tab w:val="left" w:pos="960"/>
          <w:tab w:val="right" w:leader="dot" w:pos="8949"/>
        </w:tabs>
        <w:rPr>
          <w:noProof/>
          <w:kern w:val="2"/>
          <w:szCs w:val="24"/>
          <w:lang w:eastAsia="es-ES_tradnl"/>
          <w14:ligatures w14:val="standardContextual"/>
        </w:rPr>
      </w:pPr>
      <w:hyperlink w:anchor="_Toc164192348" w:history="1">
        <w:r w:rsidR="0047157E" w:rsidRPr="00122763">
          <w:rPr>
            <w:rStyle w:val="Hipervnculo"/>
            <w:noProof/>
          </w:rPr>
          <w:t>3.2.</w:t>
        </w:r>
        <w:r w:rsidR="0047157E">
          <w:rPr>
            <w:noProof/>
            <w:kern w:val="2"/>
            <w:szCs w:val="24"/>
            <w:lang w:eastAsia="es-ES_tradnl"/>
            <w14:ligatures w14:val="standardContextual"/>
          </w:rPr>
          <w:tab/>
        </w:r>
        <w:r w:rsidR="0047157E" w:rsidRPr="00122763">
          <w:rPr>
            <w:rStyle w:val="Hipervnculo"/>
            <w:noProof/>
          </w:rPr>
          <w:t>Lista de objetivos específicos</w:t>
        </w:r>
        <w:r w:rsidR="0047157E">
          <w:rPr>
            <w:noProof/>
            <w:webHidden/>
          </w:rPr>
          <w:tab/>
        </w:r>
        <w:r w:rsidR="0047157E">
          <w:rPr>
            <w:noProof/>
            <w:webHidden/>
          </w:rPr>
          <w:fldChar w:fldCharType="begin"/>
        </w:r>
        <w:r w:rsidR="0047157E">
          <w:rPr>
            <w:noProof/>
            <w:webHidden/>
          </w:rPr>
          <w:instrText xml:space="preserve"> PAGEREF _Toc164192348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2816DD86" w14:textId="5A583AE2" w:rsidR="0047157E" w:rsidRDefault="00000000">
      <w:pPr>
        <w:pStyle w:val="TDC2"/>
        <w:tabs>
          <w:tab w:val="left" w:pos="960"/>
          <w:tab w:val="right" w:leader="dot" w:pos="8949"/>
        </w:tabs>
        <w:rPr>
          <w:noProof/>
          <w:kern w:val="2"/>
          <w:szCs w:val="24"/>
          <w:lang w:eastAsia="es-ES_tradnl"/>
          <w14:ligatures w14:val="standardContextual"/>
        </w:rPr>
      </w:pPr>
      <w:hyperlink w:anchor="_Toc164192349" w:history="1">
        <w:r w:rsidR="0047157E" w:rsidRPr="00122763">
          <w:rPr>
            <w:rStyle w:val="Hipervnculo"/>
            <w:noProof/>
          </w:rPr>
          <w:t>3.3.</w:t>
        </w:r>
        <w:r w:rsidR="0047157E">
          <w:rPr>
            <w:noProof/>
            <w:kern w:val="2"/>
            <w:szCs w:val="24"/>
            <w:lang w:eastAsia="es-ES_tradnl"/>
            <w14:ligatures w14:val="standardContextual"/>
          </w:rPr>
          <w:tab/>
        </w:r>
        <w:r w:rsidR="0047157E" w:rsidRPr="00122763">
          <w:rPr>
            <w:rStyle w:val="Hipervnculo"/>
            <w:noProof/>
          </w:rPr>
          <w:t>Métodos de Validación</w:t>
        </w:r>
        <w:r w:rsidR="0047157E">
          <w:rPr>
            <w:noProof/>
            <w:webHidden/>
          </w:rPr>
          <w:tab/>
        </w:r>
        <w:r w:rsidR="0047157E">
          <w:rPr>
            <w:noProof/>
            <w:webHidden/>
          </w:rPr>
          <w:fldChar w:fldCharType="begin"/>
        </w:r>
        <w:r w:rsidR="0047157E">
          <w:rPr>
            <w:noProof/>
            <w:webHidden/>
          </w:rPr>
          <w:instrText xml:space="preserve"> PAGEREF _Toc164192349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103D302E" w14:textId="396A13B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50" w:history="1">
        <w:r w:rsidR="0047157E" w:rsidRPr="00122763">
          <w:rPr>
            <w:rStyle w:val="Hipervnculo"/>
          </w:rPr>
          <w:t>4.</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Plan de Desarrollo del Proyecto</w:t>
        </w:r>
        <w:r w:rsidR="0047157E">
          <w:rPr>
            <w:webHidden/>
          </w:rPr>
          <w:tab/>
        </w:r>
        <w:r w:rsidR="0047157E">
          <w:rPr>
            <w:webHidden/>
          </w:rPr>
          <w:fldChar w:fldCharType="begin"/>
        </w:r>
        <w:r w:rsidR="0047157E">
          <w:rPr>
            <w:webHidden/>
          </w:rPr>
          <w:instrText xml:space="preserve"> PAGEREF _Toc164192350 \h </w:instrText>
        </w:r>
        <w:r w:rsidR="0047157E">
          <w:rPr>
            <w:webHidden/>
          </w:rPr>
        </w:r>
        <w:r w:rsidR="0047157E">
          <w:rPr>
            <w:webHidden/>
          </w:rPr>
          <w:fldChar w:fldCharType="separate"/>
        </w:r>
        <w:r w:rsidR="0047157E">
          <w:rPr>
            <w:webHidden/>
          </w:rPr>
          <w:t>11</w:t>
        </w:r>
        <w:r w:rsidR="0047157E">
          <w:rPr>
            <w:webHidden/>
          </w:rPr>
          <w:fldChar w:fldCharType="end"/>
        </w:r>
      </w:hyperlink>
    </w:p>
    <w:p w14:paraId="166E07AA" w14:textId="1D281916" w:rsidR="0047157E" w:rsidRDefault="00000000">
      <w:pPr>
        <w:pStyle w:val="TDC2"/>
        <w:tabs>
          <w:tab w:val="left" w:pos="960"/>
          <w:tab w:val="right" w:leader="dot" w:pos="8949"/>
        </w:tabs>
        <w:rPr>
          <w:noProof/>
          <w:kern w:val="2"/>
          <w:szCs w:val="24"/>
          <w:lang w:eastAsia="es-ES_tradnl"/>
          <w14:ligatures w14:val="standardContextual"/>
        </w:rPr>
      </w:pPr>
      <w:hyperlink w:anchor="_Toc164192351" w:history="1">
        <w:r w:rsidR="0047157E" w:rsidRPr="00122763">
          <w:rPr>
            <w:rStyle w:val="Hipervnculo"/>
            <w:noProof/>
          </w:rPr>
          <w:t>4.1.</w:t>
        </w:r>
        <w:r w:rsidR="0047157E">
          <w:rPr>
            <w:noProof/>
            <w:kern w:val="2"/>
            <w:szCs w:val="24"/>
            <w:lang w:eastAsia="es-ES_tradnl"/>
            <w14:ligatures w14:val="standardContextual"/>
          </w:rPr>
          <w:tab/>
        </w:r>
        <w:r w:rsidR="0047157E" w:rsidRPr="00122763">
          <w:rPr>
            <w:rStyle w:val="Hipervnculo"/>
            <w:noProof/>
          </w:rPr>
          <w:t>Metodología</w:t>
        </w:r>
        <w:r w:rsidR="0047157E">
          <w:rPr>
            <w:noProof/>
            <w:webHidden/>
          </w:rPr>
          <w:tab/>
        </w:r>
        <w:r w:rsidR="0047157E">
          <w:rPr>
            <w:noProof/>
            <w:webHidden/>
          </w:rPr>
          <w:fldChar w:fldCharType="begin"/>
        </w:r>
        <w:r w:rsidR="0047157E">
          <w:rPr>
            <w:noProof/>
            <w:webHidden/>
          </w:rPr>
          <w:instrText xml:space="preserve"> PAGEREF _Toc164192351 \h </w:instrText>
        </w:r>
        <w:r w:rsidR="0047157E">
          <w:rPr>
            <w:noProof/>
            <w:webHidden/>
          </w:rPr>
        </w:r>
        <w:r w:rsidR="0047157E">
          <w:rPr>
            <w:noProof/>
            <w:webHidden/>
          </w:rPr>
          <w:fldChar w:fldCharType="separate"/>
        </w:r>
        <w:r w:rsidR="0047157E">
          <w:rPr>
            <w:noProof/>
            <w:webHidden/>
          </w:rPr>
          <w:t>11</w:t>
        </w:r>
        <w:r w:rsidR="0047157E">
          <w:rPr>
            <w:noProof/>
            <w:webHidden/>
          </w:rPr>
          <w:fldChar w:fldCharType="end"/>
        </w:r>
      </w:hyperlink>
    </w:p>
    <w:p w14:paraId="1628CC04" w14:textId="575BC2AA" w:rsidR="0047157E" w:rsidRDefault="00000000">
      <w:pPr>
        <w:pStyle w:val="TDC2"/>
        <w:tabs>
          <w:tab w:val="left" w:pos="960"/>
          <w:tab w:val="right" w:leader="dot" w:pos="8949"/>
        </w:tabs>
        <w:rPr>
          <w:noProof/>
          <w:kern w:val="2"/>
          <w:szCs w:val="24"/>
          <w:lang w:eastAsia="es-ES_tradnl"/>
          <w14:ligatures w14:val="standardContextual"/>
        </w:rPr>
      </w:pPr>
      <w:hyperlink w:anchor="_Toc164192352" w:history="1">
        <w:r w:rsidR="0047157E" w:rsidRPr="00122763">
          <w:rPr>
            <w:rStyle w:val="Hipervnculo"/>
            <w:noProof/>
          </w:rPr>
          <w:t>4.2.</w:t>
        </w:r>
        <w:r w:rsidR="0047157E">
          <w:rPr>
            <w:noProof/>
            <w:kern w:val="2"/>
            <w:szCs w:val="24"/>
            <w:lang w:eastAsia="es-ES_tradnl"/>
            <w14:ligatures w14:val="standardContextual"/>
          </w:rPr>
          <w:tab/>
        </w:r>
        <w:r w:rsidR="0047157E" w:rsidRPr="00122763">
          <w:rPr>
            <w:rStyle w:val="Hipervnculo"/>
            <w:noProof/>
          </w:rPr>
          <w:t>Tecnologías</w:t>
        </w:r>
        <w:r w:rsidR="0047157E">
          <w:rPr>
            <w:noProof/>
            <w:webHidden/>
          </w:rPr>
          <w:tab/>
        </w:r>
        <w:r w:rsidR="0047157E">
          <w:rPr>
            <w:noProof/>
            <w:webHidden/>
          </w:rPr>
          <w:fldChar w:fldCharType="begin"/>
        </w:r>
        <w:r w:rsidR="0047157E">
          <w:rPr>
            <w:noProof/>
            <w:webHidden/>
          </w:rPr>
          <w:instrText xml:space="preserve"> PAGEREF _Toc164192352 \h </w:instrText>
        </w:r>
        <w:r w:rsidR="0047157E">
          <w:rPr>
            <w:noProof/>
            <w:webHidden/>
          </w:rPr>
        </w:r>
        <w:r w:rsidR="0047157E">
          <w:rPr>
            <w:noProof/>
            <w:webHidden/>
          </w:rPr>
          <w:fldChar w:fldCharType="separate"/>
        </w:r>
        <w:r w:rsidR="0047157E">
          <w:rPr>
            <w:noProof/>
            <w:webHidden/>
          </w:rPr>
          <w:t>13</w:t>
        </w:r>
        <w:r w:rsidR="0047157E">
          <w:rPr>
            <w:noProof/>
            <w:webHidden/>
          </w:rPr>
          <w:fldChar w:fldCharType="end"/>
        </w:r>
      </w:hyperlink>
    </w:p>
    <w:p w14:paraId="36278554" w14:textId="26B465AA" w:rsidR="0047157E" w:rsidRDefault="00000000">
      <w:pPr>
        <w:pStyle w:val="TDC2"/>
        <w:tabs>
          <w:tab w:val="left" w:pos="960"/>
          <w:tab w:val="right" w:leader="dot" w:pos="8949"/>
        </w:tabs>
        <w:rPr>
          <w:noProof/>
          <w:kern w:val="2"/>
          <w:szCs w:val="24"/>
          <w:lang w:eastAsia="es-ES_tradnl"/>
          <w14:ligatures w14:val="standardContextual"/>
        </w:rPr>
      </w:pPr>
      <w:hyperlink w:anchor="_Toc164192353" w:history="1">
        <w:r w:rsidR="0047157E" w:rsidRPr="00122763">
          <w:rPr>
            <w:rStyle w:val="Hipervnculo"/>
            <w:noProof/>
          </w:rPr>
          <w:t>4.3.</w:t>
        </w:r>
        <w:r w:rsidR="0047157E">
          <w:rPr>
            <w:noProof/>
            <w:kern w:val="2"/>
            <w:szCs w:val="24"/>
            <w:lang w:eastAsia="es-ES_tradnl"/>
            <w14:ligatures w14:val="standardContextual"/>
          </w:rPr>
          <w:tab/>
        </w:r>
        <w:r w:rsidR="0047157E" w:rsidRPr="00122763">
          <w:rPr>
            <w:rStyle w:val="Hipervnculo"/>
            <w:noProof/>
          </w:rPr>
          <w:t>Plan de desarrollo del proyecto</w:t>
        </w:r>
        <w:r w:rsidR="0047157E">
          <w:rPr>
            <w:noProof/>
            <w:webHidden/>
          </w:rPr>
          <w:tab/>
        </w:r>
        <w:r w:rsidR="0047157E">
          <w:rPr>
            <w:noProof/>
            <w:webHidden/>
          </w:rPr>
          <w:fldChar w:fldCharType="begin"/>
        </w:r>
        <w:r w:rsidR="0047157E">
          <w:rPr>
            <w:noProof/>
            <w:webHidden/>
          </w:rPr>
          <w:instrText xml:space="preserve"> PAGEREF _Toc164192353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32B31F" w14:textId="308B8A5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4" w:history="1">
        <w:r w:rsidR="0047157E" w:rsidRPr="00122763">
          <w:rPr>
            <w:rStyle w:val="Hipervnculo"/>
            <w:noProof/>
          </w:rPr>
          <w:t>4.3.1.</w:t>
        </w:r>
        <w:r w:rsidR="0047157E">
          <w:rPr>
            <w:rFonts w:cstheme="minorBidi"/>
            <w:noProof/>
            <w:kern w:val="2"/>
            <w:sz w:val="24"/>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_Toc164192354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0E6A4E" w14:textId="076EFD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5" w:history="1">
        <w:r w:rsidR="0047157E" w:rsidRPr="00122763">
          <w:rPr>
            <w:rStyle w:val="Hipervnculo"/>
            <w:noProof/>
          </w:rPr>
          <w:t>4.3.2.</w:t>
        </w:r>
        <w:r w:rsidR="0047157E">
          <w:rPr>
            <w:rFonts w:cstheme="minorBidi"/>
            <w:noProof/>
            <w:kern w:val="2"/>
            <w:sz w:val="24"/>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_Toc164192355 \h </w:instrText>
        </w:r>
        <w:r w:rsidR="0047157E">
          <w:rPr>
            <w:noProof/>
            <w:webHidden/>
          </w:rPr>
        </w:r>
        <w:r w:rsidR="0047157E">
          <w:rPr>
            <w:noProof/>
            <w:webHidden/>
          </w:rPr>
          <w:fldChar w:fldCharType="separate"/>
        </w:r>
        <w:r w:rsidR="0047157E">
          <w:rPr>
            <w:noProof/>
            <w:webHidden/>
          </w:rPr>
          <w:t>16</w:t>
        </w:r>
        <w:r w:rsidR="0047157E">
          <w:rPr>
            <w:noProof/>
            <w:webHidden/>
          </w:rPr>
          <w:fldChar w:fldCharType="end"/>
        </w:r>
      </w:hyperlink>
    </w:p>
    <w:p w14:paraId="3510F519" w14:textId="199EA68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6" w:history="1">
        <w:r w:rsidR="0047157E" w:rsidRPr="00122763">
          <w:rPr>
            <w:rStyle w:val="Hipervnculo"/>
            <w:noProof/>
          </w:rPr>
          <w:t>4.3.3.</w:t>
        </w:r>
        <w:r w:rsidR="0047157E">
          <w:rPr>
            <w:rFonts w:cstheme="minorBidi"/>
            <w:noProof/>
            <w:kern w:val="2"/>
            <w:sz w:val="24"/>
            <w:szCs w:val="24"/>
            <w:lang w:eastAsia="es-ES_tradnl"/>
            <w14:ligatures w14:val="standardContextual"/>
          </w:rPr>
          <w:tab/>
        </w:r>
        <w:r w:rsidR="0047157E" w:rsidRPr="00122763">
          <w:rPr>
            <w:rStyle w:val="Hipervnculo"/>
            <w:noProof/>
          </w:rPr>
          <w:t>PT3 – Desarrollo y configuración del Backend</w:t>
        </w:r>
        <w:r w:rsidR="0047157E">
          <w:rPr>
            <w:noProof/>
            <w:webHidden/>
          </w:rPr>
          <w:tab/>
        </w:r>
        <w:r w:rsidR="0047157E">
          <w:rPr>
            <w:noProof/>
            <w:webHidden/>
          </w:rPr>
          <w:fldChar w:fldCharType="begin"/>
        </w:r>
        <w:r w:rsidR="0047157E">
          <w:rPr>
            <w:noProof/>
            <w:webHidden/>
          </w:rPr>
          <w:instrText xml:space="preserve"> PAGEREF _Toc164192356 \h </w:instrText>
        </w:r>
        <w:r w:rsidR="0047157E">
          <w:rPr>
            <w:noProof/>
            <w:webHidden/>
          </w:rPr>
        </w:r>
        <w:r w:rsidR="0047157E">
          <w:rPr>
            <w:noProof/>
            <w:webHidden/>
          </w:rPr>
          <w:fldChar w:fldCharType="separate"/>
        </w:r>
        <w:r w:rsidR="0047157E">
          <w:rPr>
            <w:noProof/>
            <w:webHidden/>
          </w:rPr>
          <w:t>17</w:t>
        </w:r>
        <w:r w:rsidR="0047157E">
          <w:rPr>
            <w:noProof/>
            <w:webHidden/>
          </w:rPr>
          <w:fldChar w:fldCharType="end"/>
        </w:r>
      </w:hyperlink>
    </w:p>
    <w:p w14:paraId="669793DA" w14:textId="0E877A0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7" w:history="1">
        <w:r w:rsidR="0047157E" w:rsidRPr="00122763">
          <w:rPr>
            <w:rStyle w:val="Hipervnculo"/>
            <w:noProof/>
          </w:rPr>
          <w:t>4.3.4.</w:t>
        </w:r>
        <w:r w:rsidR="0047157E">
          <w:rPr>
            <w:rFonts w:cstheme="minorBidi"/>
            <w:noProof/>
            <w:kern w:val="2"/>
            <w:sz w:val="24"/>
            <w:szCs w:val="24"/>
            <w:lang w:eastAsia="es-ES_tradnl"/>
            <w14:ligatures w14:val="standardContextual"/>
          </w:rPr>
          <w:tab/>
        </w:r>
        <w:r w:rsidR="0047157E" w:rsidRPr="00122763">
          <w:rPr>
            <w:rStyle w:val="Hipervnculo"/>
            <w:noProof/>
          </w:rPr>
          <w:t>PT4 - Desarrollo del Frontend</w:t>
        </w:r>
        <w:r w:rsidR="0047157E">
          <w:rPr>
            <w:noProof/>
            <w:webHidden/>
          </w:rPr>
          <w:tab/>
        </w:r>
        <w:r w:rsidR="0047157E">
          <w:rPr>
            <w:noProof/>
            <w:webHidden/>
          </w:rPr>
          <w:fldChar w:fldCharType="begin"/>
        </w:r>
        <w:r w:rsidR="0047157E">
          <w:rPr>
            <w:noProof/>
            <w:webHidden/>
          </w:rPr>
          <w:instrText xml:space="preserve"> PAGEREF _Toc164192357 \h </w:instrText>
        </w:r>
        <w:r w:rsidR="0047157E">
          <w:rPr>
            <w:noProof/>
            <w:webHidden/>
          </w:rPr>
        </w:r>
        <w:r w:rsidR="0047157E">
          <w:rPr>
            <w:noProof/>
            <w:webHidden/>
          </w:rPr>
          <w:fldChar w:fldCharType="separate"/>
        </w:r>
        <w:r w:rsidR="0047157E">
          <w:rPr>
            <w:noProof/>
            <w:webHidden/>
          </w:rPr>
          <w:t>18</w:t>
        </w:r>
        <w:r w:rsidR="0047157E">
          <w:rPr>
            <w:noProof/>
            <w:webHidden/>
          </w:rPr>
          <w:fldChar w:fldCharType="end"/>
        </w:r>
      </w:hyperlink>
    </w:p>
    <w:p w14:paraId="600FEEE1" w14:textId="6BEEBF0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8" w:history="1">
        <w:r w:rsidR="0047157E" w:rsidRPr="00122763">
          <w:rPr>
            <w:rStyle w:val="Hipervnculo"/>
            <w:noProof/>
          </w:rPr>
          <w:t>4.3.5.</w:t>
        </w:r>
        <w:r w:rsidR="0047157E">
          <w:rPr>
            <w:rFonts w:cstheme="minorBidi"/>
            <w:noProof/>
            <w:kern w:val="2"/>
            <w:sz w:val="24"/>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_Toc164192358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5E4C2207" w14:textId="630B201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9" w:history="1">
        <w:r w:rsidR="0047157E" w:rsidRPr="00122763">
          <w:rPr>
            <w:rStyle w:val="Hipervnculo"/>
            <w:noProof/>
          </w:rPr>
          <w:t>4.3.6.</w:t>
        </w:r>
        <w:r w:rsidR="0047157E">
          <w:rPr>
            <w:rFonts w:cstheme="minorBidi"/>
            <w:noProof/>
            <w:kern w:val="2"/>
            <w:sz w:val="24"/>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_Toc164192359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29C23CCA" w14:textId="49DCCDED"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0" w:history="1">
        <w:r w:rsidR="0047157E" w:rsidRPr="00122763">
          <w:rPr>
            <w:rStyle w:val="Hipervnculo"/>
            <w:noProof/>
          </w:rPr>
          <w:t>4.3.7.</w:t>
        </w:r>
        <w:r w:rsidR="0047157E">
          <w:rPr>
            <w:rFonts w:cstheme="minorBidi"/>
            <w:noProof/>
            <w:kern w:val="2"/>
            <w:sz w:val="24"/>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_Toc164192360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1BA2C77C" w14:textId="7B423D02" w:rsidR="0047157E" w:rsidRDefault="00000000">
      <w:pPr>
        <w:pStyle w:val="TDC2"/>
        <w:tabs>
          <w:tab w:val="left" w:pos="960"/>
          <w:tab w:val="right" w:leader="dot" w:pos="8949"/>
        </w:tabs>
        <w:rPr>
          <w:noProof/>
          <w:kern w:val="2"/>
          <w:szCs w:val="24"/>
          <w:lang w:eastAsia="es-ES_tradnl"/>
          <w14:ligatures w14:val="standardContextual"/>
        </w:rPr>
      </w:pPr>
      <w:hyperlink w:anchor="_Toc164192361" w:history="1">
        <w:r w:rsidR="0047157E" w:rsidRPr="00122763">
          <w:rPr>
            <w:rStyle w:val="Hipervnculo"/>
            <w:noProof/>
          </w:rPr>
          <w:t>4.4.</w:t>
        </w:r>
        <w:r w:rsidR="0047157E">
          <w:rPr>
            <w:noProof/>
            <w:kern w:val="2"/>
            <w:szCs w:val="24"/>
            <w:lang w:eastAsia="es-ES_tradnl"/>
            <w14:ligatures w14:val="standardContextual"/>
          </w:rPr>
          <w:tab/>
        </w:r>
        <w:r w:rsidR="0047157E" w:rsidRPr="00122763">
          <w:rPr>
            <w:rStyle w:val="Hipervnculo"/>
            <w:noProof/>
          </w:rPr>
          <w:t>Plan de Trabajo</w:t>
        </w:r>
        <w:r w:rsidR="0047157E">
          <w:rPr>
            <w:noProof/>
            <w:webHidden/>
          </w:rPr>
          <w:tab/>
        </w:r>
        <w:r w:rsidR="0047157E">
          <w:rPr>
            <w:noProof/>
            <w:webHidden/>
          </w:rPr>
          <w:fldChar w:fldCharType="begin"/>
        </w:r>
        <w:r w:rsidR="0047157E">
          <w:rPr>
            <w:noProof/>
            <w:webHidden/>
          </w:rPr>
          <w:instrText xml:space="preserve"> PAGEREF _Toc164192361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4ECB9911" w14:textId="32A41A13" w:rsidR="0047157E" w:rsidRDefault="00000000">
      <w:pPr>
        <w:pStyle w:val="TDC2"/>
        <w:tabs>
          <w:tab w:val="left" w:pos="960"/>
          <w:tab w:val="right" w:leader="dot" w:pos="8949"/>
        </w:tabs>
        <w:rPr>
          <w:noProof/>
          <w:kern w:val="2"/>
          <w:szCs w:val="24"/>
          <w:lang w:eastAsia="es-ES_tradnl"/>
          <w14:ligatures w14:val="standardContextual"/>
        </w:rPr>
      </w:pPr>
      <w:hyperlink w:anchor="_Toc164192362" w:history="1">
        <w:r w:rsidR="0047157E" w:rsidRPr="00122763">
          <w:rPr>
            <w:rStyle w:val="Hipervnculo"/>
            <w:noProof/>
          </w:rPr>
          <w:t>4.5.</w:t>
        </w:r>
        <w:r w:rsidR="0047157E">
          <w:rPr>
            <w:noProof/>
            <w:kern w:val="2"/>
            <w:szCs w:val="24"/>
            <w:lang w:eastAsia="es-ES_tradnl"/>
            <w14:ligatures w14:val="standardContextual"/>
          </w:rPr>
          <w:tab/>
        </w:r>
        <w:r w:rsidR="0047157E" w:rsidRPr="00122763">
          <w:rPr>
            <w:rStyle w:val="Hipervnculo"/>
            <w:noProof/>
          </w:rPr>
          <w:t>Recursos</w:t>
        </w:r>
        <w:r w:rsidR="0047157E">
          <w:rPr>
            <w:noProof/>
            <w:webHidden/>
          </w:rPr>
          <w:tab/>
        </w:r>
        <w:r w:rsidR="0047157E">
          <w:rPr>
            <w:noProof/>
            <w:webHidden/>
          </w:rPr>
          <w:fldChar w:fldCharType="begin"/>
        </w:r>
        <w:r w:rsidR="0047157E">
          <w:rPr>
            <w:noProof/>
            <w:webHidden/>
          </w:rPr>
          <w:instrText xml:space="preserve"> PAGEREF _Toc164192362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73BC03C7" w14:textId="207D3C5E"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3" w:history="1">
        <w:r w:rsidR="0047157E" w:rsidRPr="00122763">
          <w:rPr>
            <w:rStyle w:val="Hipervnculo"/>
            <w:noProof/>
          </w:rPr>
          <w:t>4.5.1.</w:t>
        </w:r>
        <w:r w:rsidR="0047157E">
          <w:rPr>
            <w:rFonts w:cstheme="minorBidi"/>
            <w:noProof/>
            <w:kern w:val="2"/>
            <w:sz w:val="24"/>
            <w:szCs w:val="24"/>
            <w:lang w:eastAsia="es-ES_tradnl"/>
            <w14:ligatures w14:val="standardContextual"/>
          </w:rPr>
          <w:tab/>
        </w:r>
        <w:r w:rsidR="0047157E" w:rsidRPr="00122763">
          <w:rPr>
            <w:rStyle w:val="Hipervnculo"/>
            <w:noProof/>
          </w:rPr>
          <w:t>Recursos Técnicos</w:t>
        </w:r>
        <w:r w:rsidR="0047157E">
          <w:rPr>
            <w:noProof/>
            <w:webHidden/>
          </w:rPr>
          <w:tab/>
        </w:r>
        <w:r w:rsidR="0047157E">
          <w:rPr>
            <w:noProof/>
            <w:webHidden/>
          </w:rPr>
          <w:fldChar w:fldCharType="begin"/>
        </w:r>
        <w:r w:rsidR="0047157E">
          <w:rPr>
            <w:noProof/>
            <w:webHidden/>
          </w:rPr>
          <w:instrText xml:space="preserve"> PAGEREF _Toc164192363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EE9EAFF" w14:textId="7816A41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4" w:history="1">
        <w:r w:rsidR="0047157E" w:rsidRPr="00122763">
          <w:rPr>
            <w:rStyle w:val="Hipervnculo"/>
            <w:noProof/>
          </w:rPr>
          <w:t>4.5.2.</w:t>
        </w:r>
        <w:r w:rsidR="0047157E">
          <w:rPr>
            <w:rFonts w:cstheme="minorBidi"/>
            <w:noProof/>
            <w:kern w:val="2"/>
            <w:sz w:val="24"/>
            <w:szCs w:val="24"/>
            <w:lang w:eastAsia="es-ES_tradnl"/>
            <w14:ligatures w14:val="standardContextual"/>
          </w:rPr>
          <w:tab/>
        </w:r>
        <w:r w:rsidR="0047157E" w:rsidRPr="00122763">
          <w:rPr>
            <w:rStyle w:val="Hipervnculo"/>
            <w:noProof/>
          </w:rPr>
          <w:t>Recursos Humanos</w:t>
        </w:r>
        <w:r w:rsidR="0047157E">
          <w:rPr>
            <w:noProof/>
            <w:webHidden/>
          </w:rPr>
          <w:tab/>
        </w:r>
        <w:r w:rsidR="0047157E">
          <w:rPr>
            <w:noProof/>
            <w:webHidden/>
          </w:rPr>
          <w:fldChar w:fldCharType="begin"/>
        </w:r>
        <w:r w:rsidR="0047157E">
          <w:rPr>
            <w:noProof/>
            <w:webHidden/>
          </w:rPr>
          <w:instrText xml:space="preserve"> PAGEREF _Toc164192364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3EE8FC4C" w14:textId="6711477B" w:rsidR="0047157E" w:rsidRDefault="00000000">
      <w:pPr>
        <w:pStyle w:val="TDC2"/>
        <w:tabs>
          <w:tab w:val="left" w:pos="960"/>
          <w:tab w:val="right" w:leader="dot" w:pos="8949"/>
        </w:tabs>
        <w:rPr>
          <w:noProof/>
          <w:kern w:val="2"/>
          <w:szCs w:val="24"/>
          <w:lang w:eastAsia="es-ES_tradnl"/>
          <w14:ligatures w14:val="standardContextual"/>
        </w:rPr>
      </w:pPr>
      <w:hyperlink w:anchor="_Toc164192365" w:history="1">
        <w:r w:rsidR="0047157E" w:rsidRPr="00122763">
          <w:rPr>
            <w:rStyle w:val="Hipervnculo"/>
            <w:noProof/>
          </w:rPr>
          <w:t>4.6.</w:t>
        </w:r>
        <w:r w:rsidR="0047157E">
          <w:rPr>
            <w:noProof/>
            <w:kern w:val="2"/>
            <w:szCs w:val="24"/>
            <w:lang w:eastAsia="es-ES_tradnl"/>
            <w14:ligatures w14:val="standardContextual"/>
          </w:rPr>
          <w:tab/>
        </w:r>
        <w:r w:rsidR="0047157E" w:rsidRPr="00122763">
          <w:rPr>
            <w:rStyle w:val="Hipervnculo"/>
            <w:noProof/>
          </w:rPr>
          <w:t xml:space="preserve">Costes </w:t>
        </w:r>
        <w:r w:rsidR="0047157E">
          <w:rPr>
            <w:noProof/>
            <w:webHidden/>
          </w:rPr>
          <w:tab/>
        </w:r>
        <w:r w:rsidR="0047157E">
          <w:rPr>
            <w:noProof/>
            <w:webHidden/>
          </w:rPr>
          <w:fldChar w:fldCharType="begin"/>
        </w:r>
        <w:r w:rsidR="0047157E">
          <w:rPr>
            <w:noProof/>
            <w:webHidden/>
          </w:rPr>
          <w:instrText xml:space="preserve"> PAGEREF _Toc164192365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B23CA47" w14:textId="2424F8DB" w:rsidR="0047157E" w:rsidRDefault="00000000">
      <w:pPr>
        <w:pStyle w:val="TDC2"/>
        <w:tabs>
          <w:tab w:val="left" w:pos="960"/>
          <w:tab w:val="right" w:leader="dot" w:pos="8949"/>
        </w:tabs>
        <w:rPr>
          <w:noProof/>
          <w:kern w:val="2"/>
          <w:szCs w:val="24"/>
          <w:lang w:eastAsia="es-ES_tradnl"/>
          <w14:ligatures w14:val="standardContextual"/>
        </w:rPr>
      </w:pPr>
      <w:hyperlink w:anchor="_Toc164192366" w:history="1">
        <w:r w:rsidR="0047157E" w:rsidRPr="00122763">
          <w:rPr>
            <w:rStyle w:val="Hipervnculo"/>
            <w:noProof/>
          </w:rPr>
          <w:t>4.7.</w:t>
        </w:r>
        <w:r w:rsidR="0047157E">
          <w:rPr>
            <w:noProof/>
            <w:kern w:val="2"/>
            <w:szCs w:val="24"/>
            <w:lang w:eastAsia="es-ES_tradnl"/>
            <w14:ligatures w14:val="standardContextual"/>
          </w:rPr>
          <w:tab/>
        </w:r>
        <w:r w:rsidR="0047157E" w:rsidRPr="00122763">
          <w:rPr>
            <w:rStyle w:val="Hipervnculo"/>
            <w:noProof/>
          </w:rPr>
          <w:t>Condicionantes y Limitaciones</w:t>
        </w:r>
        <w:r w:rsidR="0047157E">
          <w:rPr>
            <w:noProof/>
            <w:webHidden/>
          </w:rPr>
          <w:tab/>
        </w:r>
        <w:r w:rsidR="0047157E">
          <w:rPr>
            <w:noProof/>
            <w:webHidden/>
          </w:rPr>
          <w:fldChar w:fldCharType="begin"/>
        </w:r>
        <w:r w:rsidR="0047157E">
          <w:rPr>
            <w:noProof/>
            <w:webHidden/>
          </w:rPr>
          <w:instrText xml:space="preserve"> PAGEREF _Toc164192366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7713B106" w14:textId="072A11A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7" w:history="1">
        <w:r w:rsidR="0047157E" w:rsidRPr="00122763">
          <w:rPr>
            <w:rStyle w:val="Hipervnculo"/>
            <w:noProof/>
          </w:rPr>
          <w:t>4.7.1.</w:t>
        </w:r>
        <w:r w:rsidR="0047157E">
          <w:rPr>
            <w:rFonts w:cstheme="minorBidi"/>
            <w:noProof/>
            <w:kern w:val="2"/>
            <w:sz w:val="24"/>
            <w:szCs w:val="24"/>
            <w:lang w:eastAsia="es-ES_tradnl"/>
            <w14:ligatures w14:val="standardContextual"/>
          </w:rPr>
          <w:tab/>
        </w:r>
        <w:r w:rsidR="0047157E" w:rsidRPr="00122763">
          <w:rPr>
            <w:rStyle w:val="Hipervnculo"/>
            <w:noProof/>
          </w:rPr>
          <w:t>Error con la API en iOS</w:t>
        </w:r>
        <w:r w:rsidR="0047157E">
          <w:rPr>
            <w:noProof/>
            <w:webHidden/>
          </w:rPr>
          <w:tab/>
        </w:r>
        <w:r w:rsidR="0047157E">
          <w:rPr>
            <w:noProof/>
            <w:webHidden/>
          </w:rPr>
          <w:fldChar w:fldCharType="begin"/>
        </w:r>
        <w:r w:rsidR="0047157E">
          <w:rPr>
            <w:noProof/>
            <w:webHidden/>
          </w:rPr>
          <w:instrText xml:space="preserve"> PAGEREF _Toc164192367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497B2BF7" w14:textId="6913576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8" w:history="1">
        <w:r w:rsidR="0047157E" w:rsidRPr="00122763">
          <w:rPr>
            <w:rStyle w:val="Hipervnculo"/>
            <w:noProof/>
            <w:lang w:val="es-ES_tradnl"/>
          </w:rPr>
          <w:t>4.7.2.</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Despliegue en Android</w:t>
        </w:r>
        <w:r w:rsidR="0047157E">
          <w:rPr>
            <w:noProof/>
            <w:webHidden/>
          </w:rPr>
          <w:tab/>
        </w:r>
        <w:r w:rsidR="0047157E">
          <w:rPr>
            <w:noProof/>
            <w:webHidden/>
          </w:rPr>
          <w:fldChar w:fldCharType="begin"/>
        </w:r>
        <w:r w:rsidR="0047157E">
          <w:rPr>
            <w:noProof/>
            <w:webHidden/>
          </w:rPr>
          <w:instrText xml:space="preserve"> PAGEREF _Toc164192368 \h </w:instrText>
        </w:r>
        <w:r w:rsidR="0047157E">
          <w:rPr>
            <w:noProof/>
            <w:webHidden/>
          </w:rPr>
        </w:r>
        <w:r w:rsidR="0047157E">
          <w:rPr>
            <w:noProof/>
            <w:webHidden/>
          </w:rPr>
          <w:fldChar w:fldCharType="separate"/>
        </w:r>
        <w:r w:rsidR="0047157E">
          <w:rPr>
            <w:noProof/>
            <w:webHidden/>
          </w:rPr>
          <w:t>24</w:t>
        </w:r>
        <w:r w:rsidR="0047157E">
          <w:rPr>
            <w:noProof/>
            <w:webHidden/>
          </w:rPr>
          <w:fldChar w:fldCharType="end"/>
        </w:r>
      </w:hyperlink>
    </w:p>
    <w:p w14:paraId="15527514" w14:textId="51242EF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9" w:history="1">
        <w:r w:rsidR="0047157E" w:rsidRPr="00122763">
          <w:rPr>
            <w:rStyle w:val="Hipervnculo"/>
            <w:noProof/>
            <w:lang w:val="es-ES_tradnl"/>
          </w:rPr>
          <w:t>4.7.3.</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con tamaño de posters</w:t>
        </w:r>
        <w:r w:rsidR="0047157E">
          <w:rPr>
            <w:noProof/>
            <w:webHidden/>
          </w:rPr>
          <w:tab/>
        </w:r>
        <w:r w:rsidR="0047157E">
          <w:rPr>
            <w:noProof/>
            <w:webHidden/>
          </w:rPr>
          <w:fldChar w:fldCharType="begin"/>
        </w:r>
        <w:r w:rsidR="0047157E">
          <w:rPr>
            <w:noProof/>
            <w:webHidden/>
          </w:rPr>
          <w:instrText xml:space="preserve"> PAGEREF _Toc164192369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17624BA5" w14:textId="078C8A5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0" w:history="1">
        <w:r w:rsidR="0047157E" w:rsidRPr="00122763">
          <w:rPr>
            <w:rStyle w:val="Hipervnculo"/>
            <w:noProof/>
            <w:lang w:val="es-ES_tradnl"/>
          </w:rPr>
          <w:t>4.7.4.</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Notificaciones</w:t>
        </w:r>
        <w:r w:rsidR="0047157E">
          <w:rPr>
            <w:noProof/>
            <w:webHidden/>
          </w:rPr>
          <w:tab/>
        </w:r>
        <w:r w:rsidR="0047157E">
          <w:rPr>
            <w:noProof/>
            <w:webHidden/>
          </w:rPr>
          <w:fldChar w:fldCharType="begin"/>
        </w:r>
        <w:r w:rsidR="0047157E">
          <w:rPr>
            <w:noProof/>
            <w:webHidden/>
          </w:rPr>
          <w:instrText xml:space="preserve"> PAGEREF _Toc164192370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30FCC871" w14:textId="695B653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1" w:history="1">
        <w:r w:rsidR="0047157E" w:rsidRPr="00122763">
          <w:rPr>
            <w:rStyle w:val="Hipervnculo"/>
            <w:noProof/>
            <w:lang w:val="es-ES_tradnl"/>
          </w:rPr>
          <w:t>4.7.5.</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Autenticación en local</w:t>
        </w:r>
        <w:r w:rsidR="0047157E">
          <w:rPr>
            <w:noProof/>
            <w:webHidden/>
          </w:rPr>
          <w:tab/>
        </w:r>
        <w:r w:rsidR="0047157E">
          <w:rPr>
            <w:noProof/>
            <w:webHidden/>
          </w:rPr>
          <w:fldChar w:fldCharType="begin"/>
        </w:r>
        <w:r w:rsidR="0047157E">
          <w:rPr>
            <w:noProof/>
            <w:webHidden/>
          </w:rPr>
          <w:instrText xml:space="preserve"> PAGEREF _Toc164192371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6CA2662C" w14:textId="37DAA5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72" w:history="1">
        <w:r w:rsidR="0047157E" w:rsidRPr="00122763">
          <w:rPr>
            <w:rStyle w:val="Hipervnculo"/>
          </w:rPr>
          <w:t>5.</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Desarrollo de la Solución Técnica</w:t>
        </w:r>
        <w:r w:rsidR="0047157E">
          <w:rPr>
            <w:webHidden/>
          </w:rPr>
          <w:tab/>
        </w:r>
        <w:r w:rsidR="0047157E">
          <w:rPr>
            <w:webHidden/>
          </w:rPr>
          <w:fldChar w:fldCharType="begin"/>
        </w:r>
        <w:r w:rsidR="0047157E">
          <w:rPr>
            <w:webHidden/>
          </w:rPr>
          <w:instrText xml:space="preserve"> PAGEREF _Toc164192372 \h </w:instrText>
        </w:r>
        <w:r w:rsidR="0047157E">
          <w:rPr>
            <w:webHidden/>
          </w:rPr>
        </w:r>
        <w:r w:rsidR="0047157E">
          <w:rPr>
            <w:webHidden/>
          </w:rPr>
          <w:fldChar w:fldCharType="separate"/>
        </w:r>
        <w:r w:rsidR="0047157E">
          <w:rPr>
            <w:webHidden/>
          </w:rPr>
          <w:t>27</w:t>
        </w:r>
        <w:r w:rsidR="0047157E">
          <w:rPr>
            <w:webHidden/>
          </w:rPr>
          <w:fldChar w:fldCharType="end"/>
        </w:r>
      </w:hyperlink>
    </w:p>
    <w:p w14:paraId="2D369EFF" w14:textId="2FA9ED95" w:rsidR="0047157E" w:rsidRDefault="00000000">
      <w:pPr>
        <w:pStyle w:val="TDC2"/>
        <w:tabs>
          <w:tab w:val="left" w:pos="960"/>
          <w:tab w:val="right" w:leader="dot" w:pos="8949"/>
        </w:tabs>
        <w:rPr>
          <w:noProof/>
          <w:kern w:val="2"/>
          <w:szCs w:val="24"/>
          <w:lang w:eastAsia="es-ES_tradnl"/>
          <w14:ligatures w14:val="standardContextual"/>
        </w:rPr>
      </w:pPr>
      <w:hyperlink w:anchor="_Toc164192373" w:history="1">
        <w:r w:rsidR="0047157E" w:rsidRPr="00122763">
          <w:rPr>
            <w:rStyle w:val="Hipervnculo"/>
            <w:noProof/>
          </w:rPr>
          <w:t>5.1.</w:t>
        </w:r>
        <w:r w:rsidR="0047157E">
          <w:rPr>
            <w:noProof/>
            <w:kern w:val="2"/>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_Toc164192373 \h </w:instrText>
        </w:r>
        <w:r w:rsidR="0047157E">
          <w:rPr>
            <w:noProof/>
            <w:webHidden/>
          </w:rPr>
        </w:r>
        <w:r w:rsidR="0047157E">
          <w:rPr>
            <w:noProof/>
            <w:webHidden/>
          </w:rPr>
          <w:fldChar w:fldCharType="separate"/>
        </w:r>
        <w:r w:rsidR="0047157E">
          <w:rPr>
            <w:noProof/>
            <w:webHidden/>
          </w:rPr>
          <w:t>27</w:t>
        </w:r>
        <w:r w:rsidR="0047157E">
          <w:rPr>
            <w:noProof/>
            <w:webHidden/>
          </w:rPr>
          <w:fldChar w:fldCharType="end"/>
        </w:r>
      </w:hyperlink>
    </w:p>
    <w:p w14:paraId="237E5D9A" w14:textId="4088078D" w:rsidR="0047157E" w:rsidRDefault="00000000">
      <w:pPr>
        <w:pStyle w:val="TDC2"/>
        <w:tabs>
          <w:tab w:val="left" w:pos="960"/>
          <w:tab w:val="right" w:leader="dot" w:pos="8949"/>
        </w:tabs>
        <w:rPr>
          <w:noProof/>
          <w:kern w:val="2"/>
          <w:szCs w:val="24"/>
          <w:lang w:eastAsia="es-ES_tradnl"/>
          <w14:ligatures w14:val="standardContextual"/>
        </w:rPr>
      </w:pPr>
      <w:hyperlink w:anchor="_Toc164192374" w:history="1">
        <w:r w:rsidR="0047157E" w:rsidRPr="00122763">
          <w:rPr>
            <w:rStyle w:val="Hipervnculo"/>
            <w:noProof/>
          </w:rPr>
          <w:t>5.2.</w:t>
        </w:r>
        <w:r w:rsidR="0047157E">
          <w:rPr>
            <w:noProof/>
            <w:kern w:val="2"/>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_Toc164192374 \h </w:instrText>
        </w:r>
        <w:r w:rsidR="0047157E">
          <w:rPr>
            <w:noProof/>
            <w:webHidden/>
          </w:rPr>
        </w:r>
        <w:r w:rsidR="0047157E">
          <w:rPr>
            <w:noProof/>
            <w:webHidden/>
          </w:rPr>
          <w:fldChar w:fldCharType="separate"/>
        </w:r>
        <w:r w:rsidR="0047157E">
          <w:rPr>
            <w:noProof/>
            <w:webHidden/>
          </w:rPr>
          <w:t>31</w:t>
        </w:r>
        <w:r w:rsidR="0047157E">
          <w:rPr>
            <w:noProof/>
            <w:webHidden/>
          </w:rPr>
          <w:fldChar w:fldCharType="end"/>
        </w:r>
      </w:hyperlink>
    </w:p>
    <w:p w14:paraId="41D9A2EE" w14:textId="64F42C3B" w:rsidR="0047157E" w:rsidRDefault="00000000">
      <w:pPr>
        <w:pStyle w:val="TDC2"/>
        <w:tabs>
          <w:tab w:val="left" w:pos="960"/>
          <w:tab w:val="right" w:leader="dot" w:pos="8949"/>
        </w:tabs>
        <w:rPr>
          <w:noProof/>
          <w:kern w:val="2"/>
          <w:szCs w:val="24"/>
          <w:lang w:eastAsia="es-ES_tradnl"/>
          <w14:ligatures w14:val="standardContextual"/>
        </w:rPr>
      </w:pPr>
      <w:hyperlink w:anchor="_Toc164192375" w:history="1">
        <w:r w:rsidR="0047157E" w:rsidRPr="00122763">
          <w:rPr>
            <w:rStyle w:val="Hipervnculo"/>
            <w:noProof/>
          </w:rPr>
          <w:t>5.3.</w:t>
        </w:r>
        <w:r w:rsidR="0047157E">
          <w:rPr>
            <w:noProof/>
            <w:kern w:val="2"/>
            <w:szCs w:val="24"/>
            <w:lang w:eastAsia="es-ES_tradnl"/>
            <w14:ligatures w14:val="standardContextual"/>
          </w:rPr>
          <w:tab/>
        </w:r>
        <w:r w:rsidR="0047157E" w:rsidRPr="00122763">
          <w:rPr>
            <w:rStyle w:val="Hipervnculo"/>
            <w:noProof/>
          </w:rPr>
          <w:t>PT3 – Desarrollo del Backend</w:t>
        </w:r>
        <w:r w:rsidR="0047157E">
          <w:rPr>
            <w:noProof/>
            <w:webHidden/>
          </w:rPr>
          <w:tab/>
        </w:r>
        <w:r w:rsidR="0047157E">
          <w:rPr>
            <w:noProof/>
            <w:webHidden/>
          </w:rPr>
          <w:fldChar w:fldCharType="begin"/>
        </w:r>
        <w:r w:rsidR="0047157E">
          <w:rPr>
            <w:noProof/>
            <w:webHidden/>
          </w:rPr>
          <w:instrText xml:space="preserve"> PAGEREF _Toc164192375 \h </w:instrText>
        </w:r>
        <w:r w:rsidR="0047157E">
          <w:rPr>
            <w:noProof/>
            <w:webHidden/>
          </w:rPr>
        </w:r>
        <w:r w:rsidR="0047157E">
          <w:rPr>
            <w:noProof/>
            <w:webHidden/>
          </w:rPr>
          <w:fldChar w:fldCharType="separate"/>
        </w:r>
        <w:r w:rsidR="0047157E">
          <w:rPr>
            <w:noProof/>
            <w:webHidden/>
          </w:rPr>
          <w:t>33</w:t>
        </w:r>
        <w:r w:rsidR="0047157E">
          <w:rPr>
            <w:noProof/>
            <w:webHidden/>
          </w:rPr>
          <w:fldChar w:fldCharType="end"/>
        </w:r>
      </w:hyperlink>
    </w:p>
    <w:p w14:paraId="554C50F6" w14:textId="376EB1C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6" w:history="1">
        <w:r w:rsidR="0047157E" w:rsidRPr="00122763">
          <w:rPr>
            <w:rStyle w:val="Hipervnculo"/>
            <w:noProof/>
          </w:rPr>
          <w:t>5.3.1.</w:t>
        </w:r>
        <w:r w:rsidR="0047157E">
          <w:rPr>
            <w:rFonts w:cstheme="minorBidi"/>
            <w:noProof/>
            <w:kern w:val="2"/>
            <w:sz w:val="24"/>
            <w:szCs w:val="24"/>
            <w:lang w:eastAsia="es-ES_tradnl"/>
            <w14:ligatures w14:val="standardContextual"/>
          </w:rPr>
          <w:tab/>
        </w:r>
        <w:r w:rsidR="0047157E" w:rsidRPr="00122763">
          <w:rPr>
            <w:rStyle w:val="Hipervnculo"/>
            <w:noProof/>
          </w:rPr>
          <w:t>MariaDB</w:t>
        </w:r>
        <w:r w:rsidR="0047157E">
          <w:rPr>
            <w:noProof/>
            <w:webHidden/>
          </w:rPr>
          <w:tab/>
        </w:r>
        <w:r w:rsidR="0047157E">
          <w:rPr>
            <w:noProof/>
            <w:webHidden/>
          </w:rPr>
          <w:fldChar w:fldCharType="begin"/>
        </w:r>
        <w:r w:rsidR="0047157E">
          <w:rPr>
            <w:noProof/>
            <w:webHidden/>
          </w:rPr>
          <w:instrText xml:space="preserve"> PAGEREF _Toc164192376 \h </w:instrText>
        </w:r>
        <w:r w:rsidR="0047157E">
          <w:rPr>
            <w:noProof/>
            <w:webHidden/>
          </w:rPr>
        </w:r>
        <w:r w:rsidR="0047157E">
          <w:rPr>
            <w:noProof/>
            <w:webHidden/>
          </w:rPr>
          <w:fldChar w:fldCharType="separate"/>
        </w:r>
        <w:r w:rsidR="0047157E">
          <w:rPr>
            <w:noProof/>
            <w:webHidden/>
          </w:rPr>
          <w:t>34</w:t>
        </w:r>
        <w:r w:rsidR="0047157E">
          <w:rPr>
            <w:noProof/>
            <w:webHidden/>
          </w:rPr>
          <w:fldChar w:fldCharType="end"/>
        </w:r>
      </w:hyperlink>
    </w:p>
    <w:p w14:paraId="6BCAD8AA" w14:textId="426074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7" w:history="1">
        <w:r w:rsidR="0047157E" w:rsidRPr="00122763">
          <w:rPr>
            <w:rStyle w:val="Hipervnculo"/>
            <w:noProof/>
          </w:rPr>
          <w:t>5.3.2.</w:t>
        </w:r>
        <w:r w:rsidR="0047157E">
          <w:rPr>
            <w:rFonts w:cstheme="minorBidi"/>
            <w:noProof/>
            <w:kern w:val="2"/>
            <w:sz w:val="24"/>
            <w:szCs w:val="24"/>
            <w:lang w:eastAsia="es-ES_tradnl"/>
            <w14:ligatures w14:val="standardContextual"/>
          </w:rPr>
          <w:tab/>
        </w:r>
        <w:r w:rsidR="0047157E" w:rsidRPr="00122763">
          <w:rPr>
            <w:rStyle w:val="Hipervnculo"/>
            <w:noProof/>
          </w:rPr>
          <w:t>PhpMyAdmin</w:t>
        </w:r>
        <w:r w:rsidR="0047157E">
          <w:rPr>
            <w:noProof/>
            <w:webHidden/>
          </w:rPr>
          <w:tab/>
        </w:r>
        <w:r w:rsidR="0047157E">
          <w:rPr>
            <w:noProof/>
            <w:webHidden/>
          </w:rPr>
          <w:fldChar w:fldCharType="begin"/>
        </w:r>
        <w:r w:rsidR="0047157E">
          <w:rPr>
            <w:noProof/>
            <w:webHidden/>
          </w:rPr>
          <w:instrText xml:space="preserve"> PAGEREF _Toc164192377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5FE6CFCB" w14:textId="3E73A22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8" w:history="1">
        <w:r w:rsidR="0047157E" w:rsidRPr="00122763">
          <w:rPr>
            <w:rStyle w:val="Hipervnculo"/>
            <w:noProof/>
          </w:rPr>
          <w:t>5.3.3.</w:t>
        </w:r>
        <w:r w:rsidR="0047157E">
          <w:rPr>
            <w:rFonts w:cstheme="minorBidi"/>
            <w:noProof/>
            <w:kern w:val="2"/>
            <w:sz w:val="24"/>
            <w:szCs w:val="24"/>
            <w:lang w:eastAsia="es-ES_tradnl"/>
            <w14:ligatures w14:val="standardContextual"/>
          </w:rPr>
          <w:tab/>
        </w:r>
        <w:r w:rsidR="0047157E" w:rsidRPr="00122763">
          <w:rPr>
            <w:rStyle w:val="Hipervnculo"/>
            <w:noProof/>
          </w:rPr>
          <w:t>Tfg_Backend</w:t>
        </w:r>
        <w:r w:rsidR="0047157E">
          <w:rPr>
            <w:noProof/>
            <w:webHidden/>
          </w:rPr>
          <w:tab/>
        </w:r>
        <w:r w:rsidR="0047157E">
          <w:rPr>
            <w:noProof/>
            <w:webHidden/>
          </w:rPr>
          <w:fldChar w:fldCharType="begin"/>
        </w:r>
        <w:r w:rsidR="0047157E">
          <w:rPr>
            <w:noProof/>
            <w:webHidden/>
          </w:rPr>
          <w:instrText xml:space="preserve"> PAGEREF _Toc164192378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34BE7716" w14:textId="31928F4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9" w:history="1">
        <w:r w:rsidR="0047157E" w:rsidRPr="00122763">
          <w:rPr>
            <w:rStyle w:val="Hipervnculo"/>
            <w:noProof/>
          </w:rPr>
          <w:t>5.3.4.</w:t>
        </w:r>
        <w:r w:rsidR="0047157E">
          <w:rPr>
            <w:rFonts w:cstheme="minorBidi"/>
            <w:noProof/>
            <w:kern w:val="2"/>
            <w:sz w:val="24"/>
            <w:szCs w:val="24"/>
            <w:lang w:eastAsia="es-ES_tradnl"/>
            <w14:ligatures w14:val="standardContextual"/>
          </w:rPr>
          <w:tab/>
        </w:r>
        <w:r w:rsidR="0047157E" w:rsidRPr="00122763">
          <w:rPr>
            <w:rStyle w:val="Hipervnculo"/>
            <w:noProof/>
          </w:rPr>
          <w:t>Cloudflare</w:t>
        </w:r>
        <w:r w:rsidR="0047157E">
          <w:rPr>
            <w:noProof/>
            <w:webHidden/>
          </w:rPr>
          <w:tab/>
        </w:r>
        <w:r w:rsidR="0047157E">
          <w:rPr>
            <w:noProof/>
            <w:webHidden/>
          </w:rPr>
          <w:fldChar w:fldCharType="begin"/>
        </w:r>
        <w:r w:rsidR="0047157E">
          <w:rPr>
            <w:noProof/>
            <w:webHidden/>
          </w:rPr>
          <w:instrText xml:space="preserve"> PAGEREF _Toc164192379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09EB66C1" w14:textId="7162B0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0" w:history="1">
        <w:r w:rsidR="0047157E" w:rsidRPr="00122763">
          <w:rPr>
            <w:rStyle w:val="Hipervnculo"/>
            <w:noProof/>
          </w:rPr>
          <w:t>5.3.5.</w:t>
        </w:r>
        <w:r w:rsidR="0047157E">
          <w:rPr>
            <w:rFonts w:cstheme="minorBidi"/>
            <w:noProof/>
            <w:kern w:val="2"/>
            <w:sz w:val="24"/>
            <w:szCs w:val="24"/>
            <w:lang w:eastAsia="es-ES_tradnl"/>
            <w14:ligatures w14:val="standardContextual"/>
          </w:rPr>
          <w:tab/>
        </w:r>
        <w:r w:rsidR="0047157E" w:rsidRPr="00122763">
          <w:rPr>
            <w:rStyle w:val="Hipervnculo"/>
            <w:noProof/>
          </w:rPr>
          <w:t>Traefik</w:t>
        </w:r>
        <w:r w:rsidR="0047157E">
          <w:rPr>
            <w:noProof/>
            <w:webHidden/>
          </w:rPr>
          <w:tab/>
        </w:r>
        <w:r w:rsidR="0047157E">
          <w:rPr>
            <w:noProof/>
            <w:webHidden/>
          </w:rPr>
          <w:fldChar w:fldCharType="begin"/>
        </w:r>
        <w:r w:rsidR="0047157E">
          <w:rPr>
            <w:noProof/>
            <w:webHidden/>
          </w:rPr>
          <w:instrText xml:space="preserve"> PAGEREF _Toc164192380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26D1B2D6" w14:textId="0931F9F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1" w:history="1">
        <w:r w:rsidR="0047157E" w:rsidRPr="00122763">
          <w:rPr>
            <w:rStyle w:val="Hipervnculo"/>
            <w:noProof/>
          </w:rPr>
          <w:t>5.3.6.</w:t>
        </w:r>
        <w:r w:rsidR="0047157E">
          <w:rPr>
            <w:rFonts w:cstheme="minorBidi"/>
            <w:noProof/>
            <w:kern w:val="2"/>
            <w:sz w:val="24"/>
            <w:szCs w:val="24"/>
            <w:lang w:eastAsia="es-ES_tradnl"/>
            <w14:ligatures w14:val="standardContextual"/>
          </w:rPr>
          <w:tab/>
        </w:r>
        <w:r w:rsidR="0047157E" w:rsidRPr="00122763">
          <w:rPr>
            <w:rStyle w:val="Hipervnculo"/>
            <w:noProof/>
          </w:rPr>
          <w:t>Portainer</w:t>
        </w:r>
        <w:r w:rsidR="0047157E">
          <w:rPr>
            <w:noProof/>
            <w:webHidden/>
          </w:rPr>
          <w:tab/>
        </w:r>
        <w:r w:rsidR="0047157E">
          <w:rPr>
            <w:noProof/>
            <w:webHidden/>
          </w:rPr>
          <w:fldChar w:fldCharType="begin"/>
        </w:r>
        <w:r w:rsidR="0047157E">
          <w:rPr>
            <w:noProof/>
            <w:webHidden/>
          </w:rPr>
          <w:instrText xml:space="preserve"> PAGEREF _Toc164192381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55C68279" w14:textId="10E18FCC" w:rsidR="0047157E" w:rsidRDefault="00000000">
      <w:pPr>
        <w:pStyle w:val="TDC2"/>
        <w:tabs>
          <w:tab w:val="left" w:pos="960"/>
          <w:tab w:val="right" w:leader="dot" w:pos="8949"/>
        </w:tabs>
        <w:rPr>
          <w:noProof/>
          <w:kern w:val="2"/>
          <w:szCs w:val="24"/>
          <w:lang w:eastAsia="es-ES_tradnl"/>
          <w14:ligatures w14:val="standardContextual"/>
        </w:rPr>
      </w:pPr>
      <w:hyperlink w:anchor="_Toc164192382" w:history="1">
        <w:r w:rsidR="0047157E" w:rsidRPr="00122763">
          <w:rPr>
            <w:rStyle w:val="Hipervnculo"/>
            <w:noProof/>
          </w:rPr>
          <w:t>5.4.</w:t>
        </w:r>
        <w:r w:rsidR="0047157E">
          <w:rPr>
            <w:noProof/>
            <w:kern w:val="2"/>
            <w:szCs w:val="24"/>
            <w:lang w:eastAsia="es-ES_tradnl"/>
            <w14:ligatures w14:val="standardContextual"/>
          </w:rPr>
          <w:tab/>
        </w:r>
        <w:r w:rsidR="0047157E" w:rsidRPr="00122763">
          <w:rPr>
            <w:rStyle w:val="Hipervnculo"/>
            <w:noProof/>
          </w:rPr>
          <w:t>PT4 – Desarrollo Frontend</w:t>
        </w:r>
        <w:r w:rsidR="0047157E">
          <w:rPr>
            <w:noProof/>
            <w:webHidden/>
          </w:rPr>
          <w:tab/>
        </w:r>
        <w:r w:rsidR="0047157E">
          <w:rPr>
            <w:noProof/>
            <w:webHidden/>
          </w:rPr>
          <w:fldChar w:fldCharType="begin"/>
        </w:r>
        <w:r w:rsidR="0047157E">
          <w:rPr>
            <w:noProof/>
            <w:webHidden/>
          </w:rPr>
          <w:instrText xml:space="preserve"> PAGEREF _Toc164192382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3B8847C8" w14:textId="7E60A8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3" w:history="1">
        <w:r w:rsidR="0047157E" w:rsidRPr="00122763">
          <w:rPr>
            <w:rStyle w:val="Hipervnculo"/>
            <w:noProof/>
          </w:rPr>
          <w:t>5.4.1.</w:t>
        </w:r>
        <w:r w:rsidR="0047157E">
          <w:rPr>
            <w:rFonts w:cstheme="minorBidi"/>
            <w:noProof/>
            <w:kern w:val="2"/>
            <w:sz w:val="24"/>
            <w:szCs w:val="24"/>
            <w:lang w:eastAsia="es-ES_tradnl"/>
            <w14:ligatures w14:val="standardContextual"/>
          </w:rPr>
          <w:tab/>
        </w:r>
        <w:r w:rsidR="0047157E" w:rsidRPr="00122763">
          <w:rPr>
            <w:rStyle w:val="Hipervnculo"/>
            <w:noProof/>
          </w:rPr>
          <w:t>Estructura de Directorios</w:t>
        </w:r>
        <w:r w:rsidR="0047157E">
          <w:rPr>
            <w:noProof/>
            <w:webHidden/>
          </w:rPr>
          <w:tab/>
        </w:r>
        <w:r w:rsidR="0047157E">
          <w:rPr>
            <w:noProof/>
            <w:webHidden/>
          </w:rPr>
          <w:fldChar w:fldCharType="begin"/>
        </w:r>
        <w:r w:rsidR="0047157E">
          <w:rPr>
            <w:noProof/>
            <w:webHidden/>
          </w:rPr>
          <w:instrText xml:space="preserve"> PAGEREF _Toc164192383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763685BD" w14:textId="7CFD1C7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4" w:history="1">
        <w:r w:rsidR="0047157E" w:rsidRPr="00122763">
          <w:rPr>
            <w:rStyle w:val="Hipervnculo"/>
            <w:noProof/>
          </w:rPr>
          <w:t>5.4.2.</w:t>
        </w:r>
        <w:r w:rsidR="0047157E">
          <w:rPr>
            <w:rFonts w:cstheme="minorBidi"/>
            <w:noProof/>
            <w:kern w:val="2"/>
            <w:sz w:val="24"/>
            <w:szCs w:val="24"/>
            <w:lang w:eastAsia="es-ES_tradnl"/>
            <w14:ligatures w14:val="standardContextual"/>
          </w:rPr>
          <w:tab/>
        </w:r>
        <w:r w:rsidR="0047157E" w:rsidRPr="00122763">
          <w:rPr>
            <w:rStyle w:val="Hipervnculo"/>
            <w:noProof/>
          </w:rPr>
          <w:t>Pantallas y Navegación</w:t>
        </w:r>
        <w:r w:rsidR="0047157E">
          <w:rPr>
            <w:noProof/>
            <w:webHidden/>
          </w:rPr>
          <w:tab/>
        </w:r>
        <w:r w:rsidR="0047157E">
          <w:rPr>
            <w:noProof/>
            <w:webHidden/>
          </w:rPr>
          <w:fldChar w:fldCharType="begin"/>
        </w:r>
        <w:r w:rsidR="0047157E">
          <w:rPr>
            <w:noProof/>
            <w:webHidden/>
          </w:rPr>
          <w:instrText xml:space="preserve"> PAGEREF _Toc164192384 \h </w:instrText>
        </w:r>
        <w:r w:rsidR="0047157E">
          <w:rPr>
            <w:noProof/>
            <w:webHidden/>
          </w:rPr>
        </w:r>
        <w:r w:rsidR="0047157E">
          <w:rPr>
            <w:noProof/>
            <w:webHidden/>
          </w:rPr>
          <w:fldChar w:fldCharType="separate"/>
        </w:r>
        <w:r w:rsidR="0047157E">
          <w:rPr>
            <w:noProof/>
            <w:webHidden/>
          </w:rPr>
          <w:t>40</w:t>
        </w:r>
        <w:r w:rsidR="0047157E">
          <w:rPr>
            <w:noProof/>
            <w:webHidden/>
          </w:rPr>
          <w:fldChar w:fldCharType="end"/>
        </w:r>
      </w:hyperlink>
    </w:p>
    <w:p w14:paraId="24B5ABCF" w14:textId="25AAC107" w:rsidR="0047157E" w:rsidRDefault="00000000">
      <w:pPr>
        <w:pStyle w:val="TDC2"/>
        <w:tabs>
          <w:tab w:val="left" w:pos="960"/>
          <w:tab w:val="right" w:leader="dot" w:pos="8949"/>
        </w:tabs>
        <w:rPr>
          <w:noProof/>
          <w:kern w:val="2"/>
          <w:szCs w:val="24"/>
          <w:lang w:eastAsia="es-ES_tradnl"/>
          <w14:ligatures w14:val="standardContextual"/>
        </w:rPr>
      </w:pPr>
      <w:hyperlink w:anchor="_Toc164192385" w:history="1">
        <w:r w:rsidR="0047157E" w:rsidRPr="00122763">
          <w:rPr>
            <w:rStyle w:val="Hipervnculo"/>
            <w:noProof/>
          </w:rPr>
          <w:t>5.5.</w:t>
        </w:r>
        <w:r w:rsidR="0047157E">
          <w:rPr>
            <w:noProof/>
            <w:kern w:val="2"/>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_Toc164192385 \h </w:instrText>
        </w:r>
        <w:r w:rsidR="0047157E">
          <w:rPr>
            <w:noProof/>
            <w:webHidden/>
          </w:rPr>
        </w:r>
        <w:r w:rsidR="0047157E">
          <w:rPr>
            <w:noProof/>
            <w:webHidden/>
          </w:rPr>
          <w:fldChar w:fldCharType="separate"/>
        </w:r>
        <w:r w:rsidR="0047157E">
          <w:rPr>
            <w:noProof/>
            <w:webHidden/>
          </w:rPr>
          <w:t>41</w:t>
        </w:r>
        <w:r w:rsidR="0047157E">
          <w:rPr>
            <w:noProof/>
            <w:webHidden/>
          </w:rPr>
          <w:fldChar w:fldCharType="end"/>
        </w:r>
      </w:hyperlink>
    </w:p>
    <w:p w14:paraId="688CD952" w14:textId="42832F69" w:rsidR="0047157E" w:rsidRDefault="00000000">
      <w:pPr>
        <w:pStyle w:val="TDC2"/>
        <w:tabs>
          <w:tab w:val="left" w:pos="960"/>
          <w:tab w:val="right" w:leader="dot" w:pos="8949"/>
        </w:tabs>
        <w:rPr>
          <w:noProof/>
          <w:kern w:val="2"/>
          <w:szCs w:val="24"/>
          <w:lang w:eastAsia="es-ES_tradnl"/>
          <w14:ligatures w14:val="standardContextual"/>
        </w:rPr>
      </w:pPr>
      <w:hyperlink w:anchor="_Toc164192386" w:history="1">
        <w:r w:rsidR="0047157E" w:rsidRPr="00122763">
          <w:rPr>
            <w:rStyle w:val="Hipervnculo"/>
            <w:noProof/>
          </w:rPr>
          <w:t>5.6.</w:t>
        </w:r>
        <w:r w:rsidR="0047157E">
          <w:rPr>
            <w:noProof/>
            <w:kern w:val="2"/>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_Toc164192386 \h </w:instrText>
        </w:r>
        <w:r w:rsidR="0047157E">
          <w:rPr>
            <w:noProof/>
            <w:webHidden/>
          </w:rPr>
        </w:r>
        <w:r w:rsidR="0047157E">
          <w:rPr>
            <w:noProof/>
            <w:webHidden/>
          </w:rPr>
          <w:fldChar w:fldCharType="separate"/>
        </w:r>
        <w:r w:rsidR="0047157E">
          <w:rPr>
            <w:noProof/>
            <w:webHidden/>
          </w:rPr>
          <w:t>42</w:t>
        </w:r>
        <w:r w:rsidR="0047157E">
          <w:rPr>
            <w:noProof/>
            <w:webHidden/>
          </w:rPr>
          <w:fldChar w:fldCharType="end"/>
        </w:r>
      </w:hyperlink>
    </w:p>
    <w:p w14:paraId="7E7A16AC" w14:textId="65BC14A9" w:rsidR="0047157E" w:rsidRDefault="00000000">
      <w:pPr>
        <w:pStyle w:val="TDC2"/>
        <w:tabs>
          <w:tab w:val="left" w:pos="960"/>
          <w:tab w:val="right" w:leader="dot" w:pos="8949"/>
        </w:tabs>
        <w:rPr>
          <w:noProof/>
          <w:kern w:val="2"/>
          <w:szCs w:val="24"/>
          <w:lang w:eastAsia="es-ES_tradnl"/>
          <w14:ligatures w14:val="standardContextual"/>
        </w:rPr>
      </w:pPr>
      <w:hyperlink w:anchor="_Toc164192387" w:history="1">
        <w:r w:rsidR="0047157E" w:rsidRPr="00122763">
          <w:rPr>
            <w:rStyle w:val="Hipervnculo"/>
            <w:noProof/>
          </w:rPr>
          <w:t>5.7.</w:t>
        </w:r>
        <w:r w:rsidR="0047157E">
          <w:rPr>
            <w:noProof/>
            <w:kern w:val="2"/>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_Toc164192387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2CC4B64D" w14:textId="74F7E18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8" w:history="1">
        <w:r w:rsidR="0047157E" w:rsidRPr="00122763">
          <w:rPr>
            <w:rStyle w:val="Hipervnculo"/>
            <w:noProof/>
          </w:rPr>
          <w:t>5.7.1.</w:t>
        </w:r>
        <w:r w:rsidR="0047157E">
          <w:rPr>
            <w:rFonts w:cstheme="minorBidi"/>
            <w:noProof/>
            <w:kern w:val="2"/>
            <w:sz w:val="24"/>
            <w:szCs w:val="24"/>
            <w:lang w:eastAsia="es-ES_tradnl"/>
            <w14:ligatures w14:val="standardContextual"/>
          </w:rPr>
          <w:tab/>
        </w:r>
        <w:r w:rsidR="0047157E" w:rsidRPr="00122763">
          <w:rPr>
            <w:rStyle w:val="Hipervnculo"/>
            <w:noProof/>
          </w:rPr>
          <w:t>Build IOs y Android</w:t>
        </w:r>
        <w:r w:rsidR="0047157E">
          <w:rPr>
            <w:noProof/>
            <w:webHidden/>
          </w:rPr>
          <w:tab/>
        </w:r>
        <w:r w:rsidR="0047157E">
          <w:rPr>
            <w:noProof/>
            <w:webHidden/>
          </w:rPr>
          <w:fldChar w:fldCharType="begin"/>
        </w:r>
        <w:r w:rsidR="0047157E">
          <w:rPr>
            <w:noProof/>
            <w:webHidden/>
          </w:rPr>
          <w:instrText xml:space="preserve"> PAGEREF _Toc164192388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11927E85" w14:textId="627B9F3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9" w:history="1">
        <w:r w:rsidR="0047157E" w:rsidRPr="00122763">
          <w:rPr>
            <w:rStyle w:val="Hipervnculo"/>
            <w:noProof/>
          </w:rPr>
          <w:t>5.7.2.</w:t>
        </w:r>
        <w:r w:rsidR="0047157E">
          <w:rPr>
            <w:rFonts w:cstheme="minorBidi"/>
            <w:noProof/>
            <w:kern w:val="2"/>
            <w:sz w:val="24"/>
            <w:szCs w:val="24"/>
            <w:lang w:eastAsia="es-ES_tradnl"/>
            <w14:ligatures w14:val="standardContextual"/>
          </w:rPr>
          <w:tab/>
        </w:r>
        <w:r w:rsidR="0047157E" w:rsidRPr="00122763">
          <w:rPr>
            <w:rStyle w:val="Hipervnculo"/>
            <w:noProof/>
          </w:rPr>
          <w:t>Despliegue en iOS</w:t>
        </w:r>
        <w:r w:rsidR="0047157E">
          <w:rPr>
            <w:noProof/>
            <w:webHidden/>
          </w:rPr>
          <w:tab/>
        </w:r>
        <w:r w:rsidR="0047157E">
          <w:rPr>
            <w:noProof/>
            <w:webHidden/>
          </w:rPr>
          <w:fldChar w:fldCharType="begin"/>
        </w:r>
        <w:r w:rsidR="0047157E">
          <w:rPr>
            <w:noProof/>
            <w:webHidden/>
          </w:rPr>
          <w:instrText xml:space="preserve"> PAGEREF _Toc164192389 \h </w:instrText>
        </w:r>
        <w:r w:rsidR="0047157E">
          <w:rPr>
            <w:noProof/>
            <w:webHidden/>
          </w:rPr>
        </w:r>
        <w:r w:rsidR="0047157E">
          <w:rPr>
            <w:noProof/>
            <w:webHidden/>
          </w:rPr>
          <w:fldChar w:fldCharType="separate"/>
        </w:r>
        <w:r w:rsidR="0047157E">
          <w:rPr>
            <w:noProof/>
            <w:webHidden/>
          </w:rPr>
          <w:t>44</w:t>
        </w:r>
        <w:r w:rsidR="0047157E">
          <w:rPr>
            <w:noProof/>
            <w:webHidden/>
          </w:rPr>
          <w:fldChar w:fldCharType="end"/>
        </w:r>
      </w:hyperlink>
    </w:p>
    <w:p w14:paraId="3C0C5FED" w14:textId="6276A56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0" w:history="1">
        <w:r w:rsidR="0047157E" w:rsidRPr="00122763">
          <w:rPr>
            <w:rStyle w:val="Hipervnculo"/>
            <w:noProof/>
          </w:rPr>
          <w:t>5.7.3.</w:t>
        </w:r>
        <w:r w:rsidR="0047157E">
          <w:rPr>
            <w:rFonts w:cstheme="minorBidi"/>
            <w:noProof/>
            <w:kern w:val="2"/>
            <w:sz w:val="24"/>
            <w:szCs w:val="24"/>
            <w:lang w:eastAsia="es-ES_tradnl"/>
            <w14:ligatures w14:val="standardContextual"/>
          </w:rPr>
          <w:tab/>
        </w:r>
        <w:r w:rsidR="0047157E" w:rsidRPr="00122763">
          <w:rPr>
            <w:rStyle w:val="Hipervnculo"/>
            <w:noProof/>
          </w:rPr>
          <w:t>Despliegue en Android</w:t>
        </w:r>
        <w:r w:rsidR="0047157E">
          <w:rPr>
            <w:noProof/>
            <w:webHidden/>
          </w:rPr>
          <w:tab/>
        </w:r>
        <w:r w:rsidR="0047157E">
          <w:rPr>
            <w:noProof/>
            <w:webHidden/>
          </w:rPr>
          <w:fldChar w:fldCharType="begin"/>
        </w:r>
        <w:r w:rsidR="0047157E">
          <w:rPr>
            <w:noProof/>
            <w:webHidden/>
          </w:rPr>
          <w:instrText xml:space="preserve"> PAGEREF _Toc164192390 \h </w:instrText>
        </w:r>
        <w:r w:rsidR="0047157E">
          <w:rPr>
            <w:noProof/>
            <w:webHidden/>
          </w:rPr>
        </w:r>
        <w:r w:rsidR="0047157E">
          <w:rPr>
            <w:noProof/>
            <w:webHidden/>
          </w:rPr>
          <w:fldChar w:fldCharType="separate"/>
        </w:r>
        <w:r w:rsidR="0047157E">
          <w:rPr>
            <w:noProof/>
            <w:webHidden/>
          </w:rPr>
          <w:t>45</w:t>
        </w:r>
        <w:r w:rsidR="0047157E">
          <w:rPr>
            <w:noProof/>
            <w:webHidden/>
          </w:rPr>
          <w:fldChar w:fldCharType="end"/>
        </w:r>
      </w:hyperlink>
    </w:p>
    <w:p w14:paraId="41C8D5FF" w14:textId="79C67EAB"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1" w:history="1">
        <w:r w:rsidR="0047157E" w:rsidRPr="00122763">
          <w:rPr>
            <w:rStyle w:val="Hipervnculo"/>
          </w:rPr>
          <w:t>6.</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Resultados</w:t>
        </w:r>
        <w:r w:rsidR="0047157E">
          <w:rPr>
            <w:webHidden/>
          </w:rPr>
          <w:tab/>
        </w:r>
        <w:r w:rsidR="0047157E">
          <w:rPr>
            <w:webHidden/>
          </w:rPr>
          <w:fldChar w:fldCharType="begin"/>
        </w:r>
        <w:r w:rsidR="0047157E">
          <w:rPr>
            <w:webHidden/>
          </w:rPr>
          <w:instrText xml:space="preserve"> PAGEREF _Toc164192391 \h </w:instrText>
        </w:r>
        <w:r w:rsidR="0047157E">
          <w:rPr>
            <w:webHidden/>
          </w:rPr>
        </w:r>
        <w:r w:rsidR="0047157E">
          <w:rPr>
            <w:webHidden/>
          </w:rPr>
          <w:fldChar w:fldCharType="separate"/>
        </w:r>
        <w:r w:rsidR="0047157E">
          <w:rPr>
            <w:webHidden/>
          </w:rPr>
          <w:t>47</w:t>
        </w:r>
        <w:r w:rsidR="0047157E">
          <w:rPr>
            <w:webHidden/>
          </w:rPr>
          <w:fldChar w:fldCharType="end"/>
        </w:r>
      </w:hyperlink>
    </w:p>
    <w:p w14:paraId="50C67BBD" w14:textId="06894F1F" w:rsidR="0047157E" w:rsidRDefault="00000000">
      <w:pPr>
        <w:pStyle w:val="TDC2"/>
        <w:tabs>
          <w:tab w:val="left" w:pos="960"/>
          <w:tab w:val="right" w:leader="dot" w:pos="8949"/>
        </w:tabs>
        <w:rPr>
          <w:noProof/>
          <w:kern w:val="2"/>
          <w:szCs w:val="24"/>
          <w:lang w:eastAsia="es-ES_tradnl"/>
          <w14:ligatures w14:val="standardContextual"/>
        </w:rPr>
      </w:pPr>
      <w:hyperlink w:anchor="_Toc164192392" w:history="1">
        <w:r w:rsidR="0047157E" w:rsidRPr="00122763">
          <w:rPr>
            <w:rStyle w:val="Hipervnculo"/>
            <w:noProof/>
          </w:rPr>
          <w:t>6.1.</w:t>
        </w:r>
        <w:r w:rsidR="0047157E">
          <w:rPr>
            <w:noProof/>
            <w:kern w:val="2"/>
            <w:szCs w:val="24"/>
            <w:lang w:eastAsia="es-ES_tradnl"/>
            <w14:ligatures w14:val="standardContextual"/>
          </w:rPr>
          <w:tab/>
        </w:r>
        <w:r w:rsidR="0047157E" w:rsidRPr="00122763">
          <w:rPr>
            <w:rStyle w:val="Hipervnculo"/>
            <w:noProof/>
          </w:rPr>
          <w:t>Resultados sobre Objetivo General</w:t>
        </w:r>
        <w:r w:rsidR="0047157E">
          <w:rPr>
            <w:noProof/>
            <w:webHidden/>
          </w:rPr>
          <w:tab/>
        </w:r>
        <w:r w:rsidR="0047157E">
          <w:rPr>
            <w:noProof/>
            <w:webHidden/>
          </w:rPr>
          <w:fldChar w:fldCharType="begin"/>
        </w:r>
        <w:r w:rsidR="0047157E">
          <w:rPr>
            <w:noProof/>
            <w:webHidden/>
          </w:rPr>
          <w:instrText xml:space="preserve"> PAGEREF _Toc164192392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6985F546" w14:textId="2A70ACA0" w:rsidR="0047157E" w:rsidRDefault="00000000">
      <w:pPr>
        <w:pStyle w:val="TDC2"/>
        <w:tabs>
          <w:tab w:val="left" w:pos="960"/>
          <w:tab w:val="right" w:leader="dot" w:pos="8949"/>
        </w:tabs>
        <w:rPr>
          <w:noProof/>
          <w:kern w:val="2"/>
          <w:szCs w:val="24"/>
          <w:lang w:eastAsia="es-ES_tradnl"/>
          <w14:ligatures w14:val="standardContextual"/>
        </w:rPr>
      </w:pPr>
      <w:hyperlink w:anchor="_Toc164192393" w:history="1">
        <w:r w:rsidR="0047157E" w:rsidRPr="00122763">
          <w:rPr>
            <w:rStyle w:val="Hipervnculo"/>
            <w:noProof/>
          </w:rPr>
          <w:t>6.2.</w:t>
        </w:r>
        <w:r w:rsidR="0047157E">
          <w:rPr>
            <w:noProof/>
            <w:kern w:val="2"/>
            <w:szCs w:val="24"/>
            <w:lang w:eastAsia="es-ES_tradnl"/>
            <w14:ligatures w14:val="standardContextual"/>
          </w:rPr>
          <w:tab/>
        </w:r>
        <w:r w:rsidR="0047157E" w:rsidRPr="00122763">
          <w:rPr>
            <w:rStyle w:val="Hipervnculo"/>
            <w:noProof/>
          </w:rPr>
          <w:t>Resultados sobre Objetivos Especificos</w:t>
        </w:r>
        <w:r w:rsidR="0047157E">
          <w:rPr>
            <w:noProof/>
            <w:webHidden/>
          </w:rPr>
          <w:tab/>
        </w:r>
        <w:r w:rsidR="0047157E">
          <w:rPr>
            <w:noProof/>
            <w:webHidden/>
          </w:rPr>
          <w:fldChar w:fldCharType="begin"/>
        </w:r>
        <w:r w:rsidR="0047157E">
          <w:rPr>
            <w:noProof/>
            <w:webHidden/>
          </w:rPr>
          <w:instrText xml:space="preserve"> PAGEREF _Toc164192393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531F62AF" w14:textId="3C93825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4" w:history="1">
        <w:r w:rsidR="0047157E" w:rsidRPr="00122763">
          <w:rPr>
            <w:rStyle w:val="Hipervnculo"/>
            <w:noProof/>
          </w:rPr>
          <w:t>6.2.1.</w:t>
        </w:r>
        <w:r w:rsidR="0047157E">
          <w:rPr>
            <w:rFonts w:cstheme="minorBidi"/>
            <w:noProof/>
            <w:kern w:val="2"/>
            <w:sz w:val="24"/>
            <w:szCs w:val="24"/>
            <w:lang w:eastAsia="es-ES_tradnl"/>
            <w14:ligatures w14:val="standardContextual"/>
          </w:rPr>
          <w:tab/>
        </w:r>
        <w:r w:rsidR="0047157E" w:rsidRPr="00122763">
          <w:rPr>
            <w:rStyle w:val="Hipervnculo"/>
            <w:noProof/>
          </w:rPr>
          <w:t>Facilitar la coordinación de visualización en grupos</w:t>
        </w:r>
        <w:r w:rsidR="0047157E">
          <w:rPr>
            <w:noProof/>
            <w:webHidden/>
          </w:rPr>
          <w:tab/>
        </w:r>
        <w:r w:rsidR="0047157E">
          <w:rPr>
            <w:noProof/>
            <w:webHidden/>
          </w:rPr>
          <w:fldChar w:fldCharType="begin"/>
        </w:r>
        <w:r w:rsidR="0047157E">
          <w:rPr>
            <w:noProof/>
            <w:webHidden/>
          </w:rPr>
          <w:instrText xml:space="preserve"> PAGEREF _Toc164192394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7619AEC2" w14:textId="67F5103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5" w:history="1">
        <w:r w:rsidR="0047157E" w:rsidRPr="00122763">
          <w:rPr>
            <w:rStyle w:val="Hipervnculo"/>
            <w:noProof/>
          </w:rPr>
          <w:t>6.2.2.</w:t>
        </w:r>
        <w:r w:rsidR="0047157E">
          <w:rPr>
            <w:rFonts w:cstheme="minorBidi"/>
            <w:noProof/>
            <w:kern w:val="2"/>
            <w:sz w:val="24"/>
            <w:szCs w:val="24"/>
            <w:lang w:eastAsia="es-ES_tradnl"/>
            <w14:ligatures w14:val="standardContextual"/>
          </w:rPr>
          <w:tab/>
        </w:r>
        <w:r w:rsidR="0047157E" w:rsidRPr="00122763">
          <w:rPr>
            <w:rStyle w:val="Hipervnculo"/>
            <w:noProof/>
          </w:rPr>
          <w:t>Mejorar la toma de decisiones colectivas sobre qué ver</w:t>
        </w:r>
        <w:r w:rsidR="0047157E">
          <w:rPr>
            <w:noProof/>
            <w:webHidden/>
          </w:rPr>
          <w:tab/>
        </w:r>
        <w:r w:rsidR="0047157E">
          <w:rPr>
            <w:noProof/>
            <w:webHidden/>
          </w:rPr>
          <w:fldChar w:fldCharType="begin"/>
        </w:r>
        <w:r w:rsidR="0047157E">
          <w:rPr>
            <w:noProof/>
            <w:webHidden/>
          </w:rPr>
          <w:instrText xml:space="preserve"> PAGEREF _Toc164192395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2524ADA" w14:textId="449B580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6" w:history="1">
        <w:r w:rsidR="0047157E" w:rsidRPr="00122763">
          <w:rPr>
            <w:rStyle w:val="Hipervnculo"/>
            <w:noProof/>
          </w:rPr>
          <w:t>6.2.3.</w:t>
        </w:r>
        <w:r w:rsidR="0047157E">
          <w:rPr>
            <w:rFonts w:cstheme="minorBidi"/>
            <w:noProof/>
            <w:kern w:val="2"/>
            <w:sz w:val="24"/>
            <w:szCs w:val="24"/>
            <w:lang w:eastAsia="es-ES_tradnl"/>
            <w14:ligatures w14:val="standardContextual"/>
          </w:rPr>
          <w:tab/>
        </w:r>
        <w:r w:rsidR="0047157E" w:rsidRPr="00122763">
          <w:rPr>
            <w:rStyle w:val="Hipervnculo"/>
            <w:noProof/>
          </w:rPr>
          <w:t>Enriquecer la experiencia compartida de visualización</w:t>
        </w:r>
        <w:r w:rsidR="0047157E">
          <w:rPr>
            <w:noProof/>
            <w:webHidden/>
          </w:rPr>
          <w:tab/>
        </w:r>
        <w:r w:rsidR="0047157E">
          <w:rPr>
            <w:noProof/>
            <w:webHidden/>
          </w:rPr>
          <w:fldChar w:fldCharType="begin"/>
        </w:r>
        <w:r w:rsidR="0047157E">
          <w:rPr>
            <w:noProof/>
            <w:webHidden/>
          </w:rPr>
          <w:instrText xml:space="preserve"> PAGEREF _Toc164192396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3A0E6922" w14:textId="0059CEC5"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7" w:history="1">
        <w:r w:rsidR="0047157E" w:rsidRPr="00122763">
          <w:rPr>
            <w:rStyle w:val="Hipervnculo"/>
            <w:noProof/>
          </w:rPr>
          <w:t>6.2.4.</w:t>
        </w:r>
        <w:r w:rsidR="0047157E">
          <w:rPr>
            <w:rFonts w:cstheme="minorBidi"/>
            <w:noProof/>
            <w:kern w:val="2"/>
            <w:sz w:val="24"/>
            <w:szCs w:val="24"/>
            <w:lang w:eastAsia="es-ES_tradnl"/>
            <w14:ligatures w14:val="standardContextual"/>
          </w:rPr>
          <w:tab/>
        </w:r>
        <w:r w:rsidR="0047157E" w:rsidRPr="00122763">
          <w:rPr>
            <w:rStyle w:val="Hipervnculo"/>
            <w:noProof/>
          </w:rPr>
          <w:t>Proporcionar una interfaz intuitiva y accesible</w:t>
        </w:r>
        <w:r w:rsidR="0047157E">
          <w:rPr>
            <w:noProof/>
            <w:webHidden/>
          </w:rPr>
          <w:tab/>
        </w:r>
        <w:r w:rsidR="0047157E">
          <w:rPr>
            <w:noProof/>
            <w:webHidden/>
          </w:rPr>
          <w:fldChar w:fldCharType="begin"/>
        </w:r>
        <w:r w:rsidR="0047157E">
          <w:rPr>
            <w:noProof/>
            <w:webHidden/>
          </w:rPr>
          <w:instrText xml:space="preserve"> PAGEREF _Toc164192397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5E41252" w14:textId="3C6A9DA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8" w:history="1">
        <w:r w:rsidR="0047157E" w:rsidRPr="00122763">
          <w:rPr>
            <w:rStyle w:val="Hipervnculo"/>
            <w:noProof/>
          </w:rPr>
          <w:t>6.2.5.</w:t>
        </w:r>
        <w:r w:rsidR="0047157E">
          <w:rPr>
            <w:rFonts w:cstheme="minorBidi"/>
            <w:noProof/>
            <w:kern w:val="2"/>
            <w:sz w:val="24"/>
            <w:szCs w:val="24"/>
            <w:lang w:eastAsia="es-ES_tradnl"/>
            <w14:ligatures w14:val="standardContextual"/>
          </w:rPr>
          <w:tab/>
        </w:r>
        <w:r w:rsidR="0047157E" w:rsidRPr="00122763">
          <w:rPr>
            <w:rStyle w:val="Hipervnculo"/>
            <w:noProof/>
          </w:rPr>
          <w:t>Estadísticas de visualización</w:t>
        </w:r>
        <w:r w:rsidR="0047157E">
          <w:rPr>
            <w:noProof/>
            <w:webHidden/>
          </w:rPr>
          <w:tab/>
        </w:r>
        <w:r w:rsidR="0047157E">
          <w:rPr>
            <w:noProof/>
            <w:webHidden/>
          </w:rPr>
          <w:fldChar w:fldCharType="begin"/>
        </w:r>
        <w:r w:rsidR="0047157E">
          <w:rPr>
            <w:noProof/>
            <w:webHidden/>
          </w:rPr>
          <w:instrText xml:space="preserve"> PAGEREF _Toc164192398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299FACE1" w14:textId="7AA65F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9" w:history="1">
        <w:r w:rsidR="0047157E" w:rsidRPr="00122763">
          <w:rPr>
            <w:rStyle w:val="Hipervnculo"/>
          </w:rPr>
          <w:t>7.</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Implicaciones Éticas e Impacto Social</w:t>
        </w:r>
        <w:r w:rsidR="0047157E">
          <w:rPr>
            <w:webHidden/>
          </w:rPr>
          <w:tab/>
        </w:r>
        <w:r w:rsidR="0047157E">
          <w:rPr>
            <w:webHidden/>
          </w:rPr>
          <w:fldChar w:fldCharType="begin"/>
        </w:r>
        <w:r w:rsidR="0047157E">
          <w:rPr>
            <w:webHidden/>
          </w:rPr>
          <w:instrText xml:space="preserve"> PAGEREF _Toc164192399 \h </w:instrText>
        </w:r>
        <w:r w:rsidR="0047157E">
          <w:rPr>
            <w:webHidden/>
          </w:rPr>
        </w:r>
        <w:r w:rsidR="0047157E">
          <w:rPr>
            <w:webHidden/>
          </w:rPr>
          <w:fldChar w:fldCharType="separate"/>
        </w:r>
        <w:r w:rsidR="0047157E">
          <w:rPr>
            <w:webHidden/>
          </w:rPr>
          <w:t>49</w:t>
        </w:r>
        <w:r w:rsidR="0047157E">
          <w:rPr>
            <w:webHidden/>
          </w:rPr>
          <w:fldChar w:fldCharType="end"/>
        </w:r>
      </w:hyperlink>
    </w:p>
    <w:p w14:paraId="6DB80C73" w14:textId="7FD338AA" w:rsidR="0047157E" w:rsidRDefault="00000000">
      <w:pPr>
        <w:pStyle w:val="TDC2"/>
        <w:tabs>
          <w:tab w:val="left" w:pos="960"/>
          <w:tab w:val="right" w:leader="dot" w:pos="8949"/>
        </w:tabs>
        <w:rPr>
          <w:noProof/>
          <w:kern w:val="2"/>
          <w:szCs w:val="24"/>
          <w:lang w:eastAsia="es-ES_tradnl"/>
          <w14:ligatures w14:val="standardContextual"/>
        </w:rPr>
      </w:pPr>
      <w:hyperlink w:anchor="_Toc164192400" w:history="1">
        <w:r w:rsidR="0047157E" w:rsidRPr="00122763">
          <w:rPr>
            <w:rStyle w:val="Hipervnculo"/>
            <w:noProof/>
          </w:rPr>
          <w:t>7.1.</w:t>
        </w:r>
        <w:r w:rsidR="0047157E">
          <w:rPr>
            <w:noProof/>
            <w:kern w:val="2"/>
            <w:szCs w:val="24"/>
            <w:lang w:eastAsia="es-ES_tradnl"/>
            <w14:ligatures w14:val="standardContextual"/>
          </w:rPr>
          <w:tab/>
        </w:r>
        <w:r w:rsidR="0047157E" w:rsidRPr="00122763">
          <w:rPr>
            <w:rStyle w:val="Hipervnculo"/>
            <w:noProof/>
          </w:rPr>
          <w:t>Introducción</w:t>
        </w:r>
        <w:r w:rsidR="0047157E">
          <w:rPr>
            <w:noProof/>
            <w:webHidden/>
          </w:rPr>
          <w:tab/>
        </w:r>
        <w:r w:rsidR="0047157E">
          <w:rPr>
            <w:noProof/>
            <w:webHidden/>
          </w:rPr>
          <w:fldChar w:fldCharType="begin"/>
        </w:r>
        <w:r w:rsidR="0047157E">
          <w:rPr>
            <w:noProof/>
            <w:webHidden/>
          </w:rPr>
          <w:instrText xml:space="preserve"> PAGEREF _Toc164192400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48C29A61" w14:textId="0E1D7527" w:rsidR="0047157E" w:rsidRDefault="00000000">
      <w:pPr>
        <w:pStyle w:val="TDC2"/>
        <w:tabs>
          <w:tab w:val="left" w:pos="960"/>
          <w:tab w:val="right" w:leader="dot" w:pos="8949"/>
        </w:tabs>
        <w:rPr>
          <w:noProof/>
          <w:kern w:val="2"/>
          <w:szCs w:val="24"/>
          <w:lang w:eastAsia="es-ES_tradnl"/>
          <w14:ligatures w14:val="standardContextual"/>
        </w:rPr>
      </w:pPr>
      <w:hyperlink w:anchor="_Toc164192401" w:history="1">
        <w:r w:rsidR="0047157E" w:rsidRPr="00122763">
          <w:rPr>
            <w:rStyle w:val="Hipervnculo"/>
            <w:noProof/>
          </w:rPr>
          <w:t>7.2.</w:t>
        </w:r>
        <w:r w:rsidR="0047157E">
          <w:rPr>
            <w:noProof/>
            <w:kern w:val="2"/>
            <w:szCs w:val="24"/>
            <w:lang w:eastAsia="es-ES_tradnl"/>
            <w14:ligatures w14:val="standardContextual"/>
          </w:rPr>
          <w:tab/>
        </w:r>
        <w:r w:rsidR="0047157E" w:rsidRPr="00122763">
          <w:rPr>
            <w:rStyle w:val="Hipervnculo"/>
            <w:noProof/>
          </w:rPr>
          <w:t>Implicacines eticas</w:t>
        </w:r>
        <w:r w:rsidR="0047157E">
          <w:rPr>
            <w:noProof/>
            <w:webHidden/>
          </w:rPr>
          <w:tab/>
        </w:r>
        <w:r w:rsidR="0047157E">
          <w:rPr>
            <w:noProof/>
            <w:webHidden/>
          </w:rPr>
          <w:fldChar w:fldCharType="begin"/>
        </w:r>
        <w:r w:rsidR="0047157E">
          <w:rPr>
            <w:noProof/>
            <w:webHidden/>
          </w:rPr>
          <w:instrText xml:space="preserve"> PAGEREF _Toc164192401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6CA945CA" w14:textId="0E0677A6" w:rsidR="0047157E" w:rsidRDefault="00000000">
      <w:pPr>
        <w:pStyle w:val="TDC2"/>
        <w:tabs>
          <w:tab w:val="left" w:pos="960"/>
          <w:tab w:val="right" w:leader="dot" w:pos="8949"/>
        </w:tabs>
        <w:rPr>
          <w:noProof/>
          <w:kern w:val="2"/>
          <w:szCs w:val="24"/>
          <w:lang w:eastAsia="es-ES_tradnl"/>
          <w14:ligatures w14:val="standardContextual"/>
        </w:rPr>
      </w:pPr>
      <w:hyperlink w:anchor="_Toc164192402" w:history="1">
        <w:r w:rsidR="0047157E" w:rsidRPr="00122763">
          <w:rPr>
            <w:rStyle w:val="Hipervnculo"/>
            <w:noProof/>
          </w:rPr>
          <w:t>7.3.</w:t>
        </w:r>
        <w:r w:rsidR="0047157E">
          <w:rPr>
            <w:noProof/>
            <w:kern w:val="2"/>
            <w:szCs w:val="24"/>
            <w:lang w:eastAsia="es-ES_tradnl"/>
            <w14:ligatures w14:val="standardContextual"/>
          </w:rPr>
          <w:tab/>
        </w:r>
        <w:r w:rsidR="0047157E" w:rsidRPr="00122763">
          <w:rPr>
            <w:rStyle w:val="Hipervnculo"/>
            <w:noProof/>
          </w:rPr>
          <w:t>Impacto Social</w:t>
        </w:r>
        <w:r w:rsidR="0047157E">
          <w:rPr>
            <w:noProof/>
            <w:webHidden/>
          </w:rPr>
          <w:tab/>
        </w:r>
        <w:r w:rsidR="0047157E">
          <w:rPr>
            <w:noProof/>
            <w:webHidden/>
          </w:rPr>
          <w:fldChar w:fldCharType="begin"/>
        </w:r>
        <w:r w:rsidR="0047157E">
          <w:rPr>
            <w:noProof/>
            <w:webHidden/>
          </w:rPr>
          <w:instrText xml:space="preserve"> PAGEREF _Toc164192402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34E74C52" w14:textId="635E4FF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3" w:history="1">
        <w:r w:rsidR="0047157E" w:rsidRPr="00122763">
          <w:rPr>
            <w:rStyle w:val="Hipervnculo"/>
          </w:rPr>
          <w:t>8.</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Mi Recorrido en la UFV</w:t>
        </w:r>
        <w:r w:rsidR="0047157E">
          <w:rPr>
            <w:webHidden/>
          </w:rPr>
          <w:tab/>
        </w:r>
        <w:r w:rsidR="0047157E">
          <w:rPr>
            <w:webHidden/>
          </w:rPr>
          <w:fldChar w:fldCharType="begin"/>
        </w:r>
        <w:r w:rsidR="0047157E">
          <w:rPr>
            <w:webHidden/>
          </w:rPr>
          <w:instrText xml:space="preserve"> PAGEREF _Toc164192403 \h </w:instrText>
        </w:r>
        <w:r w:rsidR="0047157E">
          <w:rPr>
            <w:webHidden/>
          </w:rPr>
        </w:r>
        <w:r w:rsidR="0047157E">
          <w:rPr>
            <w:webHidden/>
          </w:rPr>
          <w:fldChar w:fldCharType="separate"/>
        </w:r>
        <w:r w:rsidR="0047157E">
          <w:rPr>
            <w:webHidden/>
          </w:rPr>
          <w:t>51</w:t>
        </w:r>
        <w:r w:rsidR="0047157E">
          <w:rPr>
            <w:webHidden/>
          </w:rPr>
          <w:fldChar w:fldCharType="end"/>
        </w:r>
      </w:hyperlink>
    </w:p>
    <w:p w14:paraId="2867BBE2" w14:textId="1A05249A" w:rsidR="0047157E" w:rsidRDefault="00000000">
      <w:pPr>
        <w:pStyle w:val="TDC2"/>
        <w:tabs>
          <w:tab w:val="left" w:pos="960"/>
          <w:tab w:val="right" w:leader="dot" w:pos="8949"/>
        </w:tabs>
        <w:rPr>
          <w:noProof/>
          <w:kern w:val="2"/>
          <w:szCs w:val="24"/>
          <w:lang w:eastAsia="es-ES_tradnl"/>
          <w14:ligatures w14:val="standardContextual"/>
        </w:rPr>
      </w:pPr>
      <w:hyperlink w:anchor="_Toc164192404" w:history="1">
        <w:r w:rsidR="0047157E" w:rsidRPr="00122763">
          <w:rPr>
            <w:rStyle w:val="Hipervnculo"/>
            <w:noProof/>
          </w:rPr>
          <w:t>8.1.</w:t>
        </w:r>
        <w:r w:rsidR="0047157E">
          <w:rPr>
            <w:noProof/>
            <w:kern w:val="2"/>
            <w:szCs w:val="24"/>
            <w:lang w:eastAsia="es-ES_tradnl"/>
            <w14:ligatures w14:val="standardContextual"/>
          </w:rPr>
          <w:tab/>
        </w:r>
        <w:r w:rsidR="0047157E" w:rsidRPr="00122763">
          <w:rPr>
            <w:rStyle w:val="Hipervnculo"/>
            <w:noProof/>
          </w:rPr>
          <w:t>El PFG como culminación de mi camino universitario</w:t>
        </w:r>
        <w:r w:rsidR="0047157E">
          <w:rPr>
            <w:noProof/>
            <w:webHidden/>
          </w:rPr>
          <w:tab/>
        </w:r>
        <w:r w:rsidR="0047157E">
          <w:rPr>
            <w:noProof/>
            <w:webHidden/>
          </w:rPr>
          <w:fldChar w:fldCharType="begin"/>
        </w:r>
        <w:r w:rsidR="0047157E">
          <w:rPr>
            <w:noProof/>
            <w:webHidden/>
          </w:rPr>
          <w:instrText xml:space="preserve"> PAGEREF _Toc164192404 \h </w:instrText>
        </w:r>
        <w:r w:rsidR="0047157E">
          <w:rPr>
            <w:noProof/>
            <w:webHidden/>
          </w:rPr>
        </w:r>
        <w:r w:rsidR="0047157E">
          <w:rPr>
            <w:noProof/>
            <w:webHidden/>
          </w:rPr>
          <w:fldChar w:fldCharType="separate"/>
        </w:r>
        <w:r w:rsidR="0047157E">
          <w:rPr>
            <w:noProof/>
            <w:webHidden/>
          </w:rPr>
          <w:t>51</w:t>
        </w:r>
        <w:r w:rsidR="0047157E">
          <w:rPr>
            <w:noProof/>
            <w:webHidden/>
          </w:rPr>
          <w:fldChar w:fldCharType="end"/>
        </w:r>
      </w:hyperlink>
    </w:p>
    <w:p w14:paraId="2E9F9BA1" w14:textId="26D57391" w:rsidR="0047157E" w:rsidRDefault="00000000">
      <w:pPr>
        <w:pStyle w:val="TDC2"/>
        <w:tabs>
          <w:tab w:val="left" w:pos="960"/>
          <w:tab w:val="right" w:leader="dot" w:pos="8949"/>
        </w:tabs>
        <w:rPr>
          <w:noProof/>
          <w:kern w:val="2"/>
          <w:szCs w:val="24"/>
          <w:lang w:eastAsia="es-ES_tradnl"/>
          <w14:ligatures w14:val="standardContextual"/>
        </w:rPr>
      </w:pPr>
      <w:hyperlink w:anchor="_Toc164192405" w:history="1">
        <w:r w:rsidR="0047157E" w:rsidRPr="00122763">
          <w:rPr>
            <w:rStyle w:val="Hipervnculo"/>
            <w:noProof/>
          </w:rPr>
          <w:t>8.2.</w:t>
        </w:r>
        <w:r w:rsidR="0047157E">
          <w:rPr>
            <w:noProof/>
            <w:kern w:val="2"/>
            <w:szCs w:val="24"/>
            <w:lang w:eastAsia="es-ES_tradnl"/>
            <w14:ligatures w14:val="standardContextual"/>
          </w:rPr>
          <w:tab/>
        </w:r>
        <w:r w:rsidR="0047157E" w:rsidRPr="00122763">
          <w:rPr>
            <w:rStyle w:val="Hipervnculo"/>
            <w:noProof/>
          </w:rPr>
          <w:t>Vinculación con mi futuro profesional</w:t>
        </w:r>
        <w:r w:rsidR="0047157E">
          <w:rPr>
            <w:noProof/>
            <w:webHidden/>
          </w:rPr>
          <w:tab/>
        </w:r>
        <w:r w:rsidR="0047157E">
          <w:rPr>
            <w:noProof/>
            <w:webHidden/>
          </w:rPr>
          <w:fldChar w:fldCharType="begin"/>
        </w:r>
        <w:r w:rsidR="0047157E">
          <w:rPr>
            <w:noProof/>
            <w:webHidden/>
          </w:rPr>
          <w:instrText xml:space="preserve"> PAGEREF _Toc164192405 \h </w:instrText>
        </w:r>
        <w:r w:rsidR="0047157E">
          <w:rPr>
            <w:noProof/>
            <w:webHidden/>
          </w:rPr>
        </w:r>
        <w:r w:rsidR="0047157E">
          <w:rPr>
            <w:noProof/>
            <w:webHidden/>
          </w:rPr>
          <w:fldChar w:fldCharType="separate"/>
        </w:r>
        <w:r w:rsidR="0047157E">
          <w:rPr>
            <w:noProof/>
            <w:webHidden/>
          </w:rPr>
          <w:t>52</w:t>
        </w:r>
        <w:r w:rsidR="0047157E">
          <w:rPr>
            <w:noProof/>
            <w:webHidden/>
          </w:rPr>
          <w:fldChar w:fldCharType="end"/>
        </w:r>
      </w:hyperlink>
    </w:p>
    <w:p w14:paraId="3C2230C0" w14:textId="090E64E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6" w:history="1">
        <w:r w:rsidR="0047157E" w:rsidRPr="00122763">
          <w:rPr>
            <w:rStyle w:val="Hipervnculo"/>
          </w:rPr>
          <w:t>9.</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Conclusiones</w:t>
        </w:r>
        <w:r w:rsidR="0047157E">
          <w:rPr>
            <w:webHidden/>
          </w:rPr>
          <w:tab/>
        </w:r>
        <w:r w:rsidR="0047157E">
          <w:rPr>
            <w:webHidden/>
          </w:rPr>
          <w:fldChar w:fldCharType="begin"/>
        </w:r>
        <w:r w:rsidR="0047157E">
          <w:rPr>
            <w:webHidden/>
          </w:rPr>
          <w:instrText xml:space="preserve"> PAGEREF _Toc164192406 \h </w:instrText>
        </w:r>
        <w:r w:rsidR="0047157E">
          <w:rPr>
            <w:webHidden/>
          </w:rPr>
        </w:r>
        <w:r w:rsidR="0047157E">
          <w:rPr>
            <w:webHidden/>
          </w:rPr>
          <w:fldChar w:fldCharType="separate"/>
        </w:r>
        <w:r w:rsidR="0047157E">
          <w:rPr>
            <w:webHidden/>
          </w:rPr>
          <w:t>53</w:t>
        </w:r>
        <w:r w:rsidR="0047157E">
          <w:rPr>
            <w:webHidden/>
          </w:rPr>
          <w:fldChar w:fldCharType="end"/>
        </w:r>
      </w:hyperlink>
    </w:p>
    <w:p w14:paraId="06B5179C" w14:textId="0419A61A" w:rsidR="0047157E" w:rsidRDefault="00000000">
      <w:pPr>
        <w:pStyle w:val="TDC2"/>
        <w:tabs>
          <w:tab w:val="left" w:pos="960"/>
          <w:tab w:val="right" w:leader="dot" w:pos="8949"/>
        </w:tabs>
        <w:rPr>
          <w:noProof/>
          <w:kern w:val="2"/>
          <w:szCs w:val="24"/>
          <w:lang w:eastAsia="es-ES_tradnl"/>
          <w14:ligatures w14:val="standardContextual"/>
        </w:rPr>
      </w:pPr>
      <w:hyperlink w:anchor="_Toc164192407" w:history="1">
        <w:r w:rsidR="0047157E" w:rsidRPr="00122763">
          <w:rPr>
            <w:rStyle w:val="Hipervnculo"/>
            <w:noProof/>
          </w:rPr>
          <w:t>9.1.</w:t>
        </w:r>
        <w:r w:rsidR="0047157E">
          <w:rPr>
            <w:noProof/>
            <w:kern w:val="2"/>
            <w:szCs w:val="24"/>
            <w:lang w:eastAsia="es-ES_tradnl"/>
            <w14:ligatures w14:val="standardContextual"/>
          </w:rPr>
          <w:tab/>
        </w:r>
        <w:r w:rsidR="0047157E" w:rsidRPr="00122763">
          <w:rPr>
            <w:rStyle w:val="Hipervnculo"/>
            <w:noProof/>
          </w:rPr>
          <w:t>Conclusiones</w:t>
        </w:r>
        <w:r w:rsidR="0047157E">
          <w:rPr>
            <w:noProof/>
            <w:webHidden/>
          </w:rPr>
          <w:tab/>
        </w:r>
        <w:r w:rsidR="0047157E">
          <w:rPr>
            <w:noProof/>
            <w:webHidden/>
          </w:rPr>
          <w:fldChar w:fldCharType="begin"/>
        </w:r>
        <w:r w:rsidR="0047157E">
          <w:rPr>
            <w:noProof/>
            <w:webHidden/>
          </w:rPr>
          <w:instrText xml:space="preserve"> PAGEREF _Toc164192407 \h </w:instrText>
        </w:r>
        <w:r w:rsidR="0047157E">
          <w:rPr>
            <w:noProof/>
            <w:webHidden/>
          </w:rPr>
        </w:r>
        <w:r w:rsidR="0047157E">
          <w:rPr>
            <w:noProof/>
            <w:webHidden/>
          </w:rPr>
          <w:fldChar w:fldCharType="separate"/>
        </w:r>
        <w:r w:rsidR="0047157E">
          <w:rPr>
            <w:noProof/>
            <w:webHidden/>
          </w:rPr>
          <w:t>53</w:t>
        </w:r>
        <w:r w:rsidR="0047157E">
          <w:rPr>
            <w:noProof/>
            <w:webHidden/>
          </w:rPr>
          <w:fldChar w:fldCharType="end"/>
        </w:r>
      </w:hyperlink>
    </w:p>
    <w:p w14:paraId="6C5777B0" w14:textId="69C9F67D" w:rsidR="0047157E" w:rsidRDefault="00000000">
      <w:pPr>
        <w:pStyle w:val="TDC2"/>
        <w:tabs>
          <w:tab w:val="left" w:pos="960"/>
          <w:tab w:val="right" w:leader="dot" w:pos="8949"/>
        </w:tabs>
        <w:rPr>
          <w:noProof/>
          <w:kern w:val="2"/>
          <w:szCs w:val="24"/>
          <w:lang w:eastAsia="es-ES_tradnl"/>
          <w14:ligatures w14:val="standardContextual"/>
        </w:rPr>
      </w:pPr>
      <w:hyperlink w:anchor="_Toc164192408" w:history="1">
        <w:r w:rsidR="0047157E" w:rsidRPr="00122763">
          <w:rPr>
            <w:rStyle w:val="Hipervnculo"/>
            <w:noProof/>
          </w:rPr>
          <w:t>9.2.</w:t>
        </w:r>
        <w:r w:rsidR="0047157E">
          <w:rPr>
            <w:noProof/>
            <w:kern w:val="2"/>
            <w:szCs w:val="24"/>
            <w:lang w:eastAsia="es-ES_tradnl"/>
            <w14:ligatures w14:val="standardContextual"/>
          </w:rPr>
          <w:tab/>
        </w:r>
        <w:r w:rsidR="0047157E" w:rsidRPr="00122763">
          <w:rPr>
            <w:rStyle w:val="Hipervnculo"/>
            <w:noProof/>
          </w:rPr>
          <w:t>Trabajo a futuro</w:t>
        </w:r>
        <w:r w:rsidR="0047157E">
          <w:rPr>
            <w:noProof/>
            <w:webHidden/>
          </w:rPr>
          <w:tab/>
        </w:r>
        <w:r w:rsidR="0047157E">
          <w:rPr>
            <w:noProof/>
            <w:webHidden/>
          </w:rPr>
          <w:fldChar w:fldCharType="begin"/>
        </w:r>
        <w:r w:rsidR="0047157E">
          <w:rPr>
            <w:noProof/>
            <w:webHidden/>
          </w:rPr>
          <w:instrText xml:space="preserve"> PAGEREF _Toc164192408 \h </w:instrText>
        </w:r>
        <w:r w:rsidR="0047157E">
          <w:rPr>
            <w:noProof/>
            <w:webHidden/>
          </w:rPr>
        </w:r>
        <w:r w:rsidR="0047157E">
          <w:rPr>
            <w:noProof/>
            <w:webHidden/>
          </w:rPr>
          <w:fldChar w:fldCharType="separate"/>
        </w:r>
        <w:r w:rsidR="0047157E">
          <w:rPr>
            <w:noProof/>
            <w:webHidden/>
          </w:rPr>
          <w:t>54</w:t>
        </w:r>
        <w:r w:rsidR="0047157E">
          <w:rPr>
            <w:noProof/>
            <w:webHidden/>
          </w:rPr>
          <w:fldChar w:fldCharType="end"/>
        </w:r>
      </w:hyperlink>
    </w:p>
    <w:p w14:paraId="729787BB" w14:textId="345A5CB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9" w:history="1">
        <w:r w:rsidR="0047157E" w:rsidRPr="00122763">
          <w:rPr>
            <w:rStyle w:val="Hipervnculo"/>
          </w:rPr>
          <w:t>10.</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Otros Méritos del Proyecto</w:t>
        </w:r>
        <w:r w:rsidR="0047157E">
          <w:rPr>
            <w:webHidden/>
          </w:rPr>
          <w:tab/>
        </w:r>
        <w:r w:rsidR="0047157E">
          <w:rPr>
            <w:webHidden/>
          </w:rPr>
          <w:fldChar w:fldCharType="begin"/>
        </w:r>
        <w:r w:rsidR="0047157E">
          <w:rPr>
            <w:webHidden/>
          </w:rPr>
          <w:instrText xml:space="preserve"> PAGEREF _Toc164192409 \h </w:instrText>
        </w:r>
        <w:r w:rsidR="0047157E">
          <w:rPr>
            <w:webHidden/>
          </w:rPr>
        </w:r>
        <w:r w:rsidR="0047157E">
          <w:rPr>
            <w:webHidden/>
          </w:rPr>
          <w:fldChar w:fldCharType="separate"/>
        </w:r>
        <w:r w:rsidR="0047157E">
          <w:rPr>
            <w:webHidden/>
          </w:rPr>
          <w:t>55</w:t>
        </w:r>
        <w:r w:rsidR="0047157E">
          <w:rPr>
            <w:webHidden/>
          </w:rPr>
          <w:fldChar w:fldCharType="end"/>
        </w:r>
      </w:hyperlink>
    </w:p>
    <w:p w14:paraId="3A3F073F" w14:textId="69A7A13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0" w:history="1">
        <w:r w:rsidR="0047157E" w:rsidRPr="00122763">
          <w:rPr>
            <w:rStyle w:val="Hipervnculo"/>
          </w:rPr>
          <w:t>11.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Bibliografía</w:t>
        </w:r>
        <w:r w:rsidR="0047157E">
          <w:rPr>
            <w:webHidden/>
          </w:rPr>
          <w:tab/>
        </w:r>
        <w:r w:rsidR="0047157E">
          <w:rPr>
            <w:webHidden/>
          </w:rPr>
          <w:fldChar w:fldCharType="begin"/>
        </w:r>
        <w:r w:rsidR="0047157E">
          <w:rPr>
            <w:webHidden/>
          </w:rPr>
          <w:instrText xml:space="preserve"> PAGEREF _Toc164192410 \h </w:instrText>
        </w:r>
        <w:r w:rsidR="0047157E">
          <w:rPr>
            <w:webHidden/>
          </w:rPr>
        </w:r>
        <w:r w:rsidR="0047157E">
          <w:rPr>
            <w:webHidden/>
          </w:rPr>
          <w:fldChar w:fldCharType="separate"/>
        </w:r>
        <w:r w:rsidR="0047157E">
          <w:rPr>
            <w:webHidden/>
          </w:rPr>
          <w:t>57</w:t>
        </w:r>
        <w:r w:rsidR="0047157E">
          <w:rPr>
            <w:webHidden/>
          </w:rPr>
          <w:fldChar w:fldCharType="end"/>
        </w:r>
      </w:hyperlink>
    </w:p>
    <w:p w14:paraId="1F05CE89" w14:textId="18F7F2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1" w:history="1">
        <w:r w:rsidR="0047157E" w:rsidRPr="00122763">
          <w:rPr>
            <w:rStyle w:val="Hipervnculo"/>
          </w:rPr>
          <w:t>Anexo A: Requisitos de Usuario</w:t>
        </w:r>
        <w:r w:rsidR="0047157E">
          <w:rPr>
            <w:webHidden/>
          </w:rPr>
          <w:tab/>
        </w:r>
        <w:r w:rsidR="0047157E">
          <w:rPr>
            <w:webHidden/>
          </w:rPr>
          <w:fldChar w:fldCharType="begin"/>
        </w:r>
        <w:r w:rsidR="0047157E">
          <w:rPr>
            <w:webHidden/>
          </w:rPr>
          <w:instrText xml:space="preserve"> PAGEREF _Toc164192411 \h </w:instrText>
        </w:r>
        <w:r w:rsidR="0047157E">
          <w:rPr>
            <w:webHidden/>
          </w:rPr>
        </w:r>
        <w:r w:rsidR="0047157E">
          <w:rPr>
            <w:webHidden/>
          </w:rPr>
          <w:fldChar w:fldCharType="separate"/>
        </w:r>
        <w:r w:rsidR="0047157E">
          <w:rPr>
            <w:webHidden/>
          </w:rPr>
          <w:t>61</w:t>
        </w:r>
        <w:r w:rsidR="0047157E">
          <w:rPr>
            <w:webHidden/>
          </w:rPr>
          <w:fldChar w:fldCharType="end"/>
        </w:r>
      </w:hyperlink>
    </w:p>
    <w:p w14:paraId="3CD11EA8" w14:textId="6E8B8CF5" w:rsidR="0047157E" w:rsidRDefault="00000000">
      <w:pPr>
        <w:pStyle w:val="TDC2"/>
        <w:tabs>
          <w:tab w:val="right" w:leader="dot" w:pos="8949"/>
        </w:tabs>
        <w:rPr>
          <w:noProof/>
          <w:kern w:val="2"/>
          <w:szCs w:val="24"/>
          <w:lang w:eastAsia="es-ES_tradnl"/>
          <w14:ligatures w14:val="standardContextual"/>
        </w:rPr>
      </w:pPr>
      <w:hyperlink w:anchor="_Toc164192412" w:history="1">
        <w:r w:rsidR="0047157E" w:rsidRPr="00122763">
          <w:rPr>
            <w:rStyle w:val="Hipervnculo"/>
            <w:noProof/>
          </w:rPr>
          <w:t>Requisitos Funcionales</w:t>
        </w:r>
        <w:r w:rsidR="0047157E">
          <w:rPr>
            <w:noProof/>
            <w:webHidden/>
          </w:rPr>
          <w:tab/>
        </w:r>
        <w:r w:rsidR="0047157E">
          <w:rPr>
            <w:noProof/>
            <w:webHidden/>
          </w:rPr>
          <w:fldChar w:fldCharType="begin"/>
        </w:r>
        <w:r w:rsidR="0047157E">
          <w:rPr>
            <w:noProof/>
            <w:webHidden/>
          </w:rPr>
          <w:instrText xml:space="preserve"> PAGEREF _Toc164192412 \h </w:instrText>
        </w:r>
        <w:r w:rsidR="0047157E">
          <w:rPr>
            <w:noProof/>
            <w:webHidden/>
          </w:rPr>
        </w:r>
        <w:r w:rsidR="0047157E">
          <w:rPr>
            <w:noProof/>
            <w:webHidden/>
          </w:rPr>
          <w:fldChar w:fldCharType="separate"/>
        </w:r>
        <w:r w:rsidR="0047157E">
          <w:rPr>
            <w:noProof/>
            <w:webHidden/>
          </w:rPr>
          <w:t>61</w:t>
        </w:r>
        <w:r w:rsidR="0047157E">
          <w:rPr>
            <w:noProof/>
            <w:webHidden/>
          </w:rPr>
          <w:fldChar w:fldCharType="end"/>
        </w:r>
      </w:hyperlink>
    </w:p>
    <w:p w14:paraId="3D91F869" w14:textId="78B09C2B" w:rsidR="0047157E" w:rsidRDefault="00000000">
      <w:pPr>
        <w:pStyle w:val="TDC2"/>
        <w:tabs>
          <w:tab w:val="right" w:leader="dot" w:pos="8949"/>
        </w:tabs>
        <w:rPr>
          <w:noProof/>
          <w:kern w:val="2"/>
          <w:szCs w:val="24"/>
          <w:lang w:eastAsia="es-ES_tradnl"/>
          <w14:ligatures w14:val="standardContextual"/>
        </w:rPr>
      </w:pPr>
      <w:hyperlink w:anchor="_Toc164192413" w:history="1">
        <w:r w:rsidR="0047157E" w:rsidRPr="00122763">
          <w:rPr>
            <w:rStyle w:val="Hipervnculo"/>
            <w:noProof/>
          </w:rPr>
          <w:t>Requisitos No Funcionales</w:t>
        </w:r>
        <w:r w:rsidR="0047157E">
          <w:rPr>
            <w:noProof/>
            <w:webHidden/>
          </w:rPr>
          <w:tab/>
        </w:r>
        <w:r w:rsidR="0047157E">
          <w:rPr>
            <w:noProof/>
            <w:webHidden/>
          </w:rPr>
          <w:fldChar w:fldCharType="begin"/>
        </w:r>
        <w:r w:rsidR="0047157E">
          <w:rPr>
            <w:noProof/>
            <w:webHidden/>
          </w:rPr>
          <w:instrText xml:space="preserve"> PAGEREF _Toc164192413 \h </w:instrText>
        </w:r>
        <w:r w:rsidR="0047157E">
          <w:rPr>
            <w:noProof/>
            <w:webHidden/>
          </w:rPr>
        </w:r>
        <w:r w:rsidR="0047157E">
          <w:rPr>
            <w:noProof/>
            <w:webHidden/>
          </w:rPr>
          <w:fldChar w:fldCharType="separate"/>
        </w:r>
        <w:r w:rsidR="0047157E">
          <w:rPr>
            <w:noProof/>
            <w:webHidden/>
          </w:rPr>
          <w:t>63</w:t>
        </w:r>
        <w:r w:rsidR="0047157E">
          <w:rPr>
            <w:noProof/>
            <w:webHidden/>
          </w:rPr>
          <w:fldChar w:fldCharType="end"/>
        </w:r>
      </w:hyperlink>
    </w:p>
    <w:p w14:paraId="23F3A4C5" w14:textId="1F71D95D"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4" w:history="1">
        <w:r w:rsidR="0047157E" w:rsidRPr="00122763">
          <w:rPr>
            <w:rStyle w:val="Hipervnculo"/>
          </w:rPr>
          <w:t>Anexo B: Diseño de la Aplicación</w:t>
        </w:r>
        <w:r w:rsidR="0047157E">
          <w:rPr>
            <w:webHidden/>
          </w:rPr>
          <w:tab/>
        </w:r>
        <w:r w:rsidR="0047157E">
          <w:rPr>
            <w:webHidden/>
          </w:rPr>
          <w:fldChar w:fldCharType="begin"/>
        </w:r>
        <w:r w:rsidR="0047157E">
          <w:rPr>
            <w:webHidden/>
          </w:rPr>
          <w:instrText xml:space="preserve"> PAGEREF _Toc164192414 \h </w:instrText>
        </w:r>
        <w:r w:rsidR="0047157E">
          <w:rPr>
            <w:webHidden/>
          </w:rPr>
        </w:r>
        <w:r w:rsidR="0047157E">
          <w:rPr>
            <w:webHidden/>
          </w:rPr>
          <w:fldChar w:fldCharType="separate"/>
        </w:r>
        <w:r w:rsidR="0047157E">
          <w:rPr>
            <w:webHidden/>
          </w:rPr>
          <w:t>65</w:t>
        </w:r>
        <w:r w:rsidR="0047157E">
          <w:rPr>
            <w:webHidden/>
          </w:rPr>
          <w:fldChar w:fldCharType="end"/>
        </w:r>
      </w:hyperlink>
    </w:p>
    <w:p w14:paraId="5504DE20" w14:textId="47AF319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5" w:history="1">
        <w:r w:rsidR="0047157E" w:rsidRPr="00122763">
          <w:rPr>
            <w:rStyle w:val="Hipervnculo"/>
          </w:rPr>
          <w:t>Anexo C: Detalles BBDD</w:t>
        </w:r>
        <w:r w:rsidR="0047157E">
          <w:rPr>
            <w:webHidden/>
          </w:rPr>
          <w:tab/>
        </w:r>
        <w:r w:rsidR="0047157E">
          <w:rPr>
            <w:webHidden/>
          </w:rPr>
          <w:fldChar w:fldCharType="begin"/>
        </w:r>
        <w:r w:rsidR="0047157E">
          <w:rPr>
            <w:webHidden/>
          </w:rPr>
          <w:instrText xml:space="preserve"> PAGEREF _Toc164192415 \h </w:instrText>
        </w:r>
        <w:r w:rsidR="0047157E">
          <w:rPr>
            <w:webHidden/>
          </w:rPr>
        </w:r>
        <w:r w:rsidR="0047157E">
          <w:rPr>
            <w:webHidden/>
          </w:rPr>
          <w:fldChar w:fldCharType="separate"/>
        </w:r>
        <w:r w:rsidR="0047157E">
          <w:rPr>
            <w:webHidden/>
          </w:rPr>
          <w:t>67</w:t>
        </w:r>
        <w:r w:rsidR="0047157E">
          <w:rPr>
            <w:webHidden/>
          </w:rPr>
          <w:fldChar w:fldCharType="end"/>
        </w:r>
      </w:hyperlink>
    </w:p>
    <w:p w14:paraId="36CA532F" w14:textId="6126CA04" w:rsidR="0047157E" w:rsidRDefault="00000000">
      <w:pPr>
        <w:pStyle w:val="TDC2"/>
        <w:tabs>
          <w:tab w:val="right" w:leader="dot" w:pos="8949"/>
        </w:tabs>
        <w:rPr>
          <w:noProof/>
          <w:kern w:val="2"/>
          <w:szCs w:val="24"/>
          <w:lang w:eastAsia="es-ES_tradnl"/>
          <w14:ligatures w14:val="standardContextual"/>
        </w:rPr>
      </w:pPr>
      <w:hyperlink w:anchor="_Toc164192416" w:history="1">
        <w:r w:rsidR="0047157E" w:rsidRPr="00122763">
          <w:rPr>
            <w:rStyle w:val="Hipervnculo"/>
            <w:noProof/>
          </w:rPr>
          <w:t>Usuarios</w:t>
        </w:r>
        <w:r w:rsidR="0047157E">
          <w:rPr>
            <w:noProof/>
            <w:webHidden/>
          </w:rPr>
          <w:tab/>
        </w:r>
        <w:r w:rsidR="0047157E">
          <w:rPr>
            <w:noProof/>
            <w:webHidden/>
          </w:rPr>
          <w:fldChar w:fldCharType="begin"/>
        </w:r>
        <w:r w:rsidR="0047157E">
          <w:rPr>
            <w:noProof/>
            <w:webHidden/>
          </w:rPr>
          <w:instrText xml:space="preserve"> PAGEREF _Toc164192416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0AE5F896" w14:textId="428AC0D4" w:rsidR="0047157E" w:rsidRDefault="00000000">
      <w:pPr>
        <w:pStyle w:val="TDC2"/>
        <w:tabs>
          <w:tab w:val="right" w:leader="dot" w:pos="8949"/>
        </w:tabs>
        <w:rPr>
          <w:noProof/>
          <w:kern w:val="2"/>
          <w:szCs w:val="24"/>
          <w:lang w:eastAsia="es-ES_tradnl"/>
          <w14:ligatures w14:val="standardContextual"/>
        </w:rPr>
      </w:pPr>
      <w:hyperlink w:anchor="_Toc164192417" w:history="1">
        <w:r w:rsidR="0047157E" w:rsidRPr="00122763">
          <w:rPr>
            <w:rStyle w:val="Hipervnculo"/>
            <w:noProof/>
          </w:rPr>
          <w:t>Usuario_Grupo</w:t>
        </w:r>
        <w:r w:rsidR="0047157E">
          <w:rPr>
            <w:noProof/>
            <w:webHidden/>
          </w:rPr>
          <w:tab/>
        </w:r>
        <w:r w:rsidR="0047157E">
          <w:rPr>
            <w:noProof/>
            <w:webHidden/>
          </w:rPr>
          <w:fldChar w:fldCharType="begin"/>
        </w:r>
        <w:r w:rsidR="0047157E">
          <w:rPr>
            <w:noProof/>
            <w:webHidden/>
          </w:rPr>
          <w:instrText xml:space="preserve"> PAGEREF _Toc164192417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337E430C" w14:textId="6C50A214" w:rsidR="0047157E" w:rsidRDefault="00000000">
      <w:pPr>
        <w:pStyle w:val="TDC2"/>
        <w:tabs>
          <w:tab w:val="right" w:leader="dot" w:pos="8949"/>
        </w:tabs>
        <w:rPr>
          <w:noProof/>
          <w:kern w:val="2"/>
          <w:szCs w:val="24"/>
          <w:lang w:eastAsia="es-ES_tradnl"/>
          <w14:ligatures w14:val="standardContextual"/>
        </w:rPr>
      </w:pPr>
      <w:hyperlink w:anchor="_Toc164192418" w:history="1">
        <w:r w:rsidR="0047157E" w:rsidRPr="00122763">
          <w:rPr>
            <w:rStyle w:val="Hipervnculo"/>
            <w:noProof/>
          </w:rPr>
          <w:t>Grupos</w:t>
        </w:r>
        <w:r w:rsidR="0047157E">
          <w:rPr>
            <w:noProof/>
            <w:webHidden/>
          </w:rPr>
          <w:tab/>
        </w:r>
        <w:r w:rsidR="0047157E">
          <w:rPr>
            <w:noProof/>
            <w:webHidden/>
          </w:rPr>
          <w:fldChar w:fldCharType="begin"/>
        </w:r>
        <w:r w:rsidR="0047157E">
          <w:rPr>
            <w:noProof/>
            <w:webHidden/>
          </w:rPr>
          <w:instrText xml:space="preserve"> PAGEREF _Toc164192418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0DDEF1D0" w14:textId="1F07D453" w:rsidR="0047157E" w:rsidRDefault="00000000">
      <w:pPr>
        <w:pStyle w:val="TDC2"/>
        <w:tabs>
          <w:tab w:val="right" w:leader="dot" w:pos="8949"/>
        </w:tabs>
        <w:rPr>
          <w:noProof/>
          <w:kern w:val="2"/>
          <w:szCs w:val="24"/>
          <w:lang w:eastAsia="es-ES_tradnl"/>
          <w14:ligatures w14:val="standardContextual"/>
        </w:rPr>
      </w:pPr>
      <w:hyperlink w:anchor="_Toc164192419" w:history="1">
        <w:r w:rsidR="0047157E" w:rsidRPr="00122763">
          <w:rPr>
            <w:rStyle w:val="Hipervnculo"/>
            <w:noProof/>
          </w:rPr>
          <w:t>Series</w:t>
        </w:r>
        <w:r w:rsidR="0047157E">
          <w:rPr>
            <w:noProof/>
            <w:webHidden/>
          </w:rPr>
          <w:tab/>
        </w:r>
        <w:r w:rsidR="0047157E">
          <w:rPr>
            <w:noProof/>
            <w:webHidden/>
          </w:rPr>
          <w:fldChar w:fldCharType="begin"/>
        </w:r>
        <w:r w:rsidR="0047157E">
          <w:rPr>
            <w:noProof/>
            <w:webHidden/>
          </w:rPr>
          <w:instrText xml:space="preserve"> PAGEREF _Toc164192419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3CEF72DB" w14:textId="2F59737E" w:rsidR="0047157E" w:rsidRDefault="00000000">
      <w:pPr>
        <w:pStyle w:val="TDC2"/>
        <w:tabs>
          <w:tab w:val="right" w:leader="dot" w:pos="8949"/>
        </w:tabs>
        <w:rPr>
          <w:noProof/>
          <w:kern w:val="2"/>
          <w:szCs w:val="24"/>
          <w:lang w:eastAsia="es-ES_tradnl"/>
          <w14:ligatures w14:val="standardContextual"/>
        </w:rPr>
      </w:pPr>
      <w:hyperlink w:anchor="_Toc164192420" w:history="1">
        <w:r w:rsidR="0047157E" w:rsidRPr="00122763">
          <w:rPr>
            <w:rStyle w:val="Hipervnculo"/>
            <w:noProof/>
          </w:rPr>
          <w:t>Capítulo</w:t>
        </w:r>
        <w:r w:rsidR="0047157E">
          <w:rPr>
            <w:noProof/>
            <w:webHidden/>
          </w:rPr>
          <w:tab/>
        </w:r>
        <w:r w:rsidR="0047157E">
          <w:rPr>
            <w:noProof/>
            <w:webHidden/>
          </w:rPr>
          <w:fldChar w:fldCharType="begin"/>
        </w:r>
        <w:r w:rsidR="0047157E">
          <w:rPr>
            <w:noProof/>
            <w:webHidden/>
          </w:rPr>
          <w:instrText xml:space="preserve"> PAGEREF _Toc164192420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49162189" w14:textId="0769BB1A" w:rsidR="0047157E" w:rsidRDefault="00000000">
      <w:pPr>
        <w:pStyle w:val="TDC2"/>
        <w:tabs>
          <w:tab w:val="right" w:leader="dot" w:pos="8949"/>
        </w:tabs>
        <w:rPr>
          <w:noProof/>
          <w:kern w:val="2"/>
          <w:szCs w:val="24"/>
          <w:lang w:eastAsia="es-ES_tradnl"/>
          <w14:ligatures w14:val="standardContextual"/>
        </w:rPr>
      </w:pPr>
      <w:hyperlink w:anchor="_Toc164192421" w:history="1">
        <w:r w:rsidR="0047157E" w:rsidRPr="00122763">
          <w:rPr>
            <w:rStyle w:val="Hipervnculo"/>
            <w:noProof/>
          </w:rPr>
          <w:t>Visualizaciones</w:t>
        </w:r>
        <w:r w:rsidR="0047157E">
          <w:rPr>
            <w:noProof/>
            <w:webHidden/>
          </w:rPr>
          <w:tab/>
        </w:r>
        <w:r w:rsidR="0047157E">
          <w:rPr>
            <w:noProof/>
            <w:webHidden/>
          </w:rPr>
          <w:fldChar w:fldCharType="begin"/>
        </w:r>
        <w:r w:rsidR="0047157E">
          <w:rPr>
            <w:noProof/>
            <w:webHidden/>
          </w:rPr>
          <w:instrText xml:space="preserve"> PAGEREF _Toc164192421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711166C6" w14:textId="04D11C0B" w:rsidR="0047157E" w:rsidRDefault="00000000">
      <w:pPr>
        <w:pStyle w:val="TDC2"/>
        <w:tabs>
          <w:tab w:val="right" w:leader="dot" w:pos="8949"/>
        </w:tabs>
        <w:rPr>
          <w:noProof/>
          <w:kern w:val="2"/>
          <w:szCs w:val="24"/>
          <w:lang w:eastAsia="es-ES_tradnl"/>
          <w14:ligatures w14:val="standardContextual"/>
        </w:rPr>
      </w:pPr>
      <w:hyperlink w:anchor="_Toc164192422" w:history="1">
        <w:r w:rsidR="0047157E" w:rsidRPr="00122763">
          <w:rPr>
            <w:rStyle w:val="Hipervnculo"/>
            <w:noProof/>
          </w:rPr>
          <w:t>Comentarios Serie</w:t>
        </w:r>
        <w:r w:rsidR="0047157E">
          <w:rPr>
            <w:noProof/>
            <w:webHidden/>
          </w:rPr>
          <w:tab/>
        </w:r>
        <w:r w:rsidR="0047157E">
          <w:rPr>
            <w:noProof/>
            <w:webHidden/>
          </w:rPr>
          <w:fldChar w:fldCharType="begin"/>
        </w:r>
        <w:r w:rsidR="0047157E">
          <w:rPr>
            <w:noProof/>
            <w:webHidden/>
          </w:rPr>
          <w:instrText xml:space="preserve"> PAGEREF _Toc164192422 \h </w:instrText>
        </w:r>
        <w:r w:rsidR="0047157E">
          <w:rPr>
            <w:noProof/>
            <w:webHidden/>
          </w:rPr>
        </w:r>
        <w:r w:rsidR="0047157E">
          <w:rPr>
            <w:noProof/>
            <w:webHidden/>
          </w:rPr>
          <w:fldChar w:fldCharType="separate"/>
        </w:r>
        <w:r w:rsidR="0047157E">
          <w:rPr>
            <w:noProof/>
            <w:webHidden/>
          </w:rPr>
          <w:t>70</w:t>
        </w:r>
        <w:r w:rsidR="0047157E">
          <w:rPr>
            <w:noProof/>
            <w:webHidden/>
          </w:rPr>
          <w:fldChar w:fldCharType="end"/>
        </w:r>
      </w:hyperlink>
    </w:p>
    <w:p w14:paraId="43A0AA3F" w14:textId="2D41D6A4"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23" w:history="1">
        <w:r w:rsidR="0047157E" w:rsidRPr="00122763">
          <w:rPr>
            <w:rStyle w:val="Hipervnculo"/>
          </w:rPr>
          <w:t>Anexo D: Detalles de Pantallas</w:t>
        </w:r>
        <w:r w:rsidR="0047157E">
          <w:rPr>
            <w:webHidden/>
          </w:rPr>
          <w:tab/>
        </w:r>
        <w:r w:rsidR="0047157E">
          <w:rPr>
            <w:webHidden/>
          </w:rPr>
          <w:fldChar w:fldCharType="begin"/>
        </w:r>
        <w:r w:rsidR="0047157E">
          <w:rPr>
            <w:webHidden/>
          </w:rPr>
          <w:instrText xml:space="preserve"> PAGEREF _Toc164192423 \h </w:instrText>
        </w:r>
        <w:r w:rsidR="0047157E">
          <w:rPr>
            <w:webHidden/>
          </w:rPr>
        </w:r>
        <w:r w:rsidR="0047157E">
          <w:rPr>
            <w:webHidden/>
          </w:rPr>
          <w:fldChar w:fldCharType="separate"/>
        </w:r>
        <w:r w:rsidR="0047157E">
          <w:rPr>
            <w:webHidden/>
          </w:rPr>
          <w:t>71</w:t>
        </w:r>
        <w:r w:rsidR="0047157E">
          <w:rPr>
            <w:webHidden/>
          </w:rPr>
          <w:fldChar w:fldCharType="end"/>
        </w:r>
      </w:hyperlink>
    </w:p>
    <w:p w14:paraId="05B01785" w14:textId="39D619A8" w:rsidR="0047157E" w:rsidRDefault="00000000">
      <w:pPr>
        <w:pStyle w:val="TDC2"/>
        <w:tabs>
          <w:tab w:val="right" w:leader="dot" w:pos="8949"/>
        </w:tabs>
        <w:rPr>
          <w:noProof/>
          <w:kern w:val="2"/>
          <w:szCs w:val="24"/>
          <w:lang w:eastAsia="es-ES_tradnl"/>
          <w14:ligatures w14:val="standardContextual"/>
        </w:rPr>
      </w:pPr>
      <w:hyperlink w:anchor="_Toc164192424" w:history="1">
        <w:r w:rsidR="0047157E" w:rsidRPr="00122763">
          <w:rPr>
            <w:rStyle w:val="Hipervnculo"/>
            <w:noProof/>
          </w:rPr>
          <w:t>Pantalla Bienvenida</w:t>
        </w:r>
        <w:r w:rsidR="0047157E">
          <w:rPr>
            <w:noProof/>
            <w:webHidden/>
          </w:rPr>
          <w:tab/>
        </w:r>
        <w:r w:rsidR="0047157E">
          <w:rPr>
            <w:noProof/>
            <w:webHidden/>
          </w:rPr>
          <w:fldChar w:fldCharType="begin"/>
        </w:r>
        <w:r w:rsidR="0047157E">
          <w:rPr>
            <w:noProof/>
            <w:webHidden/>
          </w:rPr>
          <w:instrText xml:space="preserve"> PAGEREF _Toc164192424 \h </w:instrText>
        </w:r>
        <w:r w:rsidR="0047157E">
          <w:rPr>
            <w:noProof/>
            <w:webHidden/>
          </w:rPr>
        </w:r>
        <w:r w:rsidR="0047157E">
          <w:rPr>
            <w:noProof/>
            <w:webHidden/>
          </w:rPr>
          <w:fldChar w:fldCharType="separate"/>
        </w:r>
        <w:r w:rsidR="0047157E">
          <w:rPr>
            <w:noProof/>
            <w:webHidden/>
          </w:rPr>
          <w:t>71</w:t>
        </w:r>
        <w:r w:rsidR="0047157E">
          <w:rPr>
            <w:noProof/>
            <w:webHidden/>
          </w:rPr>
          <w:fldChar w:fldCharType="end"/>
        </w:r>
      </w:hyperlink>
    </w:p>
    <w:p w14:paraId="4F82FA9E" w14:textId="2D5D9ED1" w:rsidR="0047157E" w:rsidRDefault="00000000">
      <w:pPr>
        <w:pStyle w:val="TDC2"/>
        <w:tabs>
          <w:tab w:val="right" w:leader="dot" w:pos="8949"/>
        </w:tabs>
        <w:rPr>
          <w:noProof/>
          <w:kern w:val="2"/>
          <w:szCs w:val="24"/>
          <w:lang w:eastAsia="es-ES_tradnl"/>
          <w14:ligatures w14:val="standardContextual"/>
        </w:rPr>
      </w:pPr>
      <w:hyperlink w:anchor="_Toc164192425" w:history="1">
        <w:r w:rsidR="0047157E" w:rsidRPr="00122763">
          <w:rPr>
            <w:rStyle w:val="Hipervnculo"/>
            <w:noProof/>
          </w:rPr>
          <w:t>Pantalla Inicio Sesión</w:t>
        </w:r>
        <w:r w:rsidR="0047157E">
          <w:rPr>
            <w:noProof/>
            <w:webHidden/>
          </w:rPr>
          <w:tab/>
        </w:r>
        <w:r w:rsidR="0047157E">
          <w:rPr>
            <w:noProof/>
            <w:webHidden/>
          </w:rPr>
          <w:fldChar w:fldCharType="begin"/>
        </w:r>
        <w:r w:rsidR="0047157E">
          <w:rPr>
            <w:noProof/>
            <w:webHidden/>
          </w:rPr>
          <w:instrText xml:space="preserve"> PAGEREF _Toc164192425 \h </w:instrText>
        </w:r>
        <w:r w:rsidR="0047157E">
          <w:rPr>
            <w:noProof/>
            <w:webHidden/>
          </w:rPr>
        </w:r>
        <w:r w:rsidR="0047157E">
          <w:rPr>
            <w:noProof/>
            <w:webHidden/>
          </w:rPr>
          <w:fldChar w:fldCharType="separate"/>
        </w:r>
        <w:r w:rsidR="0047157E">
          <w:rPr>
            <w:noProof/>
            <w:webHidden/>
          </w:rPr>
          <w:t>72</w:t>
        </w:r>
        <w:r w:rsidR="0047157E">
          <w:rPr>
            <w:noProof/>
            <w:webHidden/>
          </w:rPr>
          <w:fldChar w:fldCharType="end"/>
        </w:r>
      </w:hyperlink>
    </w:p>
    <w:p w14:paraId="6ED56D2A" w14:textId="32E9E702" w:rsidR="0047157E" w:rsidRDefault="00000000">
      <w:pPr>
        <w:pStyle w:val="TDC2"/>
        <w:tabs>
          <w:tab w:val="right" w:leader="dot" w:pos="8949"/>
        </w:tabs>
        <w:rPr>
          <w:noProof/>
          <w:kern w:val="2"/>
          <w:szCs w:val="24"/>
          <w:lang w:eastAsia="es-ES_tradnl"/>
          <w14:ligatures w14:val="standardContextual"/>
        </w:rPr>
      </w:pPr>
      <w:hyperlink w:anchor="_Toc164192426" w:history="1">
        <w:r w:rsidR="0047157E" w:rsidRPr="00122763">
          <w:rPr>
            <w:rStyle w:val="Hipervnculo"/>
            <w:noProof/>
          </w:rPr>
          <w:t>Pantalla Home</w:t>
        </w:r>
        <w:r w:rsidR="0047157E">
          <w:rPr>
            <w:noProof/>
            <w:webHidden/>
          </w:rPr>
          <w:tab/>
        </w:r>
        <w:r w:rsidR="0047157E">
          <w:rPr>
            <w:noProof/>
            <w:webHidden/>
          </w:rPr>
          <w:fldChar w:fldCharType="begin"/>
        </w:r>
        <w:r w:rsidR="0047157E">
          <w:rPr>
            <w:noProof/>
            <w:webHidden/>
          </w:rPr>
          <w:instrText xml:space="preserve"> PAGEREF _Toc164192426 \h </w:instrText>
        </w:r>
        <w:r w:rsidR="0047157E">
          <w:rPr>
            <w:noProof/>
            <w:webHidden/>
          </w:rPr>
        </w:r>
        <w:r w:rsidR="0047157E">
          <w:rPr>
            <w:noProof/>
            <w:webHidden/>
          </w:rPr>
          <w:fldChar w:fldCharType="separate"/>
        </w:r>
        <w:r w:rsidR="0047157E">
          <w:rPr>
            <w:noProof/>
            <w:webHidden/>
          </w:rPr>
          <w:t>73</w:t>
        </w:r>
        <w:r w:rsidR="0047157E">
          <w:rPr>
            <w:noProof/>
            <w:webHidden/>
          </w:rPr>
          <w:fldChar w:fldCharType="end"/>
        </w:r>
      </w:hyperlink>
    </w:p>
    <w:p w14:paraId="0CC9E86F" w14:textId="46D2D7ED" w:rsidR="0047157E" w:rsidRDefault="00000000">
      <w:pPr>
        <w:pStyle w:val="TDC2"/>
        <w:tabs>
          <w:tab w:val="right" w:leader="dot" w:pos="8949"/>
        </w:tabs>
        <w:rPr>
          <w:noProof/>
          <w:kern w:val="2"/>
          <w:szCs w:val="24"/>
          <w:lang w:eastAsia="es-ES_tradnl"/>
          <w14:ligatures w14:val="standardContextual"/>
        </w:rPr>
      </w:pPr>
      <w:hyperlink w:anchor="_Toc164192427" w:history="1">
        <w:r w:rsidR="0047157E" w:rsidRPr="00122763">
          <w:rPr>
            <w:rStyle w:val="Hipervnculo"/>
            <w:noProof/>
          </w:rPr>
          <w:t>Pantalla Ajustes</w:t>
        </w:r>
        <w:r w:rsidR="0047157E">
          <w:rPr>
            <w:noProof/>
            <w:webHidden/>
          </w:rPr>
          <w:tab/>
        </w:r>
        <w:r w:rsidR="0047157E">
          <w:rPr>
            <w:noProof/>
            <w:webHidden/>
          </w:rPr>
          <w:fldChar w:fldCharType="begin"/>
        </w:r>
        <w:r w:rsidR="0047157E">
          <w:rPr>
            <w:noProof/>
            <w:webHidden/>
          </w:rPr>
          <w:instrText xml:space="preserve"> PAGEREF _Toc164192427 \h </w:instrText>
        </w:r>
        <w:r w:rsidR="0047157E">
          <w:rPr>
            <w:noProof/>
            <w:webHidden/>
          </w:rPr>
        </w:r>
        <w:r w:rsidR="0047157E">
          <w:rPr>
            <w:noProof/>
            <w:webHidden/>
          </w:rPr>
          <w:fldChar w:fldCharType="separate"/>
        </w:r>
        <w:r w:rsidR="0047157E">
          <w:rPr>
            <w:noProof/>
            <w:webHidden/>
          </w:rPr>
          <w:t>75</w:t>
        </w:r>
        <w:r w:rsidR="0047157E">
          <w:rPr>
            <w:noProof/>
            <w:webHidden/>
          </w:rPr>
          <w:fldChar w:fldCharType="end"/>
        </w:r>
      </w:hyperlink>
    </w:p>
    <w:p w14:paraId="38E6ADAF" w14:textId="038BD447" w:rsidR="0047157E" w:rsidRDefault="00000000">
      <w:pPr>
        <w:pStyle w:val="TDC2"/>
        <w:tabs>
          <w:tab w:val="right" w:leader="dot" w:pos="8949"/>
        </w:tabs>
        <w:rPr>
          <w:noProof/>
          <w:kern w:val="2"/>
          <w:szCs w:val="24"/>
          <w:lang w:eastAsia="es-ES_tradnl"/>
          <w14:ligatures w14:val="standardContextual"/>
        </w:rPr>
      </w:pPr>
      <w:hyperlink w:anchor="_Toc164192428" w:history="1">
        <w:r w:rsidR="0047157E" w:rsidRPr="00122763">
          <w:rPr>
            <w:rStyle w:val="Hipervnculo"/>
            <w:noProof/>
          </w:rPr>
          <w:t>Pantalla Crear Grupo</w:t>
        </w:r>
        <w:r w:rsidR="0047157E">
          <w:rPr>
            <w:noProof/>
            <w:webHidden/>
          </w:rPr>
          <w:tab/>
        </w:r>
        <w:r w:rsidR="0047157E">
          <w:rPr>
            <w:noProof/>
            <w:webHidden/>
          </w:rPr>
          <w:fldChar w:fldCharType="begin"/>
        </w:r>
        <w:r w:rsidR="0047157E">
          <w:rPr>
            <w:noProof/>
            <w:webHidden/>
          </w:rPr>
          <w:instrText xml:space="preserve"> PAGEREF _Toc164192428 \h </w:instrText>
        </w:r>
        <w:r w:rsidR="0047157E">
          <w:rPr>
            <w:noProof/>
            <w:webHidden/>
          </w:rPr>
        </w:r>
        <w:r w:rsidR="0047157E">
          <w:rPr>
            <w:noProof/>
            <w:webHidden/>
          </w:rPr>
          <w:fldChar w:fldCharType="separate"/>
        </w:r>
        <w:r w:rsidR="0047157E">
          <w:rPr>
            <w:noProof/>
            <w:webHidden/>
          </w:rPr>
          <w:t>76</w:t>
        </w:r>
        <w:r w:rsidR="0047157E">
          <w:rPr>
            <w:noProof/>
            <w:webHidden/>
          </w:rPr>
          <w:fldChar w:fldCharType="end"/>
        </w:r>
      </w:hyperlink>
    </w:p>
    <w:p w14:paraId="04A1F7BB" w14:textId="5FA348D7" w:rsidR="0047157E" w:rsidRDefault="00000000">
      <w:pPr>
        <w:pStyle w:val="TDC2"/>
        <w:tabs>
          <w:tab w:val="right" w:leader="dot" w:pos="8949"/>
        </w:tabs>
        <w:rPr>
          <w:noProof/>
          <w:kern w:val="2"/>
          <w:szCs w:val="24"/>
          <w:lang w:eastAsia="es-ES_tradnl"/>
          <w14:ligatures w14:val="standardContextual"/>
        </w:rPr>
      </w:pPr>
      <w:hyperlink w:anchor="_Toc164192429" w:history="1">
        <w:r w:rsidR="0047157E" w:rsidRPr="00122763">
          <w:rPr>
            <w:rStyle w:val="Hipervnculo"/>
            <w:noProof/>
          </w:rPr>
          <w:t>Pantalla Editar Grupo</w:t>
        </w:r>
        <w:r w:rsidR="0047157E">
          <w:rPr>
            <w:noProof/>
            <w:webHidden/>
          </w:rPr>
          <w:tab/>
        </w:r>
        <w:r w:rsidR="0047157E">
          <w:rPr>
            <w:noProof/>
            <w:webHidden/>
          </w:rPr>
          <w:fldChar w:fldCharType="begin"/>
        </w:r>
        <w:r w:rsidR="0047157E">
          <w:rPr>
            <w:noProof/>
            <w:webHidden/>
          </w:rPr>
          <w:instrText xml:space="preserve"> PAGEREF _Toc164192429 \h </w:instrText>
        </w:r>
        <w:r w:rsidR="0047157E">
          <w:rPr>
            <w:noProof/>
            <w:webHidden/>
          </w:rPr>
        </w:r>
        <w:r w:rsidR="0047157E">
          <w:rPr>
            <w:noProof/>
            <w:webHidden/>
          </w:rPr>
          <w:fldChar w:fldCharType="separate"/>
        </w:r>
        <w:r w:rsidR="0047157E">
          <w:rPr>
            <w:noProof/>
            <w:webHidden/>
          </w:rPr>
          <w:t>77</w:t>
        </w:r>
        <w:r w:rsidR="0047157E">
          <w:rPr>
            <w:noProof/>
            <w:webHidden/>
          </w:rPr>
          <w:fldChar w:fldCharType="end"/>
        </w:r>
      </w:hyperlink>
    </w:p>
    <w:p w14:paraId="54A97CA7" w14:textId="548ED1D1" w:rsidR="0047157E" w:rsidRDefault="00000000">
      <w:pPr>
        <w:pStyle w:val="TDC2"/>
        <w:tabs>
          <w:tab w:val="right" w:leader="dot" w:pos="8949"/>
        </w:tabs>
        <w:rPr>
          <w:noProof/>
          <w:kern w:val="2"/>
          <w:szCs w:val="24"/>
          <w:lang w:eastAsia="es-ES_tradnl"/>
          <w14:ligatures w14:val="standardContextual"/>
        </w:rPr>
      </w:pPr>
      <w:hyperlink w:anchor="_Toc164192430" w:history="1">
        <w:r w:rsidR="0047157E" w:rsidRPr="00122763">
          <w:rPr>
            <w:rStyle w:val="Hipervnculo"/>
            <w:noProof/>
          </w:rPr>
          <w:t>Pantalla Detalle de Serie</w:t>
        </w:r>
        <w:r w:rsidR="0047157E">
          <w:rPr>
            <w:noProof/>
            <w:webHidden/>
          </w:rPr>
          <w:tab/>
        </w:r>
        <w:r w:rsidR="0047157E">
          <w:rPr>
            <w:noProof/>
            <w:webHidden/>
          </w:rPr>
          <w:fldChar w:fldCharType="begin"/>
        </w:r>
        <w:r w:rsidR="0047157E">
          <w:rPr>
            <w:noProof/>
            <w:webHidden/>
          </w:rPr>
          <w:instrText xml:space="preserve"> PAGEREF _Toc164192430 \h </w:instrText>
        </w:r>
        <w:r w:rsidR="0047157E">
          <w:rPr>
            <w:noProof/>
            <w:webHidden/>
          </w:rPr>
        </w:r>
        <w:r w:rsidR="0047157E">
          <w:rPr>
            <w:noProof/>
            <w:webHidden/>
          </w:rPr>
          <w:fldChar w:fldCharType="separate"/>
        </w:r>
        <w:r w:rsidR="0047157E">
          <w:rPr>
            <w:noProof/>
            <w:webHidden/>
          </w:rPr>
          <w:t>78</w:t>
        </w:r>
        <w:r w:rsidR="0047157E">
          <w:rPr>
            <w:noProof/>
            <w:webHidden/>
          </w:rPr>
          <w:fldChar w:fldCharType="end"/>
        </w:r>
      </w:hyperlink>
    </w:p>
    <w:p w14:paraId="051FE398" w14:textId="7ECFE969" w:rsidR="0047157E" w:rsidRDefault="00000000">
      <w:pPr>
        <w:pStyle w:val="TDC2"/>
        <w:tabs>
          <w:tab w:val="right" w:leader="dot" w:pos="8949"/>
        </w:tabs>
        <w:rPr>
          <w:noProof/>
          <w:kern w:val="2"/>
          <w:szCs w:val="24"/>
          <w:lang w:eastAsia="es-ES_tradnl"/>
          <w14:ligatures w14:val="standardContextual"/>
        </w:rPr>
      </w:pPr>
      <w:hyperlink w:anchor="_Toc164192431" w:history="1">
        <w:r w:rsidR="0047157E" w:rsidRPr="00122763">
          <w:rPr>
            <w:rStyle w:val="Hipervnculo"/>
            <w:noProof/>
          </w:rPr>
          <w:t>Pantalla Detalle de Temporada</w:t>
        </w:r>
        <w:r w:rsidR="0047157E">
          <w:rPr>
            <w:noProof/>
            <w:webHidden/>
          </w:rPr>
          <w:tab/>
        </w:r>
        <w:r w:rsidR="0047157E">
          <w:rPr>
            <w:noProof/>
            <w:webHidden/>
          </w:rPr>
          <w:fldChar w:fldCharType="begin"/>
        </w:r>
        <w:r w:rsidR="0047157E">
          <w:rPr>
            <w:noProof/>
            <w:webHidden/>
          </w:rPr>
          <w:instrText xml:space="preserve"> PAGEREF _Toc164192431 \h </w:instrText>
        </w:r>
        <w:r w:rsidR="0047157E">
          <w:rPr>
            <w:noProof/>
            <w:webHidden/>
          </w:rPr>
        </w:r>
        <w:r w:rsidR="0047157E">
          <w:rPr>
            <w:noProof/>
            <w:webHidden/>
          </w:rPr>
          <w:fldChar w:fldCharType="separate"/>
        </w:r>
        <w:r w:rsidR="0047157E">
          <w:rPr>
            <w:noProof/>
            <w:webHidden/>
          </w:rPr>
          <w:t>79</w:t>
        </w:r>
        <w:r w:rsidR="0047157E">
          <w:rPr>
            <w:noProof/>
            <w:webHidden/>
          </w:rPr>
          <w:fldChar w:fldCharType="end"/>
        </w:r>
      </w:hyperlink>
    </w:p>
    <w:p w14:paraId="336AF84A" w14:textId="6815F4C4" w:rsidR="0047157E" w:rsidRDefault="00000000">
      <w:pPr>
        <w:pStyle w:val="TDC2"/>
        <w:tabs>
          <w:tab w:val="right" w:leader="dot" w:pos="8949"/>
        </w:tabs>
        <w:rPr>
          <w:noProof/>
          <w:kern w:val="2"/>
          <w:szCs w:val="24"/>
          <w:lang w:eastAsia="es-ES_tradnl"/>
          <w14:ligatures w14:val="standardContextual"/>
        </w:rPr>
      </w:pPr>
      <w:hyperlink w:anchor="_Toc164192432" w:history="1">
        <w:r w:rsidR="0047157E" w:rsidRPr="00122763">
          <w:rPr>
            <w:rStyle w:val="Hipervnculo"/>
            <w:noProof/>
          </w:rPr>
          <w:t>Pantalla Crear Cuenta</w:t>
        </w:r>
        <w:r w:rsidR="0047157E">
          <w:rPr>
            <w:noProof/>
            <w:webHidden/>
          </w:rPr>
          <w:tab/>
        </w:r>
        <w:r w:rsidR="0047157E">
          <w:rPr>
            <w:noProof/>
            <w:webHidden/>
          </w:rPr>
          <w:fldChar w:fldCharType="begin"/>
        </w:r>
        <w:r w:rsidR="0047157E">
          <w:rPr>
            <w:noProof/>
            <w:webHidden/>
          </w:rPr>
          <w:instrText xml:space="preserve"> PAGEREF _Toc164192432 \h </w:instrText>
        </w:r>
        <w:r w:rsidR="0047157E">
          <w:rPr>
            <w:noProof/>
            <w:webHidden/>
          </w:rPr>
        </w:r>
        <w:r w:rsidR="0047157E">
          <w:rPr>
            <w:noProof/>
            <w:webHidden/>
          </w:rPr>
          <w:fldChar w:fldCharType="separate"/>
        </w:r>
        <w:r w:rsidR="0047157E">
          <w:rPr>
            <w:noProof/>
            <w:webHidden/>
          </w:rPr>
          <w:t>80</w:t>
        </w:r>
        <w:r w:rsidR="0047157E">
          <w:rPr>
            <w:noProof/>
            <w:webHidden/>
          </w:rPr>
          <w:fldChar w:fldCharType="end"/>
        </w:r>
      </w:hyperlink>
    </w:p>
    <w:p w14:paraId="29C3FFF5" w14:textId="6C937146" w:rsidR="0047157E" w:rsidRDefault="00000000">
      <w:pPr>
        <w:pStyle w:val="TDC2"/>
        <w:tabs>
          <w:tab w:val="right" w:leader="dot" w:pos="8949"/>
        </w:tabs>
        <w:rPr>
          <w:noProof/>
          <w:kern w:val="2"/>
          <w:szCs w:val="24"/>
          <w:lang w:eastAsia="es-ES_tradnl"/>
          <w14:ligatures w14:val="standardContextual"/>
        </w:rPr>
      </w:pPr>
      <w:hyperlink w:anchor="_Toc164192433" w:history="1">
        <w:r w:rsidR="0047157E" w:rsidRPr="00122763">
          <w:rPr>
            <w:rStyle w:val="Hipervnculo"/>
            <w:noProof/>
          </w:rPr>
          <w:t>Pantalla Calendario</w:t>
        </w:r>
        <w:r w:rsidR="0047157E">
          <w:rPr>
            <w:noProof/>
            <w:webHidden/>
          </w:rPr>
          <w:tab/>
        </w:r>
        <w:r w:rsidR="0047157E">
          <w:rPr>
            <w:noProof/>
            <w:webHidden/>
          </w:rPr>
          <w:fldChar w:fldCharType="begin"/>
        </w:r>
        <w:r w:rsidR="0047157E">
          <w:rPr>
            <w:noProof/>
            <w:webHidden/>
          </w:rPr>
          <w:instrText xml:space="preserve"> PAGEREF _Toc164192433 \h </w:instrText>
        </w:r>
        <w:r w:rsidR="0047157E">
          <w:rPr>
            <w:noProof/>
            <w:webHidden/>
          </w:rPr>
        </w:r>
        <w:r w:rsidR="0047157E">
          <w:rPr>
            <w:noProof/>
            <w:webHidden/>
          </w:rPr>
          <w:fldChar w:fldCharType="separate"/>
        </w:r>
        <w:r w:rsidR="0047157E">
          <w:rPr>
            <w:noProof/>
            <w:webHidden/>
          </w:rPr>
          <w:t>81</w:t>
        </w:r>
        <w:r w:rsidR="0047157E">
          <w:rPr>
            <w:noProof/>
            <w:webHidden/>
          </w:rPr>
          <w:fldChar w:fldCharType="end"/>
        </w:r>
      </w:hyperlink>
    </w:p>
    <w:p w14:paraId="3B6EE75D" w14:textId="5F3F2202"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E42FD0">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E42FD0">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E42FD0">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E42FD0">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192339"/>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E42FD0">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192340"/>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192341"/>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192342"/>
      <w:r w:rsidRPr="00BC63FE">
        <w:t>NextEpisode</w:t>
      </w:r>
      <w:bookmarkEnd w:id="13"/>
    </w:p>
    <w:p w14:paraId="5C974032" w14:textId="165B2222"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192343"/>
      <w:r w:rsidRPr="00262102">
        <w:t>SeriesGuide</w:t>
      </w:r>
      <w:bookmarkEnd w:id="14"/>
    </w:p>
    <w:p w14:paraId="5910C546" w14:textId="275069F5"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192344"/>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192345"/>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E42FD0">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192346"/>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_Toc164192347"/>
      <w:bookmarkStart w:id="19" w:name="OLE_LINK1"/>
      <w:bookmarkStart w:id="20" w:name="OLE_LINK2"/>
      <w:r w:rsidRPr="0031552C">
        <w:rPr>
          <w:noProof w:val="0"/>
        </w:rPr>
        <w:t>Objetivo general</w:t>
      </w:r>
      <w:bookmarkEnd w:id="18"/>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192348"/>
      <w:bookmarkEnd w:id="19"/>
      <w:bookmarkEnd w:id="20"/>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192349"/>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E42FD0">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19235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192351"/>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3EF97B8"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sidR="00991288">
            <w:rPr>
              <w:noProof/>
            </w:rPr>
            <w:t xml:space="preserve"> </w:t>
          </w:r>
          <w:r w:rsidR="00991288" w:rsidRPr="00991288">
            <w:rPr>
              <w:noProof/>
            </w:rPr>
            <w:t>[5]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192352"/>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w:t>
            </w:r>
            <w:commentRangeStart w:id="34"/>
            <w:r w:rsidRPr="00FB0807">
              <w:t>Su</w:t>
            </w:r>
            <w:commentRangeEnd w:id="34"/>
            <w:r w:rsidR="005C4BAA">
              <w:rPr>
                <w:rStyle w:val="Refdecomentario"/>
              </w:rPr>
              <w:commentReference w:id="34"/>
            </w:r>
            <w:r w:rsidRPr="00FB0807">
              <w:t xml:space="preserve">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commentRangeStart w:id="35"/>
            <w:r>
              <w:t>Expo</w:t>
            </w:r>
            <w:commentRangeEnd w:id="35"/>
            <w:r w:rsidR="005C4BAA">
              <w:rPr>
                <w:rStyle w:val="Refdecomentario"/>
              </w:rPr>
              <w:commentReference w:id="35"/>
            </w:r>
            <w:r>
              <w:t>: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C61E5A0"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51C57CBC"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78D62C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6" w:name="_Toc164192353"/>
      <w:r>
        <w:rPr>
          <w:noProof w:val="0"/>
        </w:rPr>
        <w:t xml:space="preserve">Plan </w:t>
      </w:r>
      <w:r w:rsidR="0040290A" w:rsidRPr="0031552C">
        <w:rPr>
          <w:noProof w:val="0"/>
        </w:rPr>
        <w:t xml:space="preserve">de </w:t>
      </w:r>
      <w:r>
        <w:rPr>
          <w:noProof w:val="0"/>
        </w:rPr>
        <w:t>desarrollo del proyecto</w:t>
      </w:r>
      <w:bookmarkEnd w:id="36"/>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7" w:name="_Toc164192354"/>
      <w:r>
        <w:t xml:space="preserve">PT1 </w:t>
      </w:r>
      <w:r w:rsidR="00E309E6">
        <w:t>-</w:t>
      </w:r>
      <w:r>
        <w:t xml:space="preserve"> </w:t>
      </w:r>
      <w:r w:rsidR="00C752B3">
        <w:t xml:space="preserve">Análisis de </w:t>
      </w:r>
      <w:commentRangeStart w:id="38"/>
      <w:r w:rsidR="00C752B3">
        <w:t>Requisitos</w:t>
      </w:r>
      <w:commentRangeEnd w:id="38"/>
      <w:r w:rsidR="00DF2EA9">
        <w:rPr>
          <w:rStyle w:val="Refdecomentario"/>
          <w:rFonts w:asciiTheme="minorHAnsi" w:eastAsiaTheme="minorEastAsia" w:hAnsiTheme="minorHAnsi" w:cstheme="minorBidi"/>
          <w:bCs w:val="0"/>
          <w:color w:val="auto"/>
        </w:rPr>
        <w:commentReference w:id="38"/>
      </w:r>
      <w:bookmarkEnd w:id="37"/>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9" w:name="OLE_LINK27"/>
            <w:bookmarkStart w:id="40"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41" w:name="_Toc164158570"/>
      <w:bookmarkEnd w:id="39"/>
      <w:bookmarkEnd w:id="40"/>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41"/>
    </w:p>
    <w:p w14:paraId="5DFEFE4C" w14:textId="56B9BFDD" w:rsidR="000B2890" w:rsidRDefault="000B2890" w:rsidP="000B2890">
      <w:pPr>
        <w:pStyle w:val="Ttulo3"/>
      </w:pPr>
      <w:bookmarkStart w:id="42" w:name="_Toc164192355"/>
      <w:r>
        <w:t xml:space="preserve">PT2 - </w:t>
      </w:r>
      <w:bookmarkStart w:id="43" w:name="OLE_LINK29"/>
      <w:bookmarkStart w:id="44" w:name="OLE_LINK30"/>
      <w:r w:rsidRPr="000B2890">
        <w:t xml:space="preserve">Diseño de </w:t>
      </w:r>
      <w:bookmarkEnd w:id="43"/>
      <w:bookmarkEnd w:id="44"/>
      <w:r w:rsidR="003E5D65">
        <w:t>Interfaz de Usuario</w:t>
      </w:r>
      <w:bookmarkEnd w:id="42"/>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5" w:name="OLE_LINK31"/>
            <w:bookmarkStart w:id="46"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7" w:name="OLE_LINK43"/>
            <w:bookmarkStart w:id="48" w:name="OLE_LINK44"/>
            <w:r w:rsidRPr="0087302E">
              <w:rPr>
                <w:b/>
                <w:bCs/>
              </w:rPr>
              <w:t>PT0</w:t>
            </w:r>
            <w:r>
              <w:rPr>
                <w:b/>
                <w:bCs/>
              </w:rPr>
              <w:t>2</w:t>
            </w:r>
            <w:r w:rsidRPr="0087302E">
              <w:rPr>
                <w:b/>
                <w:bCs/>
              </w:rPr>
              <w:t>-</w:t>
            </w:r>
            <w:r>
              <w:rPr>
                <w:b/>
                <w:bCs/>
              </w:rPr>
              <w:t>D</w:t>
            </w:r>
            <w:r w:rsidR="003E5D65">
              <w:rPr>
                <w:b/>
                <w:bCs/>
              </w:rPr>
              <w:t>IU</w:t>
            </w:r>
            <w:bookmarkEnd w:id="47"/>
            <w:bookmarkEnd w:id="48"/>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9" w:name="_Toc164158571"/>
      <w:bookmarkEnd w:id="45"/>
      <w:bookmarkEnd w:id="46"/>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9"/>
    </w:p>
    <w:p w14:paraId="0DFFECFC" w14:textId="67F6DD68" w:rsidR="00914CB0" w:rsidRDefault="006A1132" w:rsidP="007C5D69">
      <w:pPr>
        <w:pStyle w:val="Ttulo3"/>
      </w:pPr>
      <w:bookmarkStart w:id="50" w:name="_Toc164192356"/>
      <w:r>
        <w:lastRenderedPageBreak/>
        <w:t xml:space="preserve">PT3 </w:t>
      </w:r>
      <w:r w:rsidR="00232DCF">
        <w:t>–</w:t>
      </w:r>
      <w:r>
        <w:t xml:space="preserve"> </w:t>
      </w:r>
      <w:bookmarkStart w:id="51" w:name="OLE_LINK67"/>
      <w:bookmarkStart w:id="52" w:name="OLE_LINK68"/>
      <w:r w:rsidR="002523DF">
        <w:t>Desarrollo</w:t>
      </w:r>
      <w:r w:rsidR="00232DCF">
        <w:t xml:space="preserve"> y configuración del</w:t>
      </w:r>
      <w:r w:rsidR="002523DF">
        <w:t xml:space="preserve"> Backend</w:t>
      </w:r>
      <w:bookmarkEnd w:id="50"/>
      <w:bookmarkEnd w:id="51"/>
      <w:bookmarkEnd w:id="52"/>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3" w:name="OLE_LINK33"/>
            <w:bookmarkStart w:id="54"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5" w:name="OLE_LINK7"/>
            <w:bookmarkStart w:id="56" w:name="OLE_LINK8"/>
            <w:r w:rsidRPr="00B8414B">
              <w:t>Configuración del Servidor</w:t>
            </w:r>
            <w:bookmarkEnd w:id="55"/>
            <w:bookmarkEnd w:id="56"/>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7" w:name="_Toc16415857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7"/>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8" w:name="OLE_LINK35"/>
            <w:bookmarkStart w:id="59"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60" w:name="OLE_LINK13"/>
            <w:bookmarkStart w:id="61" w:name="OLE_LINK14"/>
            <w:r w:rsidRPr="00AD0DF3">
              <w:t>Configuración de la Base de Datos</w:t>
            </w:r>
            <w:bookmarkEnd w:id="60"/>
            <w:bookmarkEnd w:id="61"/>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2" w:name="_Toc16415857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2"/>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3" w:name="OLE_LINK39"/>
            <w:bookmarkStart w:id="64"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5" w:name="OLE_LINK22"/>
            <w:bookmarkStart w:id="66" w:name="OLE_LINK23"/>
            <w:r>
              <w:t xml:space="preserve">Desarrollo de API para conexión con </w:t>
            </w:r>
            <w:bookmarkStart w:id="67" w:name="OLE_LINK37"/>
            <w:bookmarkStart w:id="68" w:name="OLE_LINK38"/>
            <w:r>
              <w:t>BBDD</w:t>
            </w:r>
            <w:bookmarkEnd w:id="65"/>
            <w:bookmarkEnd w:id="66"/>
            <w:bookmarkEnd w:id="67"/>
            <w:bookmarkEnd w:id="68"/>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9" w:name="OLE_LINK49"/>
            <w:bookmarkStart w:id="70" w:name="OLE_LINK50"/>
            <w:r w:rsidRPr="0087302E">
              <w:rPr>
                <w:b/>
                <w:bCs/>
              </w:rPr>
              <w:t>PT</w:t>
            </w:r>
            <w:r>
              <w:rPr>
                <w:b/>
                <w:bCs/>
              </w:rPr>
              <w:t>03.3-BCK</w:t>
            </w:r>
            <w:bookmarkEnd w:id="69"/>
            <w:bookmarkEnd w:id="70"/>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71" w:name="_Toc164158574"/>
      <w:bookmarkEnd w:id="63"/>
      <w:bookmarkEnd w:id="64"/>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71"/>
    </w:p>
    <w:p w14:paraId="3024B72A" w14:textId="019C8C74" w:rsidR="003D1AD5" w:rsidRDefault="003D1AD5" w:rsidP="00860305">
      <w:pPr>
        <w:pStyle w:val="Ttulo3"/>
      </w:pPr>
      <w:bookmarkStart w:id="72" w:name="_Toc164192357"/>
      <w:r>
        <w:t xml:space="preserve">PT4 </w:t>
      </w:r>
      <w:r w:rsidR="00256768">
        <w:t>-</w:t>
      </w:r>
      <w:r>
        <w:t xml:space="preserve"> </w:t>
      </w:r>
      <w:r w:rsidR="002523DF">
        <w:t>Desarrollo del Frontend</w:t>
      </w:r>
      <w:bookmarkEnd w:id="72"/>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3" w:name="OLE_LINK41"/>
            <w:bookmarkStart w:id="74"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5" w:name="OLE_LINK71"/>
            <w:bookmarkStart w:id="76" w:name="OLE_LINK72"/>
            <w:r w:rsidRPr="00842076">
              <w:t>Estructura Base del Frontend</w:t>
            </w:r>
            <w:bookmarkEnd w:id="75"/>
            <w:bookmarkEnd w:id="76"/>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7" w:name="_Toc16415857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7"/>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8" w:name="OLE_LINK45"/>
            <w:bookmarkStart w:id="79"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80" w:name="OLE_LINK75"/>
            <w:bookmarkStart w:id="81" w:name="OLE_LINK76"/>
            <w:r w:rsidRPr="00DB3959">
              <w:t>Pantallas y Flujo de Navegación</w:t>
            </w:r>
            <w:bookmarkEnd w:id="80"/>
            <w:bookmarkEnd w:id="81"/>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2" w:name="OLE_LINK51"/>
            <w:bookmarkStart w:id="83" w:name="OLE_LINK52"/>
            <w:r w:rsidRPr="0087302E">
              <w:rPr>
                <w:b/>
                <w:bCs/>
              </w:rPr>
              <w:t>PT</w:t>
            </w:r>
            <w:r>
              <w:rPr>
                <w:b/>
                <w:bCs/>
              </w:rPr>
              <w:t>0</w:t>
            </w:r>
            <w:r w:rsidR="00DB3959">
              <w:rPr>
                <w:b/>
                <w:bCs/>
              </w:rPr>
              <w:t>4</w:t>
            </w:r>
            <w:r>
              <w:rPr>
                <w:b/>
                <w:bCs/>
              </w:rPr>
              <w:t>.</w:t>
            </w:r>
            <w:r w:rsidR="00DB3959">
              <w:rPr>
                <w:b/>
                <w:bCs/>
              </w:rPr>
              <w:t>2</w:t>
            </w:r>
            <w:r>
              <w:rPr>
                <w:b/>
                <w:bCs/>
              </w:rPr>
              <w:t>-FRNT</w:t>
            </w:r>
            <w:bookmarkEnd w:id="82"/>
            <w:bookmarkEnd w:id="83"/>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4" w:name="_Toc164158576"/>
      <w:bookmarkEnd w:id="78"/>
      <w:bookmarkEnd w:id="79"/>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4"/>
    </w:p>
    <w:p w14:paraId="7EA0E67A" w14:textId="77777777" w:rsidR="002523DF" w:rsidRDefault="002523DF" w:rsidP="00F8554E"/>
    <w:p w14:paraId="3800B17C" w14:textId="7D5C3492" w:rsidR="00F8554E" w:rsidRPr="00F8554E" w:rsidRDefault="00C7511F" w:rsidP="00C7511F">
      <w:pPr>
        <w:pStyle w:val="Ttulo3"/>
      </w:pPr>
      <w:bookmarkStart w:id="85" w:name="_Toc164192358"/>
      <w:r>
        <w:lastRenderedPageBreak/>
        <w:t xml:space="preserve">PT5 - </w:t>
      </w:r>
      <w:r w:rsidRPr="003E5AB2">
        <w:t>Integración de UI con Backend</w:t>
      </w:r>
      <w:bookmarkEnd w:id="85"/>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6" w:name="OLE_LINK53"/>
            <w:bookmarkStart w:id="87"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8" w:name="OLE_LINK77"/>
            <w:bookmarkStart w:id="89" w:name="OLE_LINK78"/>
            <w:r w:rsidRPr="003E5AB2">
              <w:t>Integración de UI con Backend</w:t>
            </w:r>
            <w:bookmarkEnd w:id="88"/>
            <w:bookmarkEnd w:id="89"/>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90" w:name="OLE_LINK55"/>
            <w:bookmarkStart w:id="91" w:name="OLE_LINK56"/>
            <w:bookmarkStart w:id="92" w:name="OLE_LINK57"/>
            <w:r w:rsidRPr="0087302E">
              <w:rPr>
                <w:b/>
                <w:bCs/>
              </w:rPr>
              <w:t>PT</w:t>
            </w:r>
            <w:r>
              <w:rPr>
                <w:b/>
                <w:bCs/>
              </w:rPr>
              <w:t>0</w:t>
            </w:r>
            <w:r w:rsidR="004C4E59">
              <w:rPr>
                <w:b/>
                <w:bCs/>
              </w:rPr>
              <w:t>5</w:t>
            </w:r>
            <w:r>
              <w:rPr>
                <w:b/>
                <w:bCs/>
              </w:rPr>
              <w:t>-</w:t>
            </w:r>
            <w:bookmarkEnd w:id="90"/>
            <w:bookmarkEnd w:id="91"/>
            <w:bookmarkEnd w:id="92"/>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3" w:name="OLE_LINK47"/>
            <w:bookmarkStart w:id="94" w:name="OLE_LINK48"/>
            <w:r>
              <w:t xml:space="preserve">endpoints </w:t>
            </w:r>
            <w:bookmarkEnd w:id="93"/>
            <w:bookmarkEnd w:id="94"/>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5" w:name="_Toc164158577"/>
      <w:bookmarkEnd w:id="86"/>
      <w:bookmarkEnd w:id="87"/>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5"/>
    </w:p>
    <w:p w14:paraId="1E8DB92E" w14:textId="6DCE85D7" w:rsidR="008E470B" w:rsidRDefault="00D805D5" w:rsidP="00D805D5">
      <w:pPr>
        <w:pStyle w:val="Ttulo3"/>
      </w:pPr>
      <w:bookmarkStart w:id="96" w:name="_Toc164192359"/>
      <w:r w:rsidRPr="00D805D5">
        <w:t>PT</w:t>
      </w:r>
      <w:r w:rsidR="00C7511F">
        <w:t>6</w:t>
      </w:r>
      <w:r w:rsidRPr="00D805D5">
        <w:t xml:space="preserve"> - Pruebas y Calidad</w:t>
      </w:r>
      <w:bookmarkEnd w:id="96"/>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7" w:name="OLE_LINK58"/>
            <w:bookmarkStart w:id="98"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9" w:name="_Toc164158578"/>
      <w:bookmarkEnd w:id="97"/>
      <w:bookmarkEnd w:id="98"/>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9"/>
    </w:p>
    <w:p w14:paraId="2864FCC7" w14:textId="5C1D5637" w:rsidR="00766DD1" w:rsidRDefault="00E75DC7" w:rsidP="00766DD1">
      <w:pPr>
        <w:pStyle w:val="Ttulo3"/>
      </w:pPr>
      <w:bookmarkStart w:id="100" w:name="_Toc164192360"/>
      <w:r>
        <w:lastRenderedPageBreak/>
        <w:t>PT</w:t>
      </w:r>
      <w:r w:rsidR="00C7511F">
        <w:t>7</w:t>
      </w:r>
      <w:r>
        <w:t xml:space="preserve"> - </w:t>
      </w:r>
      <w:bookmarkEnd w:id="100"/>
      <w:r w:rsidR="00C24497">
        <w:t xml:space="preserve">Despliegue en Android </w:t>
      </w:r>
      <w:proofErr w:type="gramStart"/>
      <w:r w:rsidR="00C24497">
        <w:t>e</w:t>
      </w:r>
      <w:proofErr w:type="gramEnd"/>
      <w:r w:rsidR="00C24497">
        <w:t xml:space="preserve"> iOS</w:t>
      </w:r>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101" w:name="OLE_LINK62"/>
            <w:bookmarkStart w:id="102"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3" w:name="_Toc164158579"/>
      <w:bookmarkEnd w:id="101"/>
      <w:bookmarkEnd w:id="102"/>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3"/>
    </w:p>
    <w:p w14:paraId="296A9ED5" w14:textId="27D2343B" w:rsidR="0034723F" w:rsidRDefault="00827D64" w:rsidP="0034723F">
      <w:pPr>
        <w:pStyle w:val="Ttulo2"/>
        <w:rPr>
          <w:noProof w:val="0"/>
        </w:rPr>
      </w:pPr>
      <w:bookmarkStart w:id="104" w:name="_Toc164192361"/>
      <w:r w:rsidRPr="0031552C">
        <w:rPr>
          <w:noProof w:val="0"/>
        </w:rPr>
        <w:t>Plan de Trabajo</w:t>
      </w:r>
      <w:bookmarkEnd w:id="104"/>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E42FD0">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5C4BAA">
      <w:pPr>
        <w:jc w:val="left"/>
      </w:pPr>
      <w:commentRangeStart w:id="105"/>
      <w:commentRangeEnd w:id="105"/>
      <w:r>
        <w:rPr>
          <w:rStyle w:val="Refdecomentario"/>
        </w:rPr>
        <w:lastRenderedPageBreak/>
        <w:commentReference w:id="105"/>
      </w: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2C8F57CE" w:rsidR="00F32329" w:rsidRDefault="00B23572" w:rsidP="00B23572">
      <w:pPr>
        <w:pStyle w:val="Descripcin"/>
        <w:jc w:val="center"/>
        <w:sectPr w:rsidR="00F32329" w:rsidSect="00E42FD0">
          <w:pgSz w:w="16840" w:h="11907" w:orient="landscape" w:code="9"/>
          <w:pgMar w:top="1247" w:right="1304" w:bottom="1247" w:left="1304" w:header="720" w:footer="720" w:gutter="454"/>
          <w:cols w:space="720"/>
          <w:docGrid w:linePitch="326"/>
        </w:sectPr>
      </w:pPr>
      <w:bookmarkStart w:id="106"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6"/>
    </w:p>
    <w:p w14:paraId="7DA8EE05" w14:textId="76CD067E" w:rsidR="00914CB0" w:rsidRDefault="00914CB0" w:rsidP="00914CB0">
      <w:pPr>
        <w:pStyle w:val="Ttulo2"/>
        <w:rPr>
          <w:noProof w:val="0"/>
        </w:rPr>
      </w:pPr>
      <w:bookmarkStart w:id="107" w:name="_Toc164192362"/>
      <w:bookmarkStart w:id="108" w:name="OLE_LINK60"/>
      <w:bookmarkStart w:id="109" w:name="OLE_LINK61"/>
      <w:r w:rsidRPr="0031552C">
        <w:rPr>
          <w:noProof w:val="0"/>
        </w:rPr>
        <w:lastRenderedPageBreak/>
        <w:t>Recursos</w:t>
      </w:r>
      <w:bookmarkEnd w:id="107"/>
    </w:p>
    <w:p w14:paraId="6E67760F" w14:textId="77777777" w:rsidR="00702795" w:rsidRDefault="00702795" w:rsidP="00702795">
      <w:pPr>
        <w:pStyle w:val="Ttulo3"/>
      </w:pPr>
      <w:bookmarkStart w:id="110" w:name="_Toc164192363"/>
      <w:r>
        <w:t>Recursos Técnicos</w:t>
      </w:r>
      <w:bookmarkEnd w:id="110"/>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11" w:name="_Toc164192364"/>
      <w:r w:rsidR="007420A1">
        <w:t>Recursos Humanos</w:t>
      </w:r>
      <w:bookmarkEnd w:id="111"/>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12" w:name="_Toc164192365"/>
      <w:bookmarkEnd w:id="108"/>
      <w:bookmarkEnd w:id="109"/>
      <w:commentRangeStart w:id="113"/>
      <w:commentRangeStart w:id="114"/>
      <w:r>
        <w:rPr>
          <w:noProof w:val="0"/>
        </w:rPr>
        <w:t xml:space="preserve">Costes </w:t>
      </w:r>
      <w:commentRangeEnd w:id="113"/>
      <w:r w:rsidR="00A51C29">
        <w:rPr>
          <w:rStyle w:val="Refdecomentario"/>
          <w:rFonts w:asciiTheme="minorHAnsi" w:eastAsiaTheme="minorEastAsia" w:hAnsiTheme="minorHAnsi" w:cstheme="minorBidi"/>
          <w:bCs w:val="0"/>
          <w:smallCaps w:val="0"/>
          <w:noProof w:val="0"/>
          <w:color w:val="auto"/>
        </w:rPr>
        <w:commentReference w:id="113"/>
      </w:r>
      <w:commentRangeEnd w:id="114"/>
      <w:r w:rsidR="00DF2EA9">
        <w:rPr>
          <w:rStyle w:val="Refdecomentario"/>
          <w:rFonts w:asciiTheme="minorHAnsi" w:eastAsiaTheme="minorEastAsia" w:hAnsiTheme="minorHAnsi" w:cstheme="minorBidi"/>
          <w:bCs w:val="0"/>
          <w:smallCaps w:val="0"/>
          <w:noProof w:val="0"/>
          <w:color w:val="auto"/>
        </w:rPr>
        <w:commentReference w:id="114"/>
      </w:r>
      <w:bookmarkEnd w:id="112"/>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5"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5"/>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6" w:name="_Toc164192366"/>
      <w:r>
        <w:t>Condicionantes y Limitaciones</w:t>
      </w:r>
      <w:bookmarkEnd w:id="116"/>
    </w:p>
    <w:p w14:paraId="05A6531B" w14:textId="13BE2369" w:rsidR="00293024" w:rsidRDefault="00293024" w:rsidP="00293024">
      <w:pPr>
        <w:pStyle w:val="Ttulo3"/>
      </w:pPr>
      <w:bookmarkStart w:id="117" w:name="_Toc164192367"/>
      <w:r>
        <w:t>Error con la API</w:t>
      </w:r>
      <w:r w:rsidR="005740BA">
        <w:t xml:space="preserve"> en iOS</w:t>
      </w:r>
      <w:bookmarkEnd w:id="117"/>
    </w:p>
    <w:p w14:paraId="517AADF9" w14:textId="3F3FD917"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8" w:name="_Toc164192368"/>
      <w:commentRangeStart w:id="119"/>
      <w:r>
        <w:rPr>
          <w:lang w:val="es-ES_tradnl"/>
        </w:rPr>
        <w:lastRenderedPageBreak/>
        <w:t>Error Despliegue en Android</w:t>
      </w:r>
      <w:bookmarkEnd w:id="118"/>
      <w:commentRangeEnd w:id="119"/>
      <w:r w:rsidR="00D405FC">
        <w:rPr>
          <w:rStyle w:val="Refdecomentario"/>
          <w:rFonts w:asciiTheme="minorHAnsi" w:eastAsiaTheme="minorEastAsia" w:hAnsiTheme="minorHAnsi" w:cstheme="minorBidi"/>
          <w:bCs w:val="0"/>
          <w:color w:val="auto"/>
        </w:rPr>
        <w:commentReference w:id="119"/>
      </w:r>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20"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20"/>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21"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EAS </w:t>
      </w:r>
      <w:proofErr w:type="spellStart"/>
      <w:r>
        <w:t>Build</w:t>
      </w:r>
      <w:proofErr w:type="spellEnd"/>
      <w:r>
        <w:t xml:space="preserve"> Android correcto.</w:t>
      </w:r>
      <w:bookmarkEnd w:id="121"/>
    </w:p>
    <w:p w14:paraId="75B426EF" w14:textId="00918949" w:rsidR="00325428" w:rsidRDefault="005A2CE6" w:rsidP="00C3172D">
      <w:pPr>
        <w:pStyle w:val="Ttulo3"/>
        <w:rPr>
          <w:lang w:val="es-ES_tradnl"/>
        </w:rPr>
      </w:pPr>
      <w:bookmarkStart w:id="122" w:name="_Toc164192369"/>
      <w:commentRangeStart w:id="123"/>
      <w:r>
        <w:rPr>
          <w:lang w:val="es-ES_tradnl"/>
        </w:rPr>
        <w:t xml:space="preserve">Error con </w:t>
      </w:r>
      <w:r w:rsidR="00E14631">
        <w:rPr>
          <w:lang w:val="es-ES_tradnl"/>
        </w:rPr>
        <w:t>tamaño de posters</w:t>
      </w:r>
      <w:bookmarkEnd w:id="122"/>
      <w:commentRangeEnd w:id="123"/>
      <w:r w:rsidR="00D405FC">
        <w:rPr>
          <w:rStyle w:val="Refdecomentario"/>
          <w:rFonts w:asciiTheme="minorHAnsi" w:eastAsiaTheme="minorEastAsia" w:hAnsiTheme="minorHAnsi" w:cstheme="minorBidi"/>
          <w:bCs w:val="0"/>
          <w:color w:val="auto"/>
        </w:rPr>
        <w:commentReference w:id="123"/>
      </w:r>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24" w:name="_Toc164192370"/>
      <w:r>
        <w:rPr>
          <w:lang w:val="es-ES_tradnl"/>
        </w:rPr>
        <w:t>Notificaciones</w:t>
      </w:r>
      <w:bookmarkEnd w:id="124"/>
    </w:p>
    <w:p w14:paraId="1B32D63B" w14:textId="088316CE" w:rsidR="00B16B33" w:rsidRPr="00B16B33" w:rsidRDefault="00B16B33" w:rsidP="00B16B33">
      <w:pPr>
        <w:rPr>
          <w:lang w:val="es-ES_tradnl"/>
        </w:rPr>
      </w:pPr>
      <w:bookmarkStart w:id="125" w:name="_Toc164192371"/>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lastRenderedPageBreak/>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r>
        <w:rPr>
          <w:lang w:val="es-ES_tradnl"/>
        </w:rPr>
        <w:t>Autenticación en local</w:t>
      </w:r>
      <w:bookmarkEnd w:id="125"/>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E42FD0">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6" w:name="_Toc164192372"/>
      <w:r w:rsidRPr="0031552C">
        <w:rPr>
          <w:noProof w:val="0"/>
        </w:rPr>
        <w:lastRenderedPageBreak/>
        <w:t>Desarrollo de</w:t>
      </w:r>
      <w:r w:rsidR="00F43A9A">
        <w:rPr>
          <w:noProof w:val="0"/>
        </w:rPr>
        <w:t xml:space="preserve"> la Solución Técnica</w:t>
      </w:r>
      <w:bookmarkEnd w:id="126"/>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27" w:name="_Toc164192373"/>
      <w:r>
        <w:t xml:space="preserve">PT1 </w:t>
      </w:r>
      <w:r w:rsidR="00541DB8">
        <w:t>-</w:t>
      </w:r>
      <w:r>
        <w:t xml:space="preserve"> Análisis de Requisitos</w:t>
      </w:r>
      <w:bookmarkEnd w:id="127"/>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28"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28"/>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29"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29"/>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2FD3D211" w:rsidR="00184C75" w:rsidRDefault="00B92792" w:rsidP="00B92792">
      <w:pPr>
        <w:pStyle w:val="Descripcin"/>
        <w:jc w:val="center"/>
      </w:pPr>
      <w:bookmarkStart w:id="130"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30"/>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47554E4B" w:rsidR="00773F14" w:rsidRDefault="002411F0" w:rsidP="002411F0">
      <w:pPr>
        <w:pStyle w:val="Descripcin"/>
        <w:jc w:val="center"/>
      </w:pPr>
      <w:bookmarkStart w:id="131"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31"/>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32"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32"/>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33"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33"/>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34"/>
      <w:r>
        <w:t>Life360</w:t>
      </w:r>
      <w:commentRangeEnd w:id="134"/>
      <w:r w:rsidR="00D405FC">
        <w:rPr>
          <w:rStyle w:val="Refdecomentario"/>
        </w:rPr>
        <w:commentReference w:id="134"/>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77B353F2" w:rsidR="00F30E73" w:rsidRPr="0031552C" w:rsidRDefault="00F30E73" w:rsidP="00F30E73">
      <w:pPr>
        <w:pStyle w:val="Ttulo2"/>
        <w:rPr>
          <w:noProof w:val="0"/>
        </w:rPr>
      </w:pPr>
      <w:bookmarkStart w:id="135" w:name="_Toc164192374"/>
      <w:r w:rsidRPr="0031552C">
        <w:rPr>
          <w:noProof w:val="0"/>
        </w:rPr>
        <w:t>PT</w:t>
      </w:r>
      <w:r w:rsidR="00F43A9A">
        <w:rPr>
          <w:noProof w:val="0"/>
        </w:rPr>
        <w:t>2</w:t>
      </w:r>
      <w:r w:rsidR="001854FE">
        <w:rPr>
          <w:noProof w:val="0"/>
        </w:rPr>
        <w:t xml:space="preserve"> - </w:t>
      </w:r>
      <w:commentRangeStart w:id="136"/>
      <w:r w:rsidR="001854FE">
        <w:rPr>
          <w:noProof w:val="0"/>
        </w:rPr>
        <w:t>Diseño de Interfaz de Usuario</w:t>
      </w:r>
      <w:bookmarkEnd w:id="135"/>
      <w:commentRangeEnd w:id="136"/>
      <w:r w:rsidR="00D405FC">
        <w:rPr>
          <w:rStyle w:val="Refdecomentario"/>
          <w:rFonts w:asciiTheme="minorHAnsi" w:eastAsiaTheme="minorEastAsia" w:hAnsiTheme="minorHAnsi" w:cstheme="minorBidi"/>
          <w:bCs w:val="0"/>
          <w:smallCaps w:val="0"/>
          <w:noProof w:val="0"/>
          <w:color w:val="auto"/>
        </w:rPr>
        <w:commentReference w:id="136"/>
      </w:r>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7" w:name="_Toc164192375"/>
      <w:r>
        <w:t xml:space="preserve">PT3 </w:t>
      </w:r>
      <w:r w:rsidR="003E7D1A">
        <w:t>–</w:t>
      </w:r>
      <w:r>
        <w:t xml:space="preserve"> </w:t>
      </w:r>
      <w:r w:rsidR="003E7D1A">
        <w:t>Desarrollo del Backend</w:t>
      </w:r>
      <w:bookmarkEnd w:id="137"/>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8" w:name="_Toc164192376"/>
      <w:r>
        <w:t>MariaDB</w:t>
      </w:r>
      <w:bookmarkEnd w:id="13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39"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3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40" w:name="_Toc164192377"/>
      <w:r>
        <w:lastRenderedPageBreak/>
        <w:t>PhpMyAdmin</w:t>
      </w:r>
      <w:bookmarkEnd w:id="14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xml:space="preserve">, contribuyendo a la seguridad y el acceso controlado a la base </w:t>
      </w:r>
      <w:commentRangeStart w:id="141"/>
      <w:r>
        <w:t>de datos.</w:t>
      </w:r>
      <w:commentRangeEnd w:id="141"/>
      <w:r w:rsidR="00C21B7F">
        <w:rPr>
          <w:rStyle w:val="Refdecomentario"/>
        </w:rPr>
        <w:commentReference w:id="141"/>
      </w:r>
      <w:bookmarkStart w:id="142" w:name="_Toc164192378"/>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commentRangeStart w:id="143"/>
      <w:proofErr w:type="spellStart"/>
      <w:r>
        <w:t>Tfg_Backend</w:t>
      </w:r>
      <w:bookmarkEnd w:id="142"/>
      <w:commentRangeEnd w:id="143"/>
      <w:proofErr w:type="spellEnd"/>
      <w:r w:rsidR="00C21B7F">
        <w:rPr>
          <w:rStyle w:val="Refdecomentario"/>
          <w:rFonts w:asciiTheme="minorHAnsi" w:eastAsiaTheme="minorEastAsia" w:hAnsiTheme="minorHAnsi" w:cstheme="minorBidi"/>
          <w:bCs w:val="0"/>
          <w:color w:val="auto"/>
        </w:rPr>
        <w:commentReference w:id="143"/>
      </w:r>
    </w:p>
    <w:p w14:paraId="7081DE22" w14:textId="1CC0982C"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lastRenderedPageBreak/>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44"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44"/>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45" w:name="OLE_LINK73"/>
      <w:bookmarkStart w:id="146" w:name="OLE_LINK74"/>
    </w:p>
    <w:bookmarkEnd w:id="145"/>
    <w:bookmarkEnd w:id="146"/>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47" w:name="_Toc164192379"/>
      <w:proofErr w:type="spellStart"/>
      <w:r>
        <w:t>Clou</w:t>
      </w:r>
      <w:commentRangeStart w:id="148"/>
      <w:r>
        <w:t>dflare</w:t>
      </w:r>
      <w:bookmarkEnd w:id="147"/>
      <w:commentRangeEnd w:id="148"/>
      <w:proofErr w:type="spellEnd"/>
      <w:r w:rsidR="00C21B7F">
        <w:rPr>
          <w:rStyle w:val="Refdecomentario"/>
          <w:rFonts w:asciiTheme="minorHAnsi" w:eastAsiaTheme="minorEastAsia" w:hAnsiTheme="minorHAnsi" w:cstheme="minorBidi"/>
          <w:bCs w:val="0"/>
          <w:color w:val="auto"/>
        </w:rPr>
        <w:commentReference w:id="148"/>
      </w:r>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w:t>
      </w:r>
      <w:r w:rsidRPr="00F87CF6">
        <w:lastRenderedPageBreak/>
        <w:t xml:space="preserve">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49" w:name="_Toc164192380"/>
      <w:commentRangeStart w:id="150"/>
      <w:proofErr w:type="spellStart"/>
      <w:r>
        <w:t>Traefik</w:t>
      </w:r>
      <w:bookmarkEnd w:id="149"/>
      <w:commentRangeEnd w:id="150"/>
      <w:proofErr w:type="spellEnd"/>
      <w:r w:rsidR="00C21B7F">
        <w:rPr>
          <w:rStyle w:val="Refdecomentario"/>
          <w:rFonts w:asciiTheme="minorHAnsi" w:eastAsiaTheme="minorEastAsia" w:hAnsiTheme="minorHAnsi" w:cstheme="minorBidi"/>
          <w:bCs w:val="0"/>
          <w:color w:val="auto"/>
        </w:rPr>
        <w:commentReference w:id="150"/>
      </w:r>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51" w:name="_Toc164192381"/>
      <w:proofErr w:type="spellStart"/>
      <w:r>
        <w:lastRenderedPageBreak/>
        <w:t>Portainer</w:t>
      </w:r>
      <w:bookmarkEnd w:id="151"/>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52" w:name="_Toc164192382"/>
      <w:r>
        <w:t xml:space="preserve">PT4 </w:t>
      </w:r>
      <w:r w:rsidR="003B6CAF">
        <w:t>–</w:t>
      </w:r>
      <w:r>
        <w:t xml:space="preserve"> </w:t>
      </w:r>
      <w:r w:rsidR="003B6CAF">
        <w:t>Desarrollo Frontend</w:t>
      </w:r>
      <w:bookmarkEnd w:id="152"/>
    </w:p>
    <w:p w14:paraId="3C75BC75" w14:textId="66600B55" w:rsidR="0052532E" w:rsidRPr="0052532E" w:rsidRDefault="0052532E" w:rsidP="0052532E">
      <w:pPr>
        <w:pStyle w:val="Ttulo3"/>
      </w:pPr>
      <w:bookmarkStart w:id="153" w:name="_Toc164192383"/>
      <w:r>
        <w:t>Estructura de Directorios</w:t>
      </w:r>
      <w:bookmarkEnd w:id="153"/>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54"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54"/>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lastRenderedPageBreak/>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55" w:name="OLE_LINK82"/>
      <w:bookmarkStart w:id="156" w:name="OLE_LINK83"/>
      <w:bookmarkStart w:id="157"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lastRenderedPageBreak/>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55"/>
    <w:bookmarkEnd w:id="156"/>
    <w:bookmarkEnd w:id="157"/>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58" w:name="_Toc164192384"/>
      <w:r>
        <w:t xml:space="preserve">Pantallas y </w:t>
      </w:r>
      <w:r w:rsidR="0052532E">
        <w:t>Navegación</w:t>
      </w:r>
      <w:bookmarkEnd w:id="158"/>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04FE7733" w:rsidR="00A02ED2" w:rsidRDefault="00A02ED2" w:rsidP="00A02ED2">
      <w:pPr>
        <w:pStyle w:val="Ttulo2"/>
      </w:pPr>
      <w:bookmarkStart w:id="159" w:name="_Toc164192385"/>
      <w:r>
        <w:lastRenderedPageBreak/>
        <w:t xml:space="preserve">PT5 - </w:t>
      </w:r>
      <w:commentRangeStart w:id="160"/>
      <w:r w:rsidRPr="003E5AB2">
        <w:t>Integración de UI con Backend</w:t>
      </w:r>
      <w:bookmarkEnd w:id="159"/>
      <w:r w:rsidRPr="0084280D">
        <w:t xml:space="preserve"> </w:t>
      </w:r>
      <w:commentRangeEnd w:id="160"/>
      <w:r w:rsidR="001C18BE">
        <w:rPr>
          <w:rStyle w:val="Refdecomentario"/>
          <w:rFonts w:asciiTheme="minorHAnsi" w:eastAsiaTheme="minorEastAsia" w:hAnsiTheme="minorHAnsi" w:cstheme="minorBidi"/>
          <w:bCs w:val="0"/>
          <w:smallCaps w:val="0"/>
          <w:noProof w:val="0"/>
          <w:color w:val="auto"/>
        </w:rPr>
        <w:commentReference w:id="160"/>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w:t>
      </w:r>
      <w:r>
        <w:lastRenderedPageBreak/>
        <w:t xml:space="preserve">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61" w:name="_Toc164192386"/>
      <w:r w:rsidRPr="00D805D5">
        <w:t>PT</w:t>
      </w:r>
      <w:r w:rsidR="00A02ED2">
        <w:t>6</w:t>
      </w:r>
      <w:r w:rsidRPr="00D805D5">
        <w:t xml:space="preserve"> - Pruebas y Calidad</w:t>
      </w:r>
      <w:bookmarkEnd w:id="161"/>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62" w:name="_Toc164192387"/>
      <w:r>
        <w:t>PT</w:t>
      </w:r>
      <w:r w:rsidR="00A02ED2">
        <w:t>7</w:t>
      </w:r>
      <w:r>
        <w:t xml:space="preserve"> </w:t>
      </w:r>
      <w:r w:rsidR="009C2913">
        <w:t>–</w:t>
      </w:r>
      <w:r>
        <w:t xml:space="preserve"> </w:t>
      </w:r>
      <w:bookmarkEnd w:id="162"/>
      <w:commentRangeStart w:id="163"/>
      <w:r w:rsidR="009C2913">
        <w:t>Despliegue en Android e iOS</w:t>
      </w:r>
      <w:commentRangeEnd w:id="163"/>
      <w:r w:rsidR="001C18BE">
        <w:rPr>
          <w:rStyle w:val="Refdecomentario"/>
          <w:rFonts w:asciiTheme="minorHAnsi" w:eastAsiaTheme="minorEastAsia" w:hAnsiTheme="minorHAnsi" w:cstheme="minorBidi"/>
          <w:bCs w:val="0"/>
          <w:smallCaps w:val="0"/>
          <w:noProof w:val="0"/>
          <w:color w:val="auto"/>
        </w:rPr>
        <w:commentReference w:id="163"/>
      </w:r>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w:t>
      </w:r>
      <w:r w:rsidRPr="001F1E83">
        <w:lastRenderedPageBreak/>
        <w:t xml:space="preserve">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64" w:name="_Toc164192388"/>
      <w:bookmarkStart w:id="165" w:name="OLE_LINK145"/>
      <w:bookmarkStart w:id="166" w:name="OLE_LINK146"/>
      <w:proofErr w:type="spellStart"/>
      <w:r>
        <w:t>Build</w:t>
      </w:r>
      <w:proofErr w:type="spellEnd"/>
      <w:r>
        <w:t xml:space="preserve"> </w:t>
      </w:r>
      <w:proofErr w:type="spellStart"/>
      <w:r>
        <w:t>IOs</w:t>
      </w:r>
      <w:proofErr w:type="spellEnd"/>
      <w:r>
        <w:t xml:space="preserve"> y Android</w:t>
      </w:r>
      <w:bookmarkEnd w:id="164"/>
    </w:p>
    <w:bookmarkEnd w:id="165"/>
    <w:bookmarkEnd w:id="166"/>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67"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EAS </w:t>
      </w:r>
      <w:proofErr w:type="spellStart"/>
      <w:r>
        <w:t>Build</w:t>
      </w:r>
      <w:proofErr w:type="spellEnd"/>
      <w:r>
        <w:t xml:space="preserve"> para iOS. Elaboración Propia</w:t>
      </w:r>
      <w:bookmarkEnd w:id="167"/>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lastRenderedPageBreak/>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68"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68"/>
    </w:p>
    <w:p w14:paraId="27EE46A8" w14:textId="5665BB3A" w:rsidR="00374CCF" w:rsidRDefault="00BB5AAE" w:rsidP="00517E4F">
      <w:pPr>
        <w:pStyle w:val="Ttulo3"/>
      </w:pPr>
      <w:bookmarkStart w:id="169" w:name="_Toc164192389"/>
      <w:r>
        <w:t>Despliegue</w:t>
      </w:r>
      <w:r w:rsidR="00517E4F">
        <w:t xml:space="preserve"> en </w:t>
      </w:r>
      <w:r w:rsidR="00517E4F" w:rsidRPr="00132224">
        <w:t>iOS</w:t>
      </w:r>
      <w:bookmarkEnd w:id="169"/>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70"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70"/>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71"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71"/>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72" w:name="_Toc164192390"/>
      <w:r>
        <w:t>Despli</w:t>
      </w:r>
      <w:r w:rsidR="0050539E">
        <w:t xml:space="preserve">egue </w:t>
      </w:r>
      <w:r>
        <w:t>en Android</w:t>
      </w:r>
      <w:bookmarkEnd w:id="172"/>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8C3590">
        <w:rPr>
          <w:rStyle w:val="nfasissutil"/>
        </w:rPr>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E42FD0">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73" w:name="_Toc164192391"/>
      <w:r w:rsidRPr="0031552C">
        <w:rPr>
          <w:noProof w:val="0"/>
        </w:rPr>
        <w:lastRenderedPageBreak/>
        <w:t>Resultados</w:t>
      </w:r>
      <w:bookmarkEnd w:id="173"/>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74" w:name="_Toc164192392"/>
      <w:r>
        <w:t>Resultad</w:t>
      </w:r>
      <w:r w:rsidR="004758E8">
        <w:t>o</w:t>
      </w:r>
      <w:r>
        <w:t>s sobre Objetivo General</w:t>
      </w:r>
      <w:bookmarkEnd w:id="174"/>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75" w:name="_Toc164192393"/>
      <w:r>
        <w:t>Resultados sobre Objetivos Especificos</w:t>
      </w:r>
      <w:bookmarkEnd w:id="175"/>
    </w:p>
    <w:p w14:paraId="2FA3084B" w14:textId="3CE3F2B0" w:rsidR="00A53A48" w:rsidRDefault="00A53A48" w:rsidP="00C84DFB">
      <w:pPr>
        <w:pStyle w:val="Ttulo3"/>
      </w:pPr>
      <w:bookmarkStart w:id="176" w:name="_Toc164192394"/>
      <w:r w:rsidRPr="004308BB">
        <w:t>Facilitar la coordinación de visualización en grupos</w:t>
      </w:r>
      <w:bookmarkEnd w:id="176"/>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7" w:name="_Toc164192395"/>
      <w:r w:rsidRPr="004308BB">
        <w:lastRenderedPageBreak/>
        <w:t>Mejorar la toma de decisiones colectivas sobre qué ver</w:t>
      </w:r>
      <w:bookmarkEnd w:id="177"/>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8" w:name="_Toc164192396"/>
      <w:r w:rsidRPr="004308BB">
        <w:t>Enriquecer la experiencia compartida de visualización</w:t>
      </w:r>
      <w:bookmarkEnd w:id="178"/>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79" w:name="_Toc164192397"/>
      <w:r w:rsidRPr="004308BB">
        <w:t>Proporcionar una interfaz intuitiva y accesible</w:t>
      </w:r>
      <w:bookmarkEnd w:id="179"/>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80" w:name="_Toc164192398"/>
      <w:r w:rsidRPr="004308BB">
        <w:t>Estadísticas de visualización</w:t>
      </w:r>
      <w:bookmarkEnd w:id="180"/>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E42FD0">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81" w:name="_Toc164192399"/>
      <w:r>
        <w:rPr>
          <w:noProof w:val="0"/>
        </w:rPr>
        <w:lastRenderedPageBreak/>
        <w:t>Implicaciones Éticas e Impacto Social</w:t>
      </w:r>
      <w:bookmarkEnd w:id="181"/>
    </w:p>
    <w:p w14:paraId="293FD610" w14:textId="74B98410" w:rsidR="0004639B" w:rsidRDefault="0004639B" w:rsidP="0004639B">
      <w:pPr>
        <w:pStyle w:val="Ttulo2"/>
      </w:pPr>
      <w:bookmarkStart w:id="182" w:name="_Toc164192400"/>
      <w:bookmarkStart w:id="183" w:name="OLE_LINK89"/>
      <w:bookmarkStart w:id="184" w:name="OLE_LINK90"/>
      <w:r>
        <w:t>Introducci</w:t>
      </w:r>
      <w:r w:rsidR="00F41775">
        <w:t>ó</w:t>
      </w:r>
      <w:r>
        <w:t>n</w:t>
      </w:r>
      <w:bookmarkEnd w:id="182"/>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85" w:name="OLE_LINK93"/>
      <w:bookmarkStart w:id="186"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bookmarkEnd w:id="185"/>
    <w:bookmarkEnd w:id="186"/>
    <w:p w14:paraId="575ACE07" w14:textId="79A7DAF0" w:rsidR="00894395" w:rsidRPr="00894395" w:rsidRDefault="008E51E7" w:rsidP="00894395">
      <w:pPr>
        <w:pStyle w:val="Ttulo2"/>
      </w:pPr>
      <w:r>
        <w:t>Desarrollo</w:t>
      </w:r>
    </w:p>
    <w:p w14:paraId="5D7699B3" w14:textId="573D6A89" w:rsidR="009B24D9" w:rsidRPr="009B24D9" w:rsidRDefault="009B24D9" w:rsidP="009B24D9">
      <w:bookmarkStart w:id="187" w:name="OLE_LINK91"/>
      <w:bookmarkStart w:id="188"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89" w:name="OLE_LINK97"/>
      <w:bookmarkStart w:id="190"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proofErr w:type="gramStart"/>
      <w:r w:rsidRPr="009B24D9">
        <w:t>.</w:t>
      </w:r>
      <w:r w:rsidR="000642E8">
        <w:t xml:space="preserve"> </w:t>
      </w:r>
      <w:r w:rsidR="000642E8" w:rsidRPr="000642E8">
        <w:t>.</w:t>
      </w:r>
      <w:proofErr w:type="gramEnd"/>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89"/>
    <w:bookmarkEnd w:id="190"/>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bookmarkEnd w:id="187"/>
    <w:bookmarkEnd w:id="188"/>
    <w:p w14:paraId="11A85FAE" w14:textId="7725AF98" w:rsidR="00DE17B5" w:rsidRDefault="00DE17B5" w:rsidP="008E51E7">
      <w:pPr>
        <w:pStyle w:val="Ttulo3"/>
      </w:pPr>
      <w:r>
        <w:t>Ley</w:t>
      </w:r>
      <w:r w:rsidR="00EB624E">
        <w:t xml:space="preserve"> de Protección de Datos</w:t>
      </w:r>
    </w:p>
    <w:p w14:paraId="37FCEFC6" w14:textId="4429C5AA" w:rsidR="0095196C" w:rsidRDefault="00461A5F" w:rsidP="0095196C">
      <w:bookmarkStart w:id="191" w:name="OLE_LINK99"/>
      <w:bookmarkStart w:id="192" w:name="OLE_LINK100"/>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18263F7D" w:rsidR="00461A5F" w:rsidRDefault="00461A5F" w:rsidP="0095196C">
      <w:r w:rsidRPr="00461A5F">
        <w:t>La Ley General de Protección de Datos en Europa, y leyes similares en otras regiones, establecen un marco legal para la gestión de datos personales</w:t>
      </w:r>
      <w:sdt>
        <w:sdtPr>
          <w:id w:val="-1331211608"/>
          <w:citation/>
        </w:sdtPr>
        <w:sdtContent>
          <w:r w:rsidR="00077DA4">
            <w:fldChar w:fldCharType="begin"/>
          </w:r>
          <w:r w:rsidR="00077DA4">
            <w:instrText xml:space="preserve"> CITATION BOE18 \l 3082 </w:instrText>
          </w:r>
          <w:r w:rsidR="00077DA4">
            <w:fldChar w:fldCharType="separate"/>
          </w:r>
          <w:r w:rsidR="00077DA4">
            <w:rPr>
              <w:noProof/>
            </w:rPr>
            <w:t xml:space="preserve"> </w:t>
          </w:r>
          <w:r w:rsidR="00077DA4" w:rsidRPr="00077DA4">
            <w:rPr>
              <w:noProof/>
            </w:rPr>
            <w:t>[23]</w:t>
          </w:r>
          <w:r w:rsidR="00077DA4">
            <w:fldChar w:fldCharType="end"/>
          </w:r>
        </w:sdtContent>
      </w:sdt>
      <w:r w:rsidRPr="00461A5F">
        <w:t>.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bookmarkEnd w:id="183"/>
    <w:bookmarkEnd w:id="184"/>
    <w:bookmarkEnd w:id="191"/>
    <w:bookmarkEnd w:id="192"/>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E42FD0">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93" w:name="_Toc164192403"/>
      <w:r>
        <w:rPr>
          <w:noProof w:val="0"/>
        </w:rPr>
        <w:lastRenderedPageBreak/>
        <w:t>Mi Recorrido en la UFV</w:t>
      </w:r>
      <w:bookmarkEnd w:id="193"/>
    </w:p>
    <w:p w14:paraId="612EE6DF" w14:textId="1AEF17AF" w:rsidR="006C7003" w:rsidRDefault="006C7003" w:rsidP="006C7003">
      <w:pPr>
        <w:pStyle w:val="Ttulo2"/>
      </w:pPr>
      <w:bookmarkStart w:id="194" w:name="_Toc164192404"/>
      <w:r>
        <w:t>El PFG como culminación de mi camino universitario</w:t>
      </w:r>
      <w:bookmarkEnd w:id="194"/>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95" w:name="_Toc164192405"/>
      <w:r w:rsidRPr="005F5101">
        <w:t>Vinculación con mi futuro profesional</w:t>
      </w:r>
      <w:bookmarkEnd w:id="195"/>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E42FD0">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96" w:name="_Toc164192406"/>
      <w:r w:rsidRPr="0031552C">
        <w:rPr>
          <w:noProof w:val="0"/>
        </w:rPr>
        <w:lastRenderedPageBreak/>
        <w:t>Conclusiones</w:t>
      </w:r>
      <w:bookmarkEnd w:id="196"/>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97" w:name="_Toc164192407"/>
      <w:r>
        <w:t>Conclusiones</w:t>
      </w:r>
      <w:bookmarkEnd w:id="197"/>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98" w:name="_Toc164192408"/>
      <w:r>
        <w:lastRenderedPageBreak/>
        <w:t>Trabajo a futuro</w:t>
      </w:r>
      <w:bookmarkEnd w:id="198"/>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 xml:space="preserve">La intención es retomar esta característica, incorporando tanto </w:t>
      </w:r>
      <w:proofErr w:type="spellStart"/>
      <w:r>
        <w:t>Face</w:t>
      </w:r>
      <w:r w:rsidR="00297466">
        <w:t>Id</w:t>
      </w:r>
      <w:proofErr w:type="spellEnd"/>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E42FD0">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199" w:name="_Toc164192409"/>
      <w:r w:rsidRPr="0031552C">
        <w:rPr>
          <w:noProof w:val="0"/>
        </w:rPr>
        <w:lastRenderedPageBreak/>
        <w:t>Otros Méritos del Proyecto</w:t>
      </w:r>
      <w:bookmarkEnd w:id="199"/>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0F5E7C7A"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hyperlink r:id="rId54" w:history="1">
        <w:r w:rsidR="00FC67D8" w:rsidRPr="00FC67D8">
          <w:rPr>
            <w:rStyle w:val="nfasis"/>
          </w:rPr>
          <w:t>https://soportefst.lapspartbox.com</w:t>
        </w:r>
      </w:hyperlink>
      <w:r w:rsidR="00FC67D8">
        <w:rPr>
          <w:rFonts w:ascii="Calibri" w:hAnsi="Calibri"/>
        </w:rPr>
        <w:t xml:space="preserve"> y en </w:t>
      </w:r>
      <w:hyperlink r:id="rId55" w:history="1">
        <w:r w:rsidR="008C18BF" w:rsidRPr="008C18BF">
          <w:rPr>
            <w:rStyle w:val="nfasis"/>
          </w:rPr>
          <w:t>https://privacidadfst.lapspartbox.com</w:t>
        </w:r>
      </w:hyperlink>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E42FD0">
          <w:type w:val="oddPage"/>
          <w:pgSz w:w="11907" w:h="16840" w:code="9"/>
          <w:pgMar w:top="1304" w:right="1247" w:bottom="1304" w:left="1247" w:header="720" w:footer="720" w:gutter="454"/>
          <w:cols w:space="720"/>
          <w:docGrid w:linePitch="299"/>
        </w:sectPr>
      </w:pPr>
    </w:p>
    <w:bookmarkStart w:id="200" w:name="_Toc16419241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200"/>
        </w:p>
        <w:sdt>
          <w:sdtPr>
            <w:id w:val="111145805"/>
            <w:bibliography/>
          </w:sdtPr>
          <w:sdtContent>
            <w:p w14:paraId="382B6852" w14:textId="77777777" w:rsidR="00B04B9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04B9B" w14:paraId="7CA970CB" w14:textId="77777777">
                <w:trPr>
                  <w:divId w:val="944000370"/>
                  <w:tblCellSpacing w:w="15" w:type="dxa"/>
                </w:trPr>
                <w:tc>
                  <w:tcPr>
                    <w:tcW w:w="50" w:type="pct"/>
                    <w:hideMark/>
                  </w:tcPr>
                  <w:p w14:paraId="360ADFC0" w14:textId="7391B721" w:rsidR="00B04B9B" w:rsidRDefault="00B04B9B">
                    <w:pPr>
                      <w:pStyle w:val="Bibliografa"/>
                      <w:rPr>
                        <w:noProof/>
                        <w:sz w:val="24"/>
                      </w:rPr>
                    </w:pPr>
                    <w:r>
                      <w:rPr>
                        <w:noProof/>
                      </w:rPr>
                      <w:t xml:space="preserve">[1] </w:t>
                    </w:r>
                  </w:p>
                </w:tc>
                <w:tc>
                  <w:tcPr>
                    <w:tcW w:w="0" w:type="auto"/>
                    <w:hideMark/>
                  </w:tcPr>
                  <w:p w14:paraId="5A36A01D" w14:textId="77777777" w:rsidR="00B04B9B" w:rsidRDefault="00B04B9B">
                    <w:pPr>
                      <w:pStyle w:val="Bibliografa"/>
                      <w:rPr>
                        <w:noProof/>
                      </w:rPr>
                    </w:pPr>
                    <w:r>
                      <w:rPr>
                        <w:noProof/>
                      </w:rPr>
                      <w:t>«Globamatic,» 15 Mayo 2023. [En línea]. Available: https://www.globamaticmedia.com/que-es-filmaffinity-y-para-que-se-usa/. [Último acceso: 29 Febrero 2024].</w:t>
                    </w:r>
                  </w:p>
                </w:tc>
              </w:tr>
              <w:tr w:rsidR="00B04B9B" w14:paraId="2DFE09CD" w14:textId="77777777">
                <w:trPr>
                  <w:divId w:val="944000370"/>
                  <w:tblCellSpacing w:w="15" w:type="dxa"/>
                </w:trPr>
                <w:tc>
                  <w:tcPr>
                    <w:tcW w:w="50" w:type="pct"/>
                    <w:hideMark/>
                  </w:tcPr>
                  <w:p w14:paraId="0B590A0B" w14:textId="77777777" w:rsidR="00B04B9B" w:rsidRDefault="00B04B9B">
                    <w:pPr>
                      <w:pStyle w:val="Bibliografa"/>
                      <w:rPr>
                        <w:noProof/>
                      </w:rPr>
                    </w:pPr>
                    <w:r>
                      <w:rPr>
                        <w:noProof/>
                      </w:rPr>
                      <w:t xml:space="preserve">[2] </w:t>
                    </w:r>
                  </w:p>
                </w:tc>
                <w:tc>
                  <w:tcPr>
                    <w:tcW w:w="0" w:type="auto"/>
                    <w:hideMark/>
                  </w:tcPr>
                  <w:p w14:paraId="71E309DB" w14:textId="77777777" w:rsidR="00B04B9B" w:rsidRDefault="00B04B9B">
                    <w:pPr>
                      <w:pStyle w:val="Bibliografa"/>
                      <w:rPr>
                        <w:noProof/>
                      </w:rPr>
                    </w:pPr>
                    <w:r>
                      <w:rPr>
                        <w:noProof/>
                      </w:rPr>
                      <w:t>M. D. Hernández, «Hipertextual,» 18 Enero 2015. [En línea]. Available: https://hipertextual.com/2015/01/aplicaciones-para-seguir-series. [Último acceso: 28 Febrero 2024].</w:t>
                    </w:r>
                  </w:p>
                </w:tc>
              </w:tr>
              <w:tr w:rsidR="00B04B9B" w14:paraId="6A12D254" w14:textId="77777777">
                <w:trPr>
                  <w:divId w:val="944000370"/>
                  <w:tblCellSpacing w:w="15" w:type="dxa"/>
                </w:trPr>
                <w:tc>
                  <w:tcPr>
                    <w:tcW w:w="50" w:type="pct"/>
                    <w:hideMark/>
                  </w:tcPr>
                  <w:p w14:paraId="05CABEE4" w14:textId="77777777" w:rsidR="00B04B9B" w:rsidRDefault="00B04B9B">
                    <w:pPr>
                      <w:pStyle w:val="Bibliografa"/>
                      <w:rPr>
                        <w:noProof/>
                      </w:rPr>
                    </w:pPr>
                    <w:r>
                      <w:rPr>
                        <w:noProof/>
                      </w:rPr>
                      <w:t xml:space="preserve">[3] </w:t>
                    </w:r>
                  </w:p>
                </w:tc>
                <w:tc>
                  <w:tcPr>
                    <w:tcW w:w="0" w:type="auto"/>
                    <w:hideMark/>
                  </w:tcPr>
                  <w:p w14:paraId="4E09D3E5" w14:textId="77777777" w:rsidR="00B04B9B" w:rsidRDefault="00B04B9B">
                    <w:pPr>
                      <w:pStyle w:val="Bibliografa"/>
                      <w:rPr>
                        <w:noProof/>
                      </w:rPr>
                    </w:pPr>
                    <w:r>
                      <w:rPr>
                        <w:noProof/>
                      </w:rPr>
                      <w:t xml:space="preserve">Y. Fernández, «Xataka,» 15 Octubre 2022. [En línea]. </w:t>
                    </w:r>
                    <w:r w:rsidRPr="00B04B9B">
                      <w:rPr>
                        <w:noProof/>
                        <w:lang w:val="en-US"/>
                      </w:rPr>
                      <w:t xml:space="preserve">Available: https://www.xataka.com/basics/14-mejores-servicios-apps-para-seguir-controlar-series-peliculas-que-ves-tener-toda-su-informacion. </w:t>
                    </w:r>
                    <w:r>
                      <w:rPr>
                        <w:noProof/>
                      </w:rPr>
                      <w:t>[Último acceso: 28 Febrero 2024].</w:t>
                    </w:r>
                  </w:p>
                </w:tc>
              </w:tr>
              <w:tr w:rsidR="00B04B9B" w14:paraId="266AD6A5" w14:textId="77777777">
                <w:trPr>
                  <w:divId w:val="944000370"/>
                  <w:tblCellSpacing w:w="15" w:type="dxa"/>
                </w:trPr>
                <w:tc>
                  <w:tcPr>
                    <w:tcW w:w="50" w:type="pct"/>
                    <w:hideMark/>
                  </w:tcPr>
                  <w:p w14:paraId="6F1BCE0F" w14:textId="77777777" w:rsidR="00B04B9B" w:rsidRDefault="00B04B9B">
                    <w:pPr>
                      <w:pStyle w:val="Bibliografa"/>
                      <w:rPr>
                        <w:noProof/>
                      </w:rPr>
                    </w:pPr>
                    <w:r>
                      <w:rPr>
                        <w:noProof/>
                      </w:rPr>
                      <w:t xml:space="preserve">[4] </w:t>
                    </w:r>
                  </w:p>
                </w:tc>
                <w:tc>
                  <w:tcPr>
                    <w:tcW w:w="0" w:type="auto"/>
                    <w:hideMark/>
                  </w:tcPr>
                  <w:p w14:paraId="18BD04B8" w14:textId="77777777" w:rsidR="00B04B9B" w:rsidRDefault="00B04B9B">
                    <w:pPr>
                      <w:pStyle w:val="Bibliografa"/>
                      <w:rPr>
                        <w:noProof/>
                      </w:rPr>
                    </w:pPr>
                    <w:r>
                      <w:rPr>
                        <w:noProof/>
                      </w:rPr>
                      <w:t xml:space="preserve">S. Arteaga, «ComputerHoy,» 3 Noviembre 2018. [En línea]. </w:t>
                    </w:r>
                    <w:r w:rsidRPr="00B04B9B">
                      <w:rPr>
                        <w:noProof/>
                        <w:lang w:val="en-US"/>
                      </w:rPr>
                      <w:t xml:space="preserve">Available: https://computerhoy.com/reportajes/entretenimiento/como-llevar-seguimiento-series-que-estas-viendo-320649. </w:t>
                    </w:r>
                    <w:r>
                      <w:rPr>
                        <w:noProof/>
                      </w:rPr>
                      <w:t>[Último acceso: 28 Febrero 2024].</w:t>
                    </w:r>
                  </w:p>
                </w:tc>
              </w:tr>
              <w:tr w:rsidR="00B04B9B" w:rsidRPr="00B04B9B" w14:paraId="40175BEC" w14:textId="77777777">
                <w:trPr>
                  <w:divId w:val="944000370"/>
                  <w:tblCellSpacing w:w="15" w:type="dxa"/>
                </w:trPr>
                <w:tc>
                  <w:tcPr>
                    <w:tcW w:w="50" w:type="pct"/>
                    <w:hideMark/>
                  </w:tcPr>
                  <w:p w14:paraId="6BB93C93" w14:textId="77777777" w:rsidR="00B04B9B" w:rsidRDefault="00B04B9B">
                    <w:pPr>
                      <w:pStyle w:val="Bibliografa"/>
                      <w:rPr>
                        <w:noProof/>
                      </w:rPr>
                    </w:pPr>
                    <w:r>
                      <w:rPr>
                        <w:noProof/>
                      </w:rPr>
                      <w:t xml:space="preserve">[5] </w:t>
                    </w:r>
                  </w:p>
                </w:tc>
                <w:tc>
                  <w:tcPr>
                    <w:tcW w:w="0" w:type="auto"/>
                    <w:hideMark/>
                  </w:tcPr>
                  <w:p w14:paraId="3C55BBEE" w14:textId="77777777" w:rsidR="00B04B9B" w:rsidRPr="00B04B9B" w:rsidRDefault="00B04B9B">
                    <w:pPr>
                      <w:pStyle w:val="Bibliografa"/>
                      <w:rPr>
                        <w:noProof/>
                        <w:lang w:val="en-US"/>
                      </w:rPr>
                    </w:pPr>
                    <w:r w:rsidRPr="00B04B9B">
                      <w:rPr>
                        <w:noProof/>
                        <w:lang w:val="en-US"/>
                      </w:rPr>
                      <w:t xml:space="preserve">i. Sommerville, Software Engineering, Pearson, 2016. </w:t>
                    </w:r>
                  </w:p>
                </w:tc>
              </w:tr>
              <w:tr w:rsidR="00B04B9B" w14:paraId="082BE4D8" w14:textId="77777777">
                <w:trPr>
                  <w:divId w:val="944000370"/>
                  <w:tblCellSpacing w:w="15" w:type="dxa"/>
                </w:trPr>
                <w:tc>
                  <w:tcPr>
                    <w:tcW w:w="50" w:type="pct"/>
                    <w:hideMark/>
                  </w:tcPr>
                  <w:p w14:paraId="5B2E4AFE" w14:textId="77777777" w:rsidR="00B04B9B" w:rsidRDefault="00B04B9B">
                    <w:pPr>
                      <w:pStyle w:val="Bibliografa"/>
                      <w:rPr>
                        <w:noProof/>
                      </w:rPr>
                    </w:pPr>
                    <w:r>
                      <w:rPr>
                        <w:noProof/>
                      </w:rPr>
                      <w:t xml:space="preserve">[6] </w:t>
                    </w:r>
                  </w:p>
                </w:tc>
                <w:tc>
                  <w:tcPr>
                    <w:tcW w:w="0" w:type="auto"/>
                    <w:hideMark/>
                  </w:tcPr>
                  <w:p w14:paraId="19FFDF72" w14:textId="77777777" w:rsidR="00B04B9B" w:rsidRDefault="00B04B9B">
                    <w:pPr>
                      <w:pStyle w:val="Bibliografa"/>
                      <w:rPr>
                        <w:noProof/>
                      </w:rPr>
                    </w:pPr>
                    <w:r>
                      <w:rPr>
                        <w:noProof/>
                      </w:rPr>
                      <w:t xml:space="preserve">G. Garcés, 7 Enero 2022. [En línea]. </w:t>
                    </w:r>
                    <w:r w:rsidRPr="00B04B9B">
                      <w:rPr>
                        <w:noProof/>
                        <w:lang w:val="en-US"/>
                      </w:rPr>
                      <w:t xml:space="preserve">Available: https://www.hiberus.com/crecemos-contigo/ventajas-de-usar-figma-como-herramienta-de-diseno-ui/. </w:t>
                    </w:r>
                    <w:r>
                      <w:rPr>
                        <w:noProof/>
                      </w:rPr>
                      <w:t>[Último acceso: 3 Abril 2024].</w:t>
                    </w:r>
                  </w:p>
                </w:tc>
              </w:tr>
              <w:tr w:rsidR="00B04B9B" w14:paraId="3D82AA93" w14:textId="77777777">
                <w:trPr>
                  <w:divId w:val="944000370"/>
                  <w:tblCellSpacing w:w="15" w:type="dxa"/>
                </w:trPr>
                <w:tc>
                  <w:tcPr>
                    <w:tcW w:w="50" w:type="pct"/>
                    <w:hideMark/>
                  </w:tcPr>
                  <w:p w14:paraId="16F6F070" w14:textId="77777777" w:rsidR="00B04B9B" w:rsidRDefault="00B04B9B">
                    <w:pPr>
                      <w:pStyle w:val="Bibliografa"/>
                      <w:rPr>
                        <w:noProof/>
                      </w:rPr>
                    </w:pPr>
                    <w:r>
                      <w:rPr>
                        <w:noProof/>
                      </w:rPr>
                      <w:t xml:space="preserve">[7] </w:t>
                    </w:r>
                  </w:p>
                </w:tc>
                <w:tc>
                  <w:tcPr>
                    <w:tcW w:w="0" w:type="auto"/>
                    <w:hideMark/>
                  </w:tcPr>
                  <w:p w14:paraId="1A72B47C" w14:textId="77777777" w:rsidR="00B04B9B" w:rsidRDefault="00B04B9B">
                    <w:pPr>
                      <w:pStyle w:val="Bibliografa"/>
                      <w:rPr>
                        <w:noProof/>
                      </w:rPr>
                    </w:pPr>
                    <w:r>
                      <w:rPr>
                        <w:noProof/>
                      </w:rPr>
                      <w:t>«Deloitte,» [En línea]. Available: ¿Qué es React Native?. [Último acceso: 24 Marzo 2024].</w:t>
                    </w:r>
                  </w:p>
                </w:tc>
              </w:tr>
              <w:tr w:rsidR="00B04B9B" w14:paraId="453524F2" w14:textId="77777777">
                <w:trPr>
                  <w:divId w:val="944000370"/>
                  <w:tblCellSpacing w:w="15" w:type="dxa"/>
                </w:trPr>
                <w:tc>
                  <w:tcPr>
                    <w:tcW w:w="50" w:type="pct"/>
                    <w:hideMark/>
                  </w:tcPr>
                  <w:p w14:paraId="58D6A5B6" w14:textId="77777777" w:rsidR="00B04B9B" w:rsidRDefault="00B04B9B">
                    <w:pPr>
                      <w:pStyle w:val="Bibliografa"/>
                      <w:rPr>
                        <w:noProof/>
                      </w:rPr>
                    </w:pPr>
                    <w:r>
                      <w:rPr>
                        <w:noProof/>
                      </w:rPr>
                      <w:t xml:space="preserve">[8] </w:t>
                    </w:r>
                  </w:p>
                </w:tc>
                <w:tc>
                  <w:tcPr>
                    <w:tcW w:w="0" w:type="auto"/>
                    <w:hideMark/>
                  </w:tcPr>
                  <w:p w14:paraId="3DA02EEE" w14:textId="77777777" w:rsidR="00B04B9B" w:rsidRDefault="00B04B9B">
                    <w:pPr>
                      <w:pStyle w:val="Bibliografa"/>
                      <w:rPr>
                        <w:noProof/>
                      </w:rPr>
                    </w:pPr>
                    <w:r>
                      <w:rPr>
                        <w:noProof/>
                      </w:rPr>
                      <w:t xml:space="preserve">D. Borovskoy, «LinkedIn,» 14 Septiembre 2023. [En línea]. </w:t>
                    </w:r>
                    <w:r w:rsidRPr="00B04B9B">
                      <w:rPr>
                        <w:noProof/>
                        <w:lang w:val="en-US"/>
                      </w:rPr>
                      <w:t xml:space="preserve">Available: https://es.linkedin.com/pulse/qué-es-expo-10-características-que-tenes-saber-2023-denis-borovskoy. </w:t>
                    </w:r>
                    <w:r>
                      <w:rPr>
                        <w:noProof/>
                      </w:rPr>
                      <w:t>[Último acceso: 1 Abril 2024].</w:t>
                    </w:r>
                  </w:p>
                </w:tc>
              </w:tr>
              <w:tr w:rsidR="00B04B9B" w14:paraId="43453D51" w14:textId="77777777">
                <w:trPr>
                  <w:divId w:val="944000370"/>
                  <w:tblCellSpacing w:w="15" w:type="dxa"/>
                </w:trPr>
                <w:tc>
                  <w:tcPr>
                    <w:tcW w:w="50" w:type="pct"/>
                    <w:hideMark/>
                  </w:tcPr>
                  <w:p w14:paraId="22D73281" w14:textId="77777777" w:rsidR="00B04B9B" w:rsidRDefault="00B04B9B">
                    <w:pPr>
                      <w:pStyle w:val="Bibliografa"/>
                      <w:rPr>
                        <w:noProof/>
                      </w:rPr>
                    </w:pPr>
                    <w:r>
                      <w:rPr>
                        <w:noProof/>
                      </w:rPr>
                      <w:lastRenderedPageBreak/>
                      <w:t xml:space="preserve">[9] </w:t>
                    </w:r>
                  </w:p>
                </w:tc>
                <w:tc>
                  <w:tcPr>
                    <w:tcW w:w="0" w:type="auto"/>
                    <w:hideMark/>
                  </w:tcPr>
                  <w:p w14:paraId="34B9497E" w14:textId="77777777" w:rsidR="00B04B9B" w:rsidRDefault="00B04B9B">
                    <w:pPr>
                      <w:pStyle w:val="Bibliografa"/>
                      <w:rPr>
                        <w:noProof/>
                      </w:rPr>
                    </w:pPr>
                    <w:r>
                      <w:rPr>
                        <w:noProof/>
                      </w:rPr>
                      <w:t>AWS, «AWS,» [En línea]. Available: https://aws.amazon.com/es/docker/. [Último acceso: 26 Febrero 2024].</w:t>
                    </w:r>
                  </w:p>
                </w:tc>
              </w:tr>
              <w:tr w:rsidR="00B04B9B" w14:paraId="4D4B5DBF" w14:textId="77777777">
                <w:trPr>
                  <w:divId w:val="944000370"/>
                  <w:tblCellSpacing w:w="15" w:type="dxa"/>
                </w:trPr>
                <w:tc>
                  <w:tcPr>
                    <w:tcW w:w="50" w:type="pct"/>
                    <w:hideMark/>
                  </w:tcPr>
                  <w:p w14:paraId="524E1E66" w14:textId="77777777" w:rsidR="00B04B9B" w:rsidRDefault="00B04B9B">
                    <w:pPr>
                      <w:pStyle w:val="Bibliografa"/>
                      <w:rPr>
                        <w:noProof/>
                      </w:rPr>
                    </w:pPr>
                    <w:r>
                      <w:rPr>
                        <w:noProof/>
                      </w:rPr>
                      <w:t xml:space="preserve">[10] </w:t>
                    </w:r>
                  </w:p>
                </w:tc>
                <w:tc>
                  <w:tcPr>
                    <w:tcW w:w="0" w:type="auto"/>
                    <w:hideMark/>
                  </w:tcPr>
                  <w:p w14:paraId="19F0FDF5" w14:textId="77777777" w:rsidR="00B04B9B" w:rsidRDefault="00B04B9B">
                    <w:pPr>
                      <w:pStyle w:val="Bibliografa"/>
                      <w:rPr>
                        <w:noProof/>
                      </w:rPr>
                    </w:pPr>
                    <w:r>
                      <w:rPr>
                        <w:noProof/>
                      </w:rPr>
                      <w:t>PureStorage, «PureStorage,» [En línea]. Available: https://www.purestorage.com/es/knowledge/what-is-mariadb.html. [Último acceso: 27 Febrero 2024].</w:t>
                    </w:r>
                  </w:p>
                </w:tc>
              </w:tr>
              <w:tr w:rsidR="00B04B9B" w14:paraId="0815E0C9" w14:textId="77777777">
                <w:trPr>
                  <w:divId w:val="944000370"/>
                  <w:tblCellSpacing w:w="15" w:type="dxa"/>
                </w:trPr>
                <w:tc>
                  <w:tcPr>
                    <w:tcW w:w="50" w:type="pct"/>
                    <w:hideMark/>
                  </w:tcPr>
                  <w:p w14:paraId="5F5835A3" w14:textId="77777777" w:rsidR="00B04B9B" w:rsidRDefault="00B04B9B">
                    <w:pPr>
                      <w:pStyle w:val="Bibliografa"/>
                      <w:rPr>
                        <w:noProof/>
                      </w:rPr>
                    </w:pPr>
                    <w:r>
                      <w:rPr>
                        <w:noProof/>
                      </w:rPr>
                      <w:t xml:space="preserve">[11] </w:t>
                    </w:r>
                  </w:p>
                </w:tc>
                <w:tc>
                  <w:tcPr>
                    <w:tcW w:w="0" w:type="auto"/>
                    <w:hideMark/>
                  </w:tcPr>
                  <w:p w14:paraId="560E9278" w14:textId="77777777" w:rsidR="00B04B9B" w:rsidRDefault="00B04B9B">
                    <w:pPr>
                      <w:pStyle w:val="Bibliografa"/>
                      <w:rPr>
                        <w:noProof/>
                      </w:rPr>
                    </w:pPr>
                    <w:r>
                      <w:rPr>
                        <w:noProof/>
                      </w:rPr>
                      <w:t>F. G. d. Zúñiga, «Arsys,» 15 Noviembre 2021. [En línea]. Available: https://www.arsys.es/blog/phpmyadmin. [Último acceso: 17 Abril 2024].</w:t>
                    </w:r>
                  </w:p>
                </w:tc>
              </w:tr>
              <w:tr w:rsidR="00B04B9B" w14:paraId="2D03F46B" w14:textId="77777777">
                <w:trPr>
                  <w:divId w:val="944000370"/>
                  <w:tblCellSpacing w:w="15" w:type="dxa"/>
                </w:trPr>
                <w:tc>
                  <w:tcPr>
                    <w:tcW w:w="50" w:type="pct"/>
                    <w:hideMark/>
                  </w:tcPr>
                  <w:p w14:paraId="4A5D34AB" w14:textId="77777777" w:rsidR="00B04B9B" w:rsidRDefault="00B04B9B">
                    <w:pPr>
                      <w:pStyle w:val="Bibliografa"/>
                      <w:rPr>
                        <w:noProof/>
                      </w:rPr>
                    </w:pPr>
                    <w:r>
                      <w:rPr>
                        <w:noProof/>
                      </w:rPr>
                      <w:t xml:space="preserve">[12] </w:t>
                    </w:r>
                  </w:p>
                </w:tc>
                <w:tc>
                  <w:tcPr>
                    <w:tcW w:w="0" w:type="auto"/>
                    <w:hideMark/>
                  </w:tcPr>
                  <w:p w14:paraId="74BA600E" w14:textId="77777777" w:rsidR="00B04B9B" w:rsidRDefault="00B04B9B">
                    <w:pPr>
                      <w:pStyle w:val="Bibliografa"/>
                      <w:rPr>
                        <w:noProof/>
                      </w:rPr>
                    </w:pPr>
                    <w:r>
                      <w:rPr>
                        <w:noProof/>
                      </w:rPr>
                      <w:t>L. Codina, «Lluís Codina,» 31 Enero 2017. [En línea]. Available: https://www.lluiscodina.com/bases-de-datos-de-cine-y-television/. [Último acceso: 5 Abril 2024].</w:t>
                    </w:r>
                  </w:p>
                </w:tc>
              </w:tr>
              <w:tr w:rsidR="00B04B9B" w14:paraId="6BA08CDD" w14:textId="77777777">
                <w:trPr>
                  <w:divId w:val="944000370"/>
                  <w:tblCellSpacing w:w="15" w:type="dxa"/>
                </w:trPr>
                <w:tc>
                  <w:tcPr>
                    <w:tcW w:w="50" w:type="pct"/>
                    <w:hideMark/>
                  </w:tcPr>
                  <w:p w14:paraId="0BC485F7" w14:textId="77777777" w:rsidR="00B04B9B" w:rsidRDefault="00B04B9B">
                    <w:pPr>
                      <w:pStyle w:val="Bibliografa"/>
                      <w:rPr>
                        <w:noProof/>
                      </w:rPr>
                    </w:pPr>
                    <w:r>
                      <w:rPr>
                        <w:noProof/>
                      </w:rPr>
                      <w:t xml:space="preserve">[13] </w:t>
                    </w:r>
                  </w:p>
                </w:tc>
                <w:tc>
                  <w:tcPr>
                    <w:tcW w:w="0" w:type="auto"/>
                    <w:hideMark/>
                  </w:tcPr>
                  <w:p w14:paraId="0D540716" w14:textId="77777777" w:rsidR="00B04B9B" w:rsidRDefault="00B04B9B">
                    <w:pPr>
                      <w:pStyle w:val="Bibliografa"/>
                      <w:rPr>
                        <w:noProof/>
                      </w:rPr>
                    </w:pPr>
                    <w:r>
                      <w:rPr>
                        <w:noProof/>
                      </w:rPr>
                      <w:t>«Kinsta,» 13 Septiembre 2023. [En línea]. Available: https://kinsta.com/knowledgebase/what-is-express-js/. [Último acceso: 29 Febrero 2024].</w:t>
                    </w:r>
                  </w:p>
                </w:tc>
              </w:tr>
              <w:tr w:rsidR="00B04B9B" w14:paraId="06EFB670" w14:textId="77777777">
                <w:trPr>
                  <w:divId w:val="944000370"/>
                  <w:tblCellSpacing w:w="15" w:type="dxa"/>
                </w:trPr>
                <w:tc>
                  <w:tcPr>
                    <w:tcW w:w="50" w:type="pct"/>
                    <w:hideMark/>
                  </w:tcPr>
                  <w:p w14:paraId="0948EB21" w14:textId="77777777" w:rsidR="00B04B9B" w:rsidRDefault="00B04B9B">
                    <w:pPr>
                      <w:pStyle w:val="Bibliografa"/>
                      <w:rPr>
                        <w:noProof/>
                      </w:rPr>
                    </w:pPr>
                    <w:r>
                      <w:rPr>
                        <w:noProof/>
                      </w:rPr>
                      <w:t xml:space="preserve">[14] </w:t>
                    </w:r>
                  </w:p>
                </w:tc>
                <w:tc>
                  <w:tcPr>
                    <w:tcW w:w="0" w:type="auto"/>
                    <w:hideMark/>
                  </w:tcPr>
                  <w:p w14:paraId="4D711998" w14:textId="77777777" w:rsidR="00B04B9B" w:rsidRDefault="00B04B9B">
                    <w:pPr>
                      <w:pStyle w:val="Bibliografa"/>
                      <w:rPr>
                        <w:noProof/>
                      </w:rPr>
                    </w:pPr>
                    <w:r>
                      <w:rPr>
                        <w:noProof/>
                      </w:rPr>
                      <w:t>Aplpe, «Apple,» [En línea]. Available: https://itunespartner.apple.com/movies/articles/transporter_getting-set-up. [Último acceso: 2 Marzo 2024].</w:t>
                    </w:r>
                  </w:p>
                </w:tc>
              </w:tr>
              <w:tr w:rsidR="00B04B9B" w14:paraId="11F212E9" w14:textId="77777777">
                <w:trPr>
                  <w:divId w:val="944000370"/>
                  <w:tblCellSpacing w:w="15" w:type="dxa"/>
                </w:trPr>
                <w:tc>
                  <w:tcPr>
                    <w:tcW w:w="50" w:type="pct"/>
                    <w:hideMark/>
                  </w:tcPr>
                  <w:p w14:paraId="35368E7A" w14:textId="77777777" w:rsidR="00B04B9B" w:rsidRDefault="00B04B9B">
                    <w:pPr>
                      <w:pStyle w:val="Bibliografa"/>
                      <w:rPr>
                        <w:noProof/>
                      </w:rPr>
                    </w:pPr>
                    <w:r>
                      <w:rPr>
                        <w:noProof/>
                      </w:rPr>
                      <w:t xml:space="preserve">[15] </w:t>
                    </w:r>
                  </w:p>
                </w:tc>
                <w:tc>
                  <w:tcPr>
                    <w:tcW w:w="0" w:type="auto"/>
                    <w:hideMark/>
                  </w:tcPr>
                  <w:p w14:paraId="0904A31C" w14:textId="77777777" w:rsidR="00B04B9B" w:rsidRDefault="00B04B9B">
                    <w:pPr>
                      <w:pStyle w:val="Bibliografa"/>
                      <w:rPr>
                        <w:noProof/>
                      </w:rPr>
                    </w:pPr>
                    <w:r w:rsidRPr="00B04B9B">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B04B9B" w14:paraId="0E5AC07C" w14:textId="77777777">
                <w:trPr>
                  <w:divId w:val="944000370"/>
                  <w:tblCellSpacing w:w="15" w:type="dxa"/>
                </w:trPr>
                <w:tc>
                  <w:tcPr>
                    <w:tcW w:w="50" w:type="pct"/>
                    <w:hideMark/>
                  </w:tcPr>
                  <w:p w14:paraId="0ECC2ECB" w14:textId="77777777" w:rsidR="00B04B9B" w:rsidRDefault="00B04B9B">
                    <w:pPr>
                      <w:pStyle w:val="Bibliografa"/>
                      <w:rPr>
                        <w:noProof/>
                      </w:rPr>
                    </w:pPr>
                    <w:r>
                      <w:rPr>
                        <w:noProof/>
                      </w:rPr>
                      <w:t xml:space="preserve">[16] </w:t>
                    </w:r>
                  </w:p>
                </w:tc>
                <w:tc>
                  <w:tcPr>
                    <w:tcW w:w="0" w:type="auto"/>
                    <w:hideMark/>
                  </w:tcPr>
                  <w:p w14:paraId="4A2BD36C" w14:textId="77777777" w:rsidR="00B04B9B" w:rsidRDefault="00B04B9B">
                    <w:pPr>
                      <w:pStyle w:val="Bibliografa"/>
                      <w:rPr>
                        <w:noProof/>
                      </w:rPr>
                    </w:pPr>
                    <w:r>
                      <w:rPr>
                        <w:noProof/>
                      </w:rPr>
                      <w:t>T. Kurek, «Canonical Ubuntu,» 24 Abril 2020. [En línea]. Available: https://ubuntu.com/blog/ubuntu-server-20-04. [Último acceso: 14 Marzo 2024].</w:t>
                    </w:r>
                  </w:p>
                </w:tc>
              </w:tr>
              <w:tr w:rsidR="00B04B9B" w14:paraId="4D732060" w14:textId="77777777">
                <w:trPr>
                  <w:divId w:val="944000370"/>
                  <w:tblCellSpacing w:w="15" w:type="dxa"/>
                </w:trPr>
                <w:tc>
                  <w:tcPr>
                    <w:tcW w:w="50" w:type="pct"/>
                    <w:hideMark/>
                  </w:tcPr>
                  <w:p w14:paraId="4A971E40" w14:textId="77777777" w:rsidR="00B04B9B" w:rsidRDefault="00B04B9B">
                    <w:pPr>
                      <w:pStyle w:val="Bibliografa"/>
                      <w:rPr>
                        <w:noProof/>
                      </w:rPr>
                    </w:pPr>
                    <w:r>
                      <w:rPr>
                        <w:noProof/>
                      </w:rPr>
                      <w:t xml:space="preserve">[17] </w:t>
                    </w:r>
                  </w:p>
                </w:tc>
                <w:tc>
                  <w:tcPr>
                    <w:tcW w:w="0" w:type="auto"/>
                    <w:hideMark/>
                  </w:tcPr>
                  <w:p w14:paraId="227068D9" w14:textId="77777777" w:rsidR="00B04B9B" w:rsidRDefault="00B04B9B">
                    <w:pPr>
                      <w:pStyle w:val="Bibliografa"/>
                      <w:rPr>
                        <w:noProof/>
                      </w:rPr>
                    </w:pPr>
                    <w:r>
                      <w:rPr>
                        <w:noProof/>
                      </w:rPr>
                      <w:t>«tecnofaq,» [En línea]. Available: https://tecnofaq.com/es-docker-mejor-windows-o-linux/. [Último acceso: 14 Marzo 2024].</w:t>
                    </w:r>
                  </w:p>
                </w:tc>
              </w:tr>
              <w:tr w:rsidR="00B04B9B" w14:paraId="2A5D0BEE" w14:textId="77777777">
                <w:trPr>
                  <w:divId w:val="944000370"/>
                  <w:tblCellSpacing w:w="15" w:type="dxa"/>
                </w:trPr>
                <w:tc>
                  <w:tcPr>
                    <w:tcW w:w="50" w:type="pct"/>
                    <w:hideMark/>
                  </w:tcPr>
                  <w:p w14:paraId="54ADF105" w14:textId="77777777" w:rsidR="00B04B9B" w:rsidRDefault="00B04B9B">
                    <w:pPr>
                      <w:pStyle w:val="Bibliografa"/>
                      <w:rPr>
                        <w:noProof/>
                      </w:rPr>
                    </w:pPr>
                    <w:r>
                      <w:rPr>
                        <w:noProof/>
                      </w:rPr>
                      <w:t xml:space="preserve">[18] </w:t>
                    </w:r>
                  </w:p>
                </w:tc>
                <w:tc>
                  <w:tcPr>
                    <w:tcW w:w="0" w:type="auto"/>
                    <w:hideMark/>
                  </w:tcPr>
                  <w:p w14:paraId="3004271B" w14:textId="77777777" w:rsidR="00B04B9B" w:rsidRDefault="00B04B9B">
                    <w:pPr>
                      <w:pStyle w:val="Bibliografa"/>
                      <w:rPr>
                        <w:noProof/>
                      </w:rPr>
                    </w:pPr>
                    <w:r>
                      <w:rPr>
                        <w:noProof/>
                      </w:rPr>
                      <w:t xml:space="preserve">Soloelectronicos, «Soloelectronicos,» 4 Diciembre 2021. [En línea]. </w:t>
                    </w:r>
                    <w:r w:rsidRPr="00B04B9B">
                      <w:rPr>
                        <w:noProof/>
                        <w:lang w:val="en-US"/>
                      </w:rPr>
                      <w:t xml:space="preserve">Available: https://soloelectronicos.com/2021/12/04/configuracion-de-docker-para-windows-y-wsl-para-funcionar-sin-problemas/?utm_content=cmp-true. </w:t>
                    </w:r>
                    <w:r>
                      <w:rPr>
                        <w:noProof/>
                      </w:rPr>
                      <w:t>[Último acceso: 14 Marzo 2024].</w:t>
                    </w:r>
                  </w:p>
                </w:tc>
              </w:tr>
              <w:tr w:rsidR="00B04B9B" w14:paraId="100A8212" w14:textId="77777777">
                <w:trPr>
                  <w:divId w:val="944000370"/>
                  <w:tblCellSpacing w:w="15" w:type="dxa"/>
                </w:trPr>
                <w:tc>
                  <w:tcPr>
                    <w:tcW w:w="50" w:type="pct"/>
                    <w:hideMark/>
                  </w:tcPr>
                  <w:p w14:paraId="4E9F6A20" w14:textId="77777777" w:rsidR="00B04B9B" w:rsidRDefault="00B04B9B">
                    <w:pPr>
                      <w:pStyle w:val="Bibliografa"/>
                      <w:rPr>
                        <w:noProof/>
                      </w:rPr>
                    </w:pPr>
                    <w:r>
                      <w:rPr>
                        <w:noProof/>
                      </w:rPr>
                      <w:lastRenderedPageBreak/>
                      <w:t xml:space="preserve">[19] </w:t>
                    </w:r>
                  </w:p>
                </w:tc>
                <w:tc>
                  <w:tcPr>
                    <w:tcW w:w="0" w:type="auto"/>
                    <w:hideMark/>
                  </w:tcPr>
                  <w:p w14:paraId="54B71E19" w14:textId="77777777" w:rsidR="00B04B9B" w:rsidRDefault="00B04B9B">
                    <w:pPr>
                      <w:pStyle w:val="Bibliografa"/>
                      <w:rPr>
                        <w:noProof/>
                      </w:rPr>
                    </w:pPr>
                    <w:r>
                      <w:rPr>
                        <w:noProof/>
                      </w:rPr>
                      <w:t>A. Chacón, 7 Julio 2023. [En línea]. Available: https://a-chacon.com/docker/mariadb/phpmyadmin/2023/07/07/docker-compose-mariadb-phpmyadmin.html. [Último acceso: 26 Febrero 2024].</w:t>
                    </w:r>
                  </w:p>
                </w:tc>
              </w:tr>
              <w:tr w:rsidR="00B04B9B" w:rsidRPr="00B04B9B" w14:paraId="10933ECE" w14:textId="77777777">
                <w:trPr>
                  <w:divId w:val="944000370"/>
                  <w:tblCellSpacing w:w="15" w:type="dxa"/>
                </w:trPr>
                <w:tc>
                  <w:tcPr>
                    <w:tcW w:w="50" w:type="pct"/>
                    <w:hideMark/>
                  </w:tcPr>
                  <w:p w14:paraId="7E2CAFF9" w14:textId="77777777" w:rsidR="00B04B9B" w:rsidRDefault="00B04B9B">
                    <w:pPr>
                      <w:pStyle w:val="Bibliografa"/>
                      <w:rPr>
                        <w:noProof/>
                      </w:rPr>
                    </w:pPr>
                    <w:r>
                      <w:rPr>
                        <w:noProof/>
                      </w:rPr>
                      <w:t xml:space="preserve">[20] </w:t>
                    </w:r>
                  </w:p>
                </w:tc>
                <w:tc>
                  <w:tcPr>
                    <w:tcW w:w="0" w:type="auto"/>
                    <w:hideMark/>
                  </w:tcPr>
                  <w:p w14:paraId="1367CF95" w14:textId="77777777" w:rsidR="00B04B9B" w:rsidRPr="00B04B9B" w:rsidRDefault="00B04B9B">
                    <w:pPr>
                      <w:pStyle w:val="Bibliografa"/>
                      <w:rPr>
                        <w:noProof/>
                        <w:lang w:val="en-US"/>
                      </w:rPr>
                    </w:pPr>
                    <w:r w:rsidRPr="00B04B9B">
                      <w:rPr>
                        <w:noProof/>
                        <w:lang w:val="en-US"/>
                      </w:rPr>
                      <w:t xml:space="preserve">B. Öggl y M. Kofler, Docker: Practical Guide for Developers and DevOps Teams, Rheinwerk, 2023. </w:t>
                    </w:r>
                  </w:p>
                </w:tc>
              </w:tr>
              <w:tr w:rsidR="00B04B9B" w14:paraId="7949040E" w14:textId="77777777">
                <w:trPr>
                  <w:divId w:val="944000370"/>
                  <w:tblCellSpacing w:w="15" w:type="dxa"/>
                </w:trPr>
                <w:tc>
                  <w:tcPr>
                    <w:tcW w:w="50" w:type="pct"/>
                    <w:hideMark/>
                  </w:tcPr>
                  <w:p w14:paraId="7BDD16BC" w14:textId="77777777" w:rsidR="00B04B9B" w:rsidRDefault="00B04B9B">
                    <w:pPr>
                      <w:pStyle w:val="Bibliografa"/>
                      <w:rPr>
                        <w:noProof/>
                      </w:rPr>
                    </w:pPr>
                    <w:r>
                      <w:rPr>
                        <w:noProof/>
                      </w:rPr>
                      <w:t xml:space="preserve">[21] </w:t>
                    </w:r>
                  </w:p>
                </w:tc>
                <w:tc>
                  <w:tcPr>
                    <w:tcW w:w="0" w:type="auto"/>
                    <w:hideMark/>
                  </w:tcPr>
                  <w:p w14:paraId="6BBE2973" w14:textId="77777777" w:rsidR="00B04B9B" w:rsidRDefault="00B04B9B">
                    <w:pPr>
                      <w:pStyle w:val="Bibliografa"/>
                      <w:rPr>
                        <w:noProof/>
                      </w:rPr>
                    </w:pPr>
                    <w:r>
                      <w:rPr>
                        <w:noProof/>
                      </w:rPr>
                      <w:t xml:space="preserve">C. R. Serrano, APRENDE REACT NATIVE DESDE CEROEN ESPAÑOL: DESARROLLA APLICACIONES HIBRIDAS Y HERMOSAS CON JAVASCRIPT, 2021. </w:t>
                    </w:r>
                  </w:p>
                </w:tc>
              </w:tr>
              <w:tr w:rsidR="00B04B9B" w14:paraId="3E7853FF" w14:textId="77777777">
                <w:trPr>
                  <w:divId w:val="944000370"/>
                  <w:tblCellSpacing w:w="15" w:type="dxa"/>
                </w:trPr>
                <w:tc>
                  <w:tcPr>
                    <w:tcW w:w="50" w:type="pct"/>
                    <w:hideMark/>
                  </w:tcPr>
                  <w:p w14:paraId="012D80DB" w14:textId="77777777" w:rsidR="00B04B9B" w:rsidRDefault="00B04B9B">
                    <w:pPr>
                      <w:pStyle w:val="Bibliografa"/>
                      <w:rPr>
                        <w:noProof/>
                      </w:rPr>
                    </w:pPr>
                    <w:r>
                      <w:rPr>
                        <w:noProof/>
                      </w:rPr>
                      <w:t xml:space="preserve">[22] </w:t>
                    </w:r>
                  </w:p>
                </w:tc>
                <w:tc>
                  <w:tcPr>
                    <w:tcW w:w="0" w:type="auto"/>
                    <w:hideMark/>
                  </w:tcPr>
                  <w:p w14:paraId="49B4F719" w14:textId="77777777" w:rsidR="00B04B9B" w:rsidRDefault="00B04B9B">
                    <w:pPr>
                      <w:pStyle w:val="Bibliografa"/>
                      <w:rPr>
                        <w:noProof/>
                      </w:rPr>
                    </w:pPr>
                    <w:r>
                      <w:rPr>
                        <w:noProof/>
                      </w:rPr>
                      <w:t>Expo, «Expo,» [En línea]. Available: https://docs.expo.dev/tutorial/create-your-first-app/. [Último acceso: 27 Marzo 2024].</w:t>
                    </w:r>
                  </w:p>
                </w:tc>
              </w:tr>
              <w:tr w:rsidR="00B04B9B" w14:paraId="36FCD8AF" w14:textId="77777777">
                <w:trPr>
                  <w:divId w:val="944000370"/>
                  <w:tblCellSpacing w:w="15" w:type="dxa"/>
                </w:trPr>
                <w:tc>
                  <w:tcPr>
                    <w:tcW w:w="50" w:type="pct"/>
                    <w:hideMark/>
                  </w:tcPr>
                  <w:p w14:paraId="293B41BE" w14:textId="77777777" w:rsidR="00B04B9B" w:rsidRDefault="00B04B9B">
                    <w:pPr>
                      <w:pStyle w:val="Bibliografa"/>
                      <w:rPr>
                        <w:noProof/>
                      </w:rPr>
                    </w:pPr>
                    <w:r>
                      <w:rPr>
                        <w:noProof/>
                      </w:rPr>
                      <w:t xml:space="preserve">[23] </w:t>
                    </w:r>
                  </w:p>
                </w:tc>
                <w:tc>
                  <w:tcPr>
                    <w:tcW w:w="0" w:type="auto"/>
                    <w:hideMark/>
                  </w:tcPr>
                  <w:p w14:paraId="6155E346" w14:textId="77777777" w:rsidR="00B04B9B" w:rsidRDefault="00B04B9B">
                    <w:pPr>
                      <w:pStyle w:val="Bibliografa"/>
                      <w:rPr>
                        <w:noProof/>
                      </w:rPr>
                    </w:pPr>
                    <w:r>
                      <w:rPr>
                        <w:noProof/>
                      </w:rPr>
                      <w:t>BOE, «Ley Orgánica 3/2018, de 5 de diciembre, de Protección de Datos Personales y garantía de los derechos digitales.,» Madrid, 2018.</w:t>
                    </w:r>
                  </w:p>
                </w:tc>
              </w:tr>
            </w:tbl>
            <w:p w14:paraId="1D118CC4" w14:textId="77777777" w:rsidR="00B04B9B" w:rsidRDefault="00B04B9B">
              <w:pPr>
                <w:divId w:val="944000370"/>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E42FD0">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201" w:name="_Anexo_A:_Requisitos"/>
      <w:bookmarkStart w:id="202" w:name="_Toc164192411"/>
      <w:bookmarkEnd w:id="201"/>
      <w:r w:rsidRPr="0031552C">
        <w:rPr>
          <w:noProof w:val="0"/>
        </w:rPr>
        <w:lastRenderedPageBreak/>
        <w:t xml:space="preserve">Anexo A: </w:t>
      </w:r>
      <w:r w:rsidR="00BE3F43">
        <w:rPr>
          <w:noProof w:val="0"/>
        </w:rPr>
        <w:t>Requisitos de Usuario</w:t>
      </w:r>
      <w:bookmarkEnd w:id="202"/>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203" w:name="_Toc164192412"/>
      <w:r>
        <w:t>Requisitos Funcionales</w:t>
      </w:r>
      <w:bookmarkEnd w:id="203"/>
    </w:p>
    <w:p w14:paraId="219A59D1" w14:textId="15FE115D" w:rsidR="00F13E34" w:rsidRDefault="00661F0B" w:rsidP="00F13E34">
      <w:r w:rsidRPr="00661F0B">
        <w:t xml:space="preserve">Los </w:t>
      </w:r>
      <w:commentRangeStart w:id="204"/>
      <w:r w:rsidRPr="00661F0B">
        <w:t xml:space="preserve">requisitos funcionales </w:t>
      </w:r>
      <w:commentRangeEnd w:id="204"/>
      <w:r w:rsidR="00DF2EA9">
        <w:rPr>
          <w:rStyle w:val="Refdecomentario"/>
        </w:rPr>
        <w:commentReference w:id="204"/>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205"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5"/>
    </w:p>
    <w:p w14:paraId="09376D42" w14:textId="4CC2E7BB" w:rsidR="00767275" w:rsidRDefault="00E87D7C" w:rsidP="00767275">
      <w:pPr>
        <w:pStyle w:val="Ttulo2"/>
        <w:numPr>
          <w:ilvl w:val="0"/>
          <w:numId w:val="0"/>
        </w:numPr>
      </w:pPr>
      <w:bookmarkStart w:id="206" w:name="_Toc164192413"/>
      <w:r>
        <w:t>Requisitos No Funcionales</w:t>
      </w:r>
      <w:bookmarkEnd w:id="206"/>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E42FD0">
          <w:type w:val="oddPage"/>
          <w:pgSz w:w="11907" w:h="16840" w:code="9"/>
          <w:pgMar w:top="1304" w:right="1247" w:bottom="1304" w:left="1247" w:header="720" w:footer="720" w:gutter="454"/>
          <w:cols w:space="720"/>
          <w:docGrid w:linePitch="299"/>
        </w:sectPr>
      </w:pPr>
      <w:bookmarkStart w:id="207"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207"/>
    </w:p>
    <w:p w14:paraId="6661DF70" w14:textId="77777777" w:rsidR="00DF2EA9" w:rsidRDefault="00DF2EA9" w:rsidP="00DF2EA9"/>
    <w:p w14:paraId="610FD657" w14:textId="4E936FFE" w:rsidR="00DF2EA9" w:rsidRDefault="00D03450" w:rsidP="00A17BB3">
      <w:pPr>
        <w:pStyle w:val="Ttulo1"/>
        <w:numPr>
          <w:ilvl w:val="0"/>
          <w:numId w:val="0"/>
        </w:numPr>
      </w:pPr>
      <w:bookmarkStart w:id="208" w:name="_Toc164192414"/>
      <w:bookmarkStart w:id="209" w:name="OLE_LINK95"/>
      <w:bookmarkStart w:id="210" w:name="OLE_LINK96"/>
      <w:r>
        <w:t xml:space="preserve">Anexo B: Diseño </w:t>
      </w:r>
      <w:r w:rsidR="00BF2520">
        <w:t>de la Aplicación</w:t>
      </w:r>
      <w:bookmarkEnd w:id="208"/>
    </w:p>
    <w:bookmarkEnd w:id="209"/>
    <w:bookmarkEnd w:id="210"/>
    <w:p w14:paraId="4E6BABF5" w14:textId="77777777" w:rsidR="007D1254" w:rsidRDefault="007D1254" w:rsidP="007D1254">
      <w:pPr>
        <w:pStyle w:val="Ttulo1"/>
        <w:numPr>
          <w:ilvl w:val="0"/>
          <w:numId w:val="0"/>
        </w:numPr>
        <w:ind w:left="360"/>
        <w:jc w:val="both"/>
        <w:sectPr w:rsidR="007D1254" w:rsidSect="00E42FD0">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11" w:name="_Anexo_C:_Detalles"/>
      <w:bookmarkStart w:id="212" w:name="_Toc164192415"/>
      <w:bookmarkEnd w:id="211"/>
      <w:r>
        <w:lastRenderedPageBreak/>
        <w:t xml:space="preserve">Anexo </w:t>
      </w:r>
      <w:r w:rsidR="009553B8">
        <w:t>C</w:t>
      </w:r>
      <w:r>
        <w:t>: Detalles BBDD</w:t>
      </w:r>
      <w:bookmarkEnd w:id="212"/>
    </w:p>
    <w:p w14:paraId="77E96145" w14:textId="3CB7BA53" w:rsidR="00A504A3" w:rsidRDefault="008378BB" w:rsidP="00A504A3">
      <w:r>
        <w:t>Aquí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213" w:name="_Toc164192416"/>
      <w:r>
        <w:t>U</w:t>
      </w:r>
      <w:r w:rsidR="008378BB">
        <w:t>suarios</w:t>
      </w:r>
      <w:bookmarkEnd w:id="213"/>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rsidP="008378BB">
      <w:pPr>
        <w:pStyle w:val="Prrafodelista"/>
        <w:numPr>
          <w:ilvl w:val="0"/>
          <w:numId w:val="50"/>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rsidP="008378BB">
      <w:pPr>
        <w:pStyle w:val="Prrafodelista"/>
        <w:numPr>
          <w:ilvl w:val="0"/>
          <w:numId w:val="50"/>
        </w:numPr>
      </w:pPr>
      <w:r w:rsidRPr="008378BB">
        <w:t>Nombre: Este campo se utiliza para almacenar el nombre propio del usuario.</w:t>
      </w:r>
    </w:p>
    <w:p w14:paraId="5455AB9D" w14:textId="30C24F35" w:rsidR="008378BB" w:rsidRDefault="008378BB" w:rsidP="008378BB">
      <w:pPr>
        <w:pStyle w:val="Prrafodelista"/>
        <w:numPr>
          <w:ilvl w:val="0"/>
          <w:numId w:val="50"/>
        </w:numPr>
      </w:pPr>
      <w:r w:rsidRPr="008378BB">
        <w:t>Apellidos: Similar al campo de Nombre, pero utilizado para almacenar el apellido o los apellidos del usuario.</w:t>
      </w:r>
    </w:p>
    <w:p w14:paraId="360AABBC" w14:textId="78F6A169" w:rsidR="008378BB" w:rsidRDefault="008378BB" w:rsidP="008378BB">
      <w:pPr>
        <w:pStyle w:val="Prrafodelista"/>
        <w:numPr>
          <w:ilvl w:val="0"/>
          <w:numId w:val="50"/>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rsidP="008378BB">
      <w:pPr>
        <w:pStyle w:val="Prrafodelista"/>
        <w:numPr>
          <w:ilvl w:val="0"/>
          <w:numId w:val="50"/>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214"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214"/>
    </w:p>
    <w:p w14:paraId="3A794C0D" w14:textId="5A675E98" w:rsidR="008378BB" w:rsidRPr="008378BB" w:rsidRDefault="008378BB" w:rsidP="008378BB">
      <w:pPr>
        <w:pStyle w:val="Ttulo2"/>
        <w:numPr>
          <w:ilvl w:val="0"/>
          <w:numId w:val="0"/>
        </w:numPr>
        <w:ind w:left="737" w:hanging="737"/>
      </w:pPr>
      <w:bookmarkStart w:id="215" w:name="_Toc164192417"/>
      <w:r>
        <w:t>Usuario_Grupo</w:t>
      </w:r>
      <w:bookmarkEnd w:id="215"/>
    </w:p>
    <w:p w14:paraId="5F016F89" w14:textId="77777777" w:rsidR="00A504A3" w:rsidRDefault="00A504A3" w:rsidP="00A504A3">
      <w:r>
        <w:t>Para gestionar la complejidad de las relaciones entre usuarios y grupos, se emplea la tabla "</w:t>
      </w:r>
      <w:bookmarkStart w:id="216" w:name="OLE_LINK85"/>
      <w:bookmarkStart w:id="217" w:name="OLE_LINK86"/>
      <w:proofErr w:type="spellStart"/>
      <w:r>
        <w:t>Usuario_Grupo</w:t>
      </w:r>
      <w:bookmarkEnd w:id="216"/>
      <w:bookmarkEnd w:id="217"/>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rsidP="008378BB">
      <w:pPr>
        <w:pStyle w:val="Prrafodelista"/>
        <w:numPr>
          <w:ilvl w:val="0"/>
          <w:numId w:val="51"/>
        </w:numPr>
      </w:pPr>
      <w:proofErr w:type="spellStart"/>
      <w:r>
        <w:t>ID_Usuario</w:t>
      </w:r>
      <w:proofErr w:type="spellEnd"/>
      <w:r>
        <w:t>: Es el ID del usuario que está en el grupo.</w:t>
      </w:r>
    </w:p>
    <w:p w14:paraId="7001AA4A" w14:textId="5EFE485A" w:rsidR="008378BB" w:rsidRDefault="008378BB" w:rsidP="008378BB">
      <w:pPr>
        <w:pStyle w:val="Prrafodelista"/>
        <w:numPr>
          <w:ilvl w:val="0"/>
          <w:numId w:val="51"/>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218"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218"/>
    </w:p>
    <w:p w14:paraId="1309EB5C" w14:textId="50C260DF" w:rsidR="008378BB" w:rsidRPr="008378BB" w:rsidRDefault="008378BB" w:rsidP="008378BB">
      <w:pPr>
        <w:pStyle w:val="Ttulo2"/>
        <w:numPr>
          <w:ilvl w:val="0"/>
          <w:numId w:val="0"/>
        </w:numPr>
        <w:ind w:left="737" w:hanging="737"/>
      </w:pPr>
      <w:bookmarkStart w:id="219" w:name="_Toc164192418"/>
      <w:r>
        <w:t>Grupos</w:t>
      </w:r>
      <w:bookmarkEnd w:id="219"/>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rsidP="008378BB">
      <w:pPr>
        <w:pStyle w:val="Prrafodelista"/>
        <w:numPr>
          <w:ilvl w:val="0"/>
          <w:numId w:val="52"/>
        </w:numPr>
      </w:pPr>
      <w:proofErr w:type="spellStart"/>
      <w:r>
        <w:t>ID_Grupo</w:t>
      </w:r>
      <w:proofErr w:type="spellEnd"/>
      <w:r>
        <w:t>: Id único para identificar el grupo,</w:t>
      </w:r>
    </w:p>
    <w:p w14:paraId="78FE84B6" w14:textId="576DD347" w:rsidR="008378BB" w:rsidRDefault="008378BB" w:rsidP="008378BB">
      <w:pPr>
        <w:pStyle w:val="Prrafodelista"/>
        <w:numPr>
          <w:ilvl w:val="0"/>
          <w:numId w:val="52"/>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20"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20"/>
    </w:p>
    <w:p w14:paraId="186513B2" w14:textId="627DDDEE" w:rsidR="008378BB" w:rsidRPr="008378BB" w:rsidRDefault="008378BB" w:rsidP="008378BB">
      <w:pPr>
        <w:pStyle w:val="Ttulo2"/>
        <w:numPr>
          <w:ilvl w:val="0"/>
          <w:numId w:val="0"/>
        </w:numPr>
        <w:ind w:left="737" w:hanging="737"/>
      </w:pPr>
      <w:bookmarkStart w:id="221" w:name="_Toc164192419"/>
      <w:r>
        <w:t>Series</w:t>
      </w:r>
      <w:bookmarkEnd w:id="221"/>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rsidP="00AC0488">
      <w:pPr>
        <w:pStyle w:val="Prrafodelista"/>
        <w:numPr>
          <w:ilvl w:val="0"/>
          <w:numId w:val="53"/>
        </w:numPr>
      </w:pPr>
      <w:proofErr w:type="spellStart"/>
      <w:r>
        <w:t>Id_Serie</w:t>
      </w:r>
      <w:proofErr w:type="spellEnd"/>
      <w:r>
        <w:t>: Es el identificador único de la serie, este nos viene dado desde la API The Movie Database.</w:t>
      </w:r>
    </w:p>
    <w:p w14:paraId="4A773B38" w14:textId="0F13F875" w:rsidR="00AC0488" w:rsidRDefault="00AC0488" w:rsidP="00AC0488">
      <w:pPr>
        <w:pStyle w:val="Prrafodelista"/>
        <w:numPr>
          <w:ilvl w:val="0"/>
          <w:numId w:val="53"/>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22"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22"/>
    </w:p>
    <w:p w14:paraId="0DF21EA7" w14:textId="6C4D5850" w:rsidR="00AC0488" w:rsidRPr="00AC0488" w:rsidRDefault="00AC0488" w:rsidP="00AC0488">
      <w:pPr>
        <w:pStyle w:val="Ttulo2"/>
        <w:numPr>
          <w:ilvl w:val="0"/>
          <w:numId w:val="0"/>
        </w:numPr>
        <w:ind w:left="737" w:hanging="737"/>
      </w:pPr>
      <w:bookmarkStart w:id="223" w:name="_Toc164192420"/>
      <w:r>
        <w:t>Capítulo</w:t>
      </w:r>
      <w:bookmarkEnd w:id="223"/>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rsidP="0030485A">
      <w:pPr>
        <w:pStyle w:val="Prrafodelista"/>
        <w:numPr>
          <w:ilvl w:val="0"/>
          <w:numId w:val="54"/>
        </w:numPr>
      </w:pPr>
      <w:proofErr w:type="spellStart"/>
      <w:r>
        <w:t>ID_Capitulo</w:t>
      </w:r>
      <w:proofErr w:type="spellEnd"/>
      <w:r>
        <w:t>:</w:t>
      </w:r>
      <w:r w:rsidR="00D93F25">
        <w:t xml:space="preserve"> ID único del capítulo, dado por la API The Movie Database</w:t>
      </w:r>
    </w:p>
    <w:p w14:paraId="78A17EE3" w14:textId="4F180219" w:rsidR="0030485A" w:rsidRDefault="0030485A" w:rsidP="0030485A">
      <w:pPr>
        <w:pStyle w:val="Prrafodelista"/>
        <w:numPr>
          <w:ilvl w:val="0"/>
          <w:numId w:val="54"/>
        </w:numPr>
      </w:pPr>
      <w:proofErr w:type="spellStart"/>
      <w:r>
        <w:t>ID_Serie</w:t>
      </w:r>
      <w:proofErr w:type="spellEnd"/>
      <w:r>
        <w:t>:</w:t>
      </w:r>
      <w:r w:rsidR="00D93F25">
        <w:t xml:space="preserve"> ID de la serie de ese capítulo.</w:t>
      </w:r>
    </w:p>
    <w:p w14:paraId="00454FA3" w14:textId="4C2292A6" w:rsidR="0030485A" w:rsidRDefault="0030485A" w:rsidP="0030485A">
      <w:pPr>
        <w:pStyle w:val="Prrafodelista"/>
        <w:numPr>
          <w:ilvl w:val="0"/>
          <w:numId w:val="54"/>
        </w:numPr>
      </w:pPr>
      <w:proofErr w:type="spellStart"/>
      <w:r>
        <w:t>Nombre_Capitulo</w:t>
      </w:r>
      <w:proofErr w:type="spellEnd"/>
      <w:r>
        <w:t>:</w:t>
      </w:r>
      <w:r w:rsidR="00D93F25">
        <w:t xml:space="preserve"> Nombre del capítulo.</w:t>
      </w:r>
    </w:p>
    <w:p w14:paraId="6B72FDCA" w14:textId="4E3D1AFF" w:rsidR="0030485A" w:rsidRDefault="0030485A" w:rsidP="0030485A">
      <w:pPr>
        <w:pStyle w:val="Prrafodelista"/>
        <w:numPr>
          <w:ilvl w:val="0"/>
          <w:numId w:val="54"/>
        </w:numPr>
      </w:pPr>
      <w:proofErr w:type="spellStart"/>
      <w:r>
        <w:t>Numero_Capitulo</w:t>
      </w:r>
      <w:proofErr w:type="spellEnd"/>
      <w:r>
        <w:t>:</w:t>
      </w:r>
      <w:r w:rsidR="00D93F25">
        <w:t xml:space="preserve"> Numero del capítulo.</w:t>
      </w:r>
    </w:p>
    <w:p w14:paraId="67B48A3B" w14:textId="37D10F2D" w:rsidR="0030485A" w:rsidRDefault="0030485A" w:rsidP="0030485A">
      <w:pPr>
        <w:pStyle w:val="Prrafodelista"/>
        <w:numPr>
          <w:ilvl w:val="0"/>
          <w:numId w:val="54"/>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24"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24"/>
    </w:p>
    <w:p w14:paraId="48D5333A" w14:textId="75FD21CB" w:rsidR="00E136E9" w:rsidRPr="00E136E9" w:rsidRDefault="00E136E9" w:rsidP="00E136E9">
      <w:pPr>
        <w:pStyle w:val="Ttulo2"/>
        <w:numPr>
          <w:ilvl w:val="0"/>
          <w:numId w:val="0"/>
        </w:numPr>
        <w:ind w:left="737" w:hanging="737"/>
      </w:pPr>
      <w:bookmarkStart w:id="225" w:name="_Toc164192421"/>
      <w:r>
        <w:t>Visualizaciones</w:t>
      </w:r>
      <w:bookmarkEnd w:id="225"/>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rsidP="00E136E9">
      <w:pPr>
        <w:pStyle w:val="Prrafodelista"/>
        <w:numPr>
          <w:ilvl w:val="0"/>
          <w:numId w:val="55"/>
        </w:numPr>
      </w:pPr>
      <w:proofErr w:type="spellStart"/>
      <w:r>
        <w:t>ID_Usuario</w:t>
      </w:r>
      <w:proofErr w:type="spellEnd"/>
      <w:r>
        <w:t>: Id del usuario que ha visto ese capítulo.</w:t>
      </w:r>
    </w:p>
    <w:p w14:paraId="0D81D051" w14:textId="77777777" w:rsidR="00E136E9" w:rsidRDefault="00E136E9" w:rsidP="00E136E9">
      <w:pPr>
        <w:pStyle w:val="Prrafodelista"/>
        <w:numPr>
          <w:ilvl w:val="0"/>
          <w:numId w:val="55"/>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rsidP="00E136E9">
      <w:pPr>
        <w:pStyle w:val="Prrafodelista"/>
        <w:numPr>
          <w:ilvl w:val="0"/>
          <w:numId w:val="55"/>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26"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26"/>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27" w:name="_Toc164192422"/>
      <w:r>
        <w:t>Comentarios Serie</w:t>
      </w:r>
      <w:bookmarkEnd w:id="227"/>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rsidP="002E108D">
      <w:pPr>
        <w:pStyle w:val="Prrafodelista"/>
        <w:numPr>
          <w:ilvl w:val="0"/>
          <w:numId w:val="56"/>
        </w:numPr>
      </w:pPr>
      <w:r>
        <w:t>I</w:t>
      </w:r>
      <w:r w:rsidRPr="002E108D">
        <w:t>d: Este es el identificador único de cada comentario.</w:t>
      </w:r>
    </w:p>
    <w:p w14:paraId="0F6DA200" w14:textId="1646697A" w:rsidR="002E108D" w:rsidRDefault="002E108D" w:rsidP="002E108D">
      <w:pPr>
        <w:pStyle w:val="Prrafodelista"/>
        <w:numPr>
          <w:ilvl w:val="0"/>
          <w:numId w:val="56"/>
        </w:numPr>
      </w:pPr>
      <w:r w:rsidRPr="002E108D">
        <w:t>Comentario: Este campo almacena el texto del comentario que el usuario ha hecho sobre una serie.</w:t>
      </w:r>
    </w:p>
    <w:p w14:paraId="5E28A788" w14:textId="4558B739" w:rsidR="002E108D" w:rsidRDefault="002E108D" w:rsidP="002E108D">
      <w:pPr>
        <w:pStyle w:val="Prrafodelista"/>
        <w:numPr>
          <w:ilvl w:val="0"/>
          <w:numId w:val="56"/>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rsidP="002E108D">
      <w:pPr>
        <w:pStyle w:val="Prrafodelista"/>
        <w:numPr>
          <w:ilvl w:val="0"/>
          <w:numId w:val="56"/>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rsidP="007D0878">
      <w:pPr>
        <w:pStyle w:val="Prrafodelista"/>
        <w:numPr>
          <w:ilvl w:val="0"/>
          <w:numId w:val="56"/>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rsidP="007D0878">
      <w:pPr>
        <w:pStyle w:val="Prrafodelista"/>
        <w:numPr>
          <w:ilvl w:val="0"/>
          <w:numId w:val="56"/>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E42FD0">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28" w:name="_Anexo_D:_Detalles"/>
      <w:bookmarkStart w:id="229" w:name="_Toc164192423"/>
      <w:bookmarkEnd w:id="228"/>
      <w:r>
        <w:lastRenderedPageBreak/>
        <w:t xml:space="preserve">Anexo </w:t>
      </w:r>
      <w:r w:rsidR="009553B8">
        <w:t>D</w:t>
      </w:r>
      <w:r>
        <w:t>: Detalles de Pantallas</w:t>
      </w:r>
      <w:bookmarkEnd w:id="229"/>
    </w:p>
    <w:p w14:paraId="5452D6D7" w14:textId="77777777" w:rsidR="0087115D" w:rsidRDefault="0087115D" w:rsidP="004C114D">
      <w:pPr>
        <w:pStyle w:val="Ttulo2"/>
        <w:numPr>
          <w:ilvl w:val="0"/>
          <w:numId w:val="0"/>
        </w:numPr>
        <w:ind w:left="737" w:hanging="737"/>
      </w:pPr>
      <w:bookmarkStart w:id="230" w:name="_Toc164192424"/>
      <w:r>
        <w:t>Pantalla Bienvenida</w:t>
      </w:r>
      <w:bookmarkEnd w:id="230"/>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31"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31"/>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32" w:name="_Toc164192425"/>
      <w:r>
        <w:t>Pantalla Inicio Sesión</w:t>
      </w:r>
      <w:bookmarkEnd w:id="232"/>
    </w:p>
    <w:p w14:paraId="63292CBA" w14:textId="77777777" w:rsidR="0087115D" w:rsidRPr="00B304DD" w:rsidRDefault="0087115D" w:rsidP="0087115D">
      <w:del w:id="233" w:author="Microsoft Word" w:date="2024-03-27T12:27:00Z">
        <w:r>
          <w:delText>En esta</w:delText>
        </w:r>
      </w:del>
      <w:r>
        <w:t xml:space="preserve">En esta </w:t>
      </w:r>
      <w:r w:rsidRPr="00B304DD">
        <w:t xml:space="preserve">pantalla </w:t>
      </w:r>
      <w:del w:id="234"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35"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36"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36"/>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37" w:name="_Toc164192426"/>
      <w:r>
        <w:t>Pantalla Home</w:t>
      </w:r>
      <w:bookmarkEnd w:id="237"/>
      <w:r>
        <w:t xml:space="preserve"> </w:t>
      </w:r>
    </w:p>
    <w:p w14:paraId="628B2D68" w14:textId="77777777" w:rsidR="0087115D" w:rsidRDefault="0087115D" w:rsidP="0087115D">
      <w:bookmarkStart w:id="238" w:name="OLE_LINK5"/>
      <w:bookmarkStart w:id="239"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8"/>
    <w:bookmarkEnd w:id="239"/>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40"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40"/>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1" w:name="_Toc164192427"/>
      <w:r>
        <w:t>Pantalla Ajustes</w:t>
      </w:r>
      <w:bookmarkEnd w:id="241"/>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2655BA2B">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42"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42"/>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43" w:name="_Toc164192428"/>
      <w:r>
        <w:t>Pantalla Crear Grupo</w:t>
      </w:r>
      <w:bookmarkEnd w:id="243"/>
    </w:p>
    <w:p w14:paraId="2BDEC755" w14:textId="77777777" w:rsidR="0087115D" w:rsidRDefault="0087115D" w:rsidP="0087115D">
      <w:bookmarkStart w:id="244" w:name="OLE_LINK9"/>
      <w:bookmarkStart w:id="245"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39E1CBD7">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46"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46"/>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7" w:name="_Toc164192429"/>
      <w:bookmarkEnd w:id="244"/>
      <w:bookmarkEnd w:id="245"/>
      <w:r>
        <w:t>Pantalla Editar Grupo</w:t>
      </w:r>
      <w:bookmarkEnd w:id="247"/>
    </w:p>
    <w:p w14:paraId="73A0026B" w14:textId="77777777" w:rsidR="0087115D" w:rsidRDefault="0087115D" w:rsidP="0087115D">
      <w:bookmarkStart w:id="248" w:name="OLE_LINK20"/>
      <w:bookmarkStart w:id="249"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48"/>
    <w:bookmarkEnd w:id="249"/>
    <w:p w14:paraId="0D41CE83" w14:textId="77777777" w:rsidR="0087115D" w:rsidRDefault="0087115D" w:rsidP="0087115D">
      <w:pPr>
        <w:keepNext/>
        <w:jc w:val="center"/>
      </w:pPr>
      <w:r>
        <w:rPr>
          <w:noProof/>
        </w:rPr>
        <w:lastRenderedPageBreak/>
        <w:drawing>
          <wp:inline distT="0" distB="0" distL="0" distR="0" wp14:anchorId="7A71958F" wp14:editId="3FC313F7">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50"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50"/>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51" w:name="_Toc164192430"/>
      <w:r>
        <w:t>Pantalla Detalle de Serie</w:t>
      </w:r>
      <w:bookmarkEnd w:id="251"/>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52"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52"/>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53" w:name="_Toc164192431"/>
      <w:r>
        <w:t>Pantalla Detalle de Temporada</w:t>
      </w:r>
      <w:bookmarkEnd w:id="253"/>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54"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54"/>
    </w:p>
    <w:p w14:paraId="15FBDFB3" w14:textId="77777777" w:rsidR="0087115D" w:rsidRDefault="0087115D" w:rsidP="0087115D">
      <w:bookmarkStart w:id="255" w:name="OLE_LINK65"/>
      <w:bookmarkStart w:id="256"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57" w:name="_Toc164192432"/>
      <w:bookmarkEnd w:id="255"/>
      <w:bookmarkEnd w:id="256"/>
      <w:r>
        <w:t xml:space="preserve">Pantalla Crear </w:t>
      </w:r>
      <w:r w:rsidRPr="004C114D">
        <w:t>Cuenta</w:t>
      </w:r>
      <w:bookmarkEnd w:id="257"/>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58" w:name="_Toc164192433"/>
      <w:r>
        <w:t>Pantalla Calendario</w:t>
      </w:r>
      <w:bookmarkEnd w:id="258"/>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E42FD0">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4" w:author="Diego Viñals Lage" w:date="2024-04-17T12:41:00Z" w:initials="DV">
    <w:p w14:paraId="3F4533D2" w14:textId="77777777" w:rsidR="005C4BAA" w:rsidRDefault="005C4BAA" w:rsidP="005C4BAA">
      <w:pPr>
        <w:jc w:val="left"/>
      </w:pPr>
      <w:r>
        <w:rPr>
          <w:rStyle w:val="Refdecomentario"/>
        </w:rPr>
        <w:annotationRef/>
      </w:r>
      <w:r>
        <w:rPr>
          <w:sz w:val="20"/>
          <w:szCs w:val="20"/>
        </w:rPr>
        <w:t>Añadir referencia de que es</w:t>
      </w:r>
    </w:p>
    <w:p w14:paraId="7AE723D8" w14:textId="77777777" w:rsidR="005C4BAA" w:rsidRDefault="005C4BAA" w:rsidP="005C4BAA">
      <w:pPr>
        <w:jc w:val="left"/>
      </w:pPr>
    </w:p>
  </w:comment>
  <w:comment w:id="35" w:author="Diego Viñals Lage" w:date="2024-04-17T12:41:00Z" w:initials="DV">
    <w:p w14:paraId="2CAF693D" w14:textId="77777777" w:rsidR="005C4BAA" w:rsidRDefault="005C4BAA" w:rsidP="005C4BAA">
      <w:pPr>
        <w:jc w:val="left"/>
      </w:pPr>
      <w:r>
        <w:rPr>
          <w:rStyle w:val="Refdecomentario"/>
        </w:rPr>
        <w:annotationRef/>
      </w:r>
      <w:r>
        <w:rPr>
          <w:sz w:val="20"/>
          <w:szCs w:val="20"/>
        </w:rPr>
        <w:t>Añadir referencia de que es</w:t>
      </w:r>
    </w:p>
  </w:comment>
  <w:comment w:id="38" w:author="Manuel Raposo" w:date="2024-03-07T17:08:00Z" w:initials="MR">
    <w:p w14:paraId="70A3BC1B" w14:textId="049343ED"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5" w:author="Diego Viñals Lage" w:date="2024-04-17T12:42:00Z" w:initials="DV">
    <w:p w14:paraId="5058FCC0" w14:textId="77777777" w:rsidR="005C4BAA" w:rsidRDefault="005C4BAA" w:rsidP="005C4BAA">
      <w:pPr>
        <w:jc w:val="left"/>
      </w:pPr>
      <w:r>
        <w:rPr>
          <w:rStyle w:val="Refdecomentario"/>
        </w:rPr>
        <w:annotationRef/>
      </w:r>
      <w:r>
        <w:rPr>
          <w:sz w:val="20"/>
          <w:szCs w:val="20"/>
        </w:rPr>
        <w:t>Modificar Gantt</w:t>
      </w:r>
    </w:p>
  </w:comment>
  <w:comment w:id="113" w:author="Manuel Raposo" w:date="2024-02-23T11:31:00Z" w:initials="MR">
    <w:p w14:paraId="4B42BFAD" w14:textId="07A56E95" w:rsidR="00A51C29" w:rsidRDefault="00A51C29" w:rsidP="00A51C29">
      <w:pPr>
        <w:pStyle w:val="Textocomentario"/>
        <w:jc w:val="left"/>
      </w:pPr>
      <w:r>
        <w:rPr>
          <w:rStyle w:val="Refdecomentario"/>
        </w:rPr>
        <w:annotationRef/>
      </w:r>
      <w:r>
        <w:t>Completar</w:t>
      </w:r>
    </w:p>
  </w:comment>
  <w:comment w:id="114"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19" w:author="Diego Viñals Lage" w:date="2024-04-17T12:43:00Z" w:initials="DV">
    <w:p w14:paraId="39D46EB3" w14:textId="77777777" w:rsidR="00D405FC" w:rsidRDefault="00D405FC" w:rsidP="00D405FC">
      <w:pPr>
        <w:jc w:val="left"/>
      </w:pPr>
      <w:r>
        <w:rPr>
          <w:rStyle w:val="Refdecomentario"/>
        </w:rPr>
        <w:annotationRef/>
      </w:r>
      <w:r>
        <w:rPr>
          <w:sz w:val="20"/>
          <w:szCs w:val="20"/>
        </w:rPr>
        <w:t>Añadir referencia</w:t>
      </w:r>
    </w:p>
  </w:comment>
  <w:comment w:id="123"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34"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6"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1" w:author="Diego Viñals Lage" w:date="2024-04-17T12:45:00Z" w:initials="DV">
    <w:p w14:paraId="18EA4AC5" w14:textId="77777777" w:rsidR="00C21B7F" w:rsidRDefault="00C21B7F" w:rsidP="00C21B7F">
      <w:pPr>
        <w:jc w:val="left"/>
      </w:pPr>
      <w:r>
        <w:rPr>
          <w:rStyle w:val="Refdecomentario"/>
        </w:rPr>
        <w:annotationRef/>
      </w:r>
      <w:r>
        <w:rPr>
          <w:sz w:val="20"/>
          <w:szCs w:val="20"/>
        </w:rPr>
        <w:t>Añadir referencia de que poner</w:t>
      </w:r>
    </w:p>
  </w:comment>
  <w:comment w:id="143" w:author="Diego Viñals Lage" w:date="2024-04-17T12:46:00Z" w:initials="DV">
    <w:p w14:paraId="27AEE0C0" w14:textId="77777777" w:rsidR="00C21B7F" w:rsidRDefault="00C21B7F" w:rsidP="00C21B7F">
      <w:pPr>
        <w:jc w:val="left"/>
      </w:pPr>
      <w:r>
        <w:rPr>
          <w:rStyle w:val="Refdecomentario"/>
        </w:rPr>
        <w:annotationRef/>
      </w:r>
      <w:r>
        <w:rPr>
          <w:sz w:val="20"/>
          <w:szCs w:val="20"/>
        </w:rPr>
        <w:t>Referenciar DIS</w:t>
      </w:r>
    </w:p>
  </w:comment>
  <w:comment w:id="148"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50"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60" w:author="Diego Viñals Lage" w:date="2024-04-17T12:48:00Z" w:initials="DV">
    <w:p w14:paraId="5836B043" w14:textId="77777777" w:rsidR="001C18BE" w:rsidRDefault="001C18BE" w:rsidP="001C18BE">
      <w:pPr>
        <w:jc w:val="left"/>
      </w:pPr>
      <w:r>
        <w:rPr>
          <w:rStyle w:val="Refdecomentario"/>
        </w:rPr>
        <w:annotationRef/>
      </w:r>
      <w:r>
        <w:rPr>
          <w:sz w:val="20"/>
          <w:szCs w:val="20"/>
        </w:rPr>
        <w:t>Aqui hay que meter referencias de donde he sacado la idea de hacer esto</w:t>
      </w:r>
    </w:p>
  </w:comment>
  <w:comment w:id="163"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204" w:author="Manuel Raposo" w:date="2024-03-07T17:11:00Z" w:initials="MR">
    <w:p w14:paraId="72950806" w14:textId="14936BEA"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AE723D8" w15:done="1"/>
  <w15:commentEx w15:paraId="2CAF693D" w15:done="1"/>
  <w15:commentEx w15:paraId="70A3BC1B" w15:done="1"/>
  <w15:commentEx w15:paraId="5058FCC0" w15:done="0"/>
  <w15:commentEx w15:paraId="4B42BFAD" w15:done="1"/>
  <w15:commentEx w15:paraId="6FF614F7" w15:paraIdParent="4B42BFAD" w15:done="1"/>
  <w15:commentEx w15:paraId="39D46EB3" w15:done="0"/>
  <w15:commentEx w15:paraId="5309D0EF" w15:done="0"/>
  <w15:commentEx w15:paraId="68DE05C8" w15:done="0"/>
  <w15:commentEx w15:paraId="75A7CF42" w15:done="0"/>
  <w15:commentEx w15:paraId="18EA4AC5" w15:done="0"/>
  <w15:commentEx w15:paraId="27AEE0C0" w15:done="0"/>
  <w15:commentEx w15:paraId="5D3A5E54" w15:done="0"/>
  <w15:commentEx w15:paraId="2118DF7C" w15:done="0"/>
  <w15:commentEx w15:paraId="5836B043" w15:done="0"/>
  <w15:commentEx w15:paraId="156EAE39" w15:done="0"/>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50728DE0" w16cex:dateUtc="2024-04-17T10:41:00Z"/>
  <w16cex:commentExtensible w16cex:durableId="2FD7EEFB" w16cex:dateUtc="2024-04-17T10:41:00Z"/>
  <w16cex:commentExtensible w16cex:durableId="646CDB93" w16cex:dateUtc="2024-03-07T16:08:00Z"/>
  <w16cex:commentExtensible w16cex:durableId="60205054" w16cex:dateUtc="2024-04-17T10:42:00Z"/>
  <w16cex:commentExtensible w16cex:durableId="5E0ED42E" w16cex:dateUtc="2024-02-23T10:31:00Z"/>
  <w16cex:commentExtensible w16cex:durableId="0D32EDD9" w16cex:dateUtc="2024-03-07T16:09:00Z"/>
  <w16cex:commentExtensible w16cex:durableId="7B1AAEAA" w16cex:dateUtc="2024-04-17T10:43:00Z"/>
  <w16cex:commentExtensible w16cex:durableId="23049E1B" w16cex:dateUtc="2024-04-17T10:43:00Z"/>
  <w16cex:commentExtensible w16cex:durableId="770BD6F5" w16cex:dateUtc="2024-04-17T10:44:00Z"/>
  <w16cex:commentExtensible w16cex:durableId="68E561E1" w16cex:dateUtc="2024-04-17T10:44:00Z"/>
  <w16cex:commentExtensible w16cex:durableId="36FFE2C5" w16cex:dateUtc="2024-04-17T10:45:00Z"/>
  <w16cex:commentExtensible w16cex:durableId="607F4C78" w16cex:dateUtc="2024-04-17T10:46:00Z"/>
  <w16cex:commentExtensible w16cex:durableId="663AFE7B" w16cex:dateUtc="2024-04-17T10:46:00Z"/>
  <w16cex:commentExtensible w16cex:durableId="190C70D4" w16cex:dateUtc="2024-04-17T10:46:00Z"/>
  <w16cex:commentExtensible w16cex:durableId="61DB7F37" w16cex:dateUtc="2024-04-17T10:48:00Z"/>
  <w16cex:commentExtensible w16cex:durableId="39D98099" w16cex:dateUtc="2024-04-17T10:4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AE723D8" w16cid:durableId="50728DE0"/>
  <w16cid:commentId w16cid:paraId="2CAF693D" w16cid:durableId="2FD7EEFB"/>
  <w16cid:commentId w16cid:paraId="70A3BC1B" w16cid:durableId="646CDB93"/>
  <w16cid:commentId w16cid:paraId="5058FCC0" w16cid:durableId="60205054"/>
  <w16cid:commentId w16cid:paraId="4B42BFAD" w16cid:durableId="5E0ED42E"/>
  <w16cid:commentId w16cid:paraId="6FF614F7" w16cid:durableId="0D32EDD9"/>
  <w16cid:commentId w16cid:paraId="39D46EB3" w16cid:durableId="7B1AAEAA"/>
  <w16cid:commentId w16cid:paraId="5309D0EF" w16cid:durableId="23049E1B"/>
  <w16cid:commentId w16cid:paraId="68DE05C8" w16cid:durableId="770BD6F5"/>
  <w16cid:commentId w16cid:paraId="75A7CF42" w16cid:durableId="68E561E1"/>
  <w16cid:commentId w16cid:paraId="18EA4AC5" w16cid:durableId="36FFE2C5"/>
  <w16cid:commentId w16cid:paraId="27AEE0C0" w16cid:durableId="607F4C78"/>
  <w16cid:commentId w16cid:paraId="5D3A5E54" w16cid:durableId="663AFE7B"/>
  <w16cid:commentId w16cid:paraId="2118DF7C" w16cid:durableId="190C70D4"/>
  <w16cid:commentId w16cid:paraId="5836B043" w16cid:durableId="61DB7F37"/>
  <w16cid:commentId w16cid:paraId="156EAE39" w16cid:durableId="39D9809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A855A" w14:textId="77777777" w:rsidR="00E42FD0" w:rsidRDefault="00E42FD0" w:rsidP="00CB0A14">
      <w:pPr>
        <w:spacing w:after="0" w:line="240" w:lineRule="auto"/>
      </w:pPr>
      <w:r>
        <w:separator/>
      </w:r>
    </w:p>
  </w:endnote>
  <w:endnote w:type="continuationSeparator" w:id="0">
    <w:p w14:paraId="2F702BC2" w14:textId="77777777" w:rsidR="00E42FD0" w:rsidRDefault="00E42FD0" w:rsidP="00CB0A14">
      <w:pPr>
        <w:spacing w:after="0" w:line="240" w:lineRule="auto"/>
      </w:pPr>
      <w:r>
        <w:continuationSeparator/>
      </w:r>
    </w:p>
  </w:endnote>
  <w:endnote w:type="continuationNotice" w:id="1">
    <w:p w14:paraId="54214BA2" w14:textId="77777777" w:rsidR="00E42FD0" w:rsidRDefault="00E42F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CFE15" w14:textId="77777777" w:rsidR="00E42FD0" w:rsidRDefault="00E42FD0" w:rsidP="00CB0A14">
      <w:pPr>
        <w:spacing w:after="0" w:line="240" w:lineRule="auto"/>
      </w:pPr>
      <w:r>
        <w:separator/>
      </w:r>
    </w:p>
  </w:footnote>
  <w:footnote w:type="continuationSeparator" w:id="0">
    <w:p w14:paraId="38D40798" w14:textId="77777777" w:rsidR="00E42FD0" w:rsidRDefault="00E42FD0" w:rsidP="00CB0A14">
      <w:pPr>
        <w:spacing w:after="0" w:line="240" w:lineRule="auto"/>
      </w:pPr>
      <w:r>
        <w:continuationSeparator/>
      </w:r>
    </w:p>
  </w:footnote>
  <w:footnote w:type="continuationNotice" w:id="1">
    <w:p w14:paraId="20F593D9" w14:textId="77777777" w:rsidR="00E42FD0" w:rsidRDefault="00E42F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9"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5"/>
  </w:num>
  <w:num w:numId="2" w16cid:durableId="1730376537">
    <w:abstractNumId w:val="50"/>
  </w:num>
  <w:num w:numId="3" w16cid:durableId="1658024522">
    <w:abstractNumId w:val="38"/>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51"/>
  </w:num>
  <w:num w:numId="9" w16cid:durableId="1422212791">
    <w:abstractNumId w:val="32"/>
  </w:num>
  <w:num w:numId="10" w16cid:durableId="1533572208">
    <w:abstractNumId w:val="13"/>
  </w:num>
  <w:num w:numId="11" w16cid:durableId="662006159">
    <w:abstractNumId w:val="44"/>
  </w:num>
  <w:num w:numId="12" w16cid:durableId="470173594">
    <w:abstractNumId w:val="10"/>
  </w:num>
  <w:num w:numId="13" w16cid:durableId="976567157">
    <w:abstractNumId w:val="53"/>
  </w:num>
  <w:num w:numId="14" w16cid:durableId="1497841336">
    <w:abstractNumId w:val="39"/>
  </w:num>
  <w:num w:numId="15" w16cid:durableId="500436938">
    <w:abstractNumId w:val="45"/>
  </w:num>
  <w:num w:numId="16" w16cid:durableId="1171212907">
    <w:abstractNumId w:val="26"/>
  </w:num>
  <w:num w:numId="17" w16cid:durableId="1040320235">
    <w:abstractNumId w:val="12"/>
  </w:num>
  <w:num w:numId="18" w16cid:durableId="763380167">
    <w:abstractNumId w:val="31"/>
  </w:num>
  <w:num w:numId="19" w16cid:durableId="53823932">
    <w:abstractNumId w:val="1"/>
  </w:num>
  <w:num w:numId="20" w16cid:durableId="110327426">
    <w:abstractNumId w:val="28"/>
  </w:num>
  <w:num w:numId="21" w16cid:durableId="1803573827">
    <w:abstractNumId w:val="14"/>
  </w:num>
  <w:num w:numId="22" w16cid:durableId="357001703">
    <w:abstractNumId w:val="21"/>
  </w:num>
  <w:num w:numId="23" w16cid:durableId="1072237541">
    <w:abstractNumId w:val="7"/>
  </w:num>
  <w:num w:numId="24" w16cid:durableId="13770937">
    <w:abstractNumId w:val="18"/>
  </w:num>
  <w:num w:numId="25" w16cid:durableId="1983539508">
    <w:abstractNumId w:val="34"/>
  </w:num>
  <w:num w:numId="26" w16cid:durableId="1170363905">
    <w:abstractNumId w:val="3"/>
  </w:num>
  <w:num w:numId="27" w16cid:durableId="1728409417">
    <w:abstractNumId w:val="9"/>
  </w:num>
  <w:num w:numId="28" w16cid:durableId="751512380">
    <w:abstractNumId w:val="29"/>
  </w:num>
  <w:num w:numId="29" w16cid:durableId="99954233">
    <w:abstractNumId w:val="54"/>
  </w:num>
  <w:num w:numId="30" w16cid:durableId="1547985251">
    <w:abstractNumId w:val="36"/>
  </w:num>
  <w:num w:numId="31" w16cid:durableId="769397980">
    <w:abstractNumId w:val="48"/>
  </w:num>
  <w:num w:numId="32" w16cid:durableId="418986526">
    <w:abstractNumId w:val="46"/>
  </w:num>
  <w:num w:numId="33" w16cid:durableId="179469407">
    <w:abstractNumId w:val="11"/>
  </w:num>
  <w:num w:numId="34" w16cid:durableId="943267941">
    <w:abstractNumId w:val="49"/>
  </w:num>
  <w:num w:numId="35" w16cid:durableId="502859197">
    <w:abstractNumId w:val="41"/>
  </w:num>
  <w:num w:numId="36" w16cid:durableId="1923879319">
    <w:abstractNumId w:val="52"/>
  </w:num>
  <w:num w:numId="37" w16cid:durableId="1512185365">
    <w:abstractNumId w:val="35"/>
  </w:num>
  <w:num w:numId="38" w16cid:durableId="1277906859">
    <w:abstractNumId w:val="8"/>
  </w:num>
  <w:num w:numId="39" w16cid:durableId="2050572986">
    <w:abstractNumId w:val="19"/>
  </w:num>
  <w:num w:numId="40" w16cid:durableId="1042559609">
    <w:abstractNumId w:val="16"/>
  </w:num>
  <w:num w:numId="41" w16cid:durableId="1571308965">
    <w:abstractNumId w:val="5"/>
  </w:num>
  <w:num w:numId="42" w16cid:durableId="681929944">
    <w:abstractNumId w:val="42"/>
  </w:num>
  <w:num w:numId="43" w16cid:durableId="2093623973">
    <w:abstractNumId w:val="27"/>
  </w:num>
  <w:num w:numId="44" w16cid:durableId="2020811768">
    <w:abstractNumId w:val="22"/>
  </w:num>
  <w:num w:numId="45" w16cid:durableId="282537461">
    <w:abstractNumId w:val="33"/>
  </w:num>
  <w:num w:numId="46" w16cid:durableId="1653630700">
    <w:abstractNumId w:val="37"/>
  </w:num>
  <w:num w:numId="47" w16cid:durableId="456143415">
    <w:abstractNumId w:val="20"/>
  </w:num>
  <w:num w:numId="48" w16cid:durableId="758062731">
    <w:abstractNumId w:val="0"/>
  </w:num>
  <w:num w:numId="49" w16cid:durableId="1239054058">
    <w:abstractNumId w:val="25"/>
  </w:num>
  <w:num w:numId="50" w16cid:durableId="848787612">
    <w:abstractNumId w:val="30"/>
  </w:num>
  <w:num w:numId="51" w16cid:durableId="341131557">
    <w:abstractNumId w:val="47"/>
  </w:num>
  <w:num w:numId="52" w16cid:durableId="1707366259">
    <w:abstractNumId w:val="23"/>
  </w:num>
  <w:num w:numId="53" w16cid:durableId="889728628">
    <w:abstractNumId w:val="40"/>
  </w:num>
  <w:num w:numId="54" w16cid:durableId="484975465">
    <w:abstractNumId w:val="24"/>
  </w:num>
  <w:num w:numId="55" w16cid:durableId="1809589022">
    <w:abstractNumId w:val="43"/>
  </w:num>
  <w:num w:numId="56" w16cid:durableId="101476600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42E8"/>
    <w:rsid w:val="000664A0"/>
    <w:rsid w:val="00067926"/>
    <w:rsid w:val="00067ED9"/>
    <w:rsid w:val="00071193"/>
    <w:rsid w:val="00071C92"/>
    <w:rsid w:val="00071FAE"/>
    <w:rsid w:val="00072C14"/>
    <w:rsid w:val="00074868"/>
    <w:rsid w:val="0007570E"/>
    <w:rsid w:val="0007638E"/>
    <w:rsid w:val="000763C3"/>
    <w:rsid w:val="0007664B"/>
    <w:rsid w:val="00077DA4"/>
    <w:rsid w:val="00081770"/>
    <w:rsid w:val="0008268C"/>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D649A"/>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4395"/>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E51E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69B0"/>
    <w:rsid w:val="00DB7680"/>
    <w:rsid w:val="00DC2CA6"/>
    <w:rsid w:val="00DC7F06"/>
    <w:rsid w:val="00DD0F87"/>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53D5"/>
    <w:rsid w:val="00ED3626"/>
    <w:rsid w:val="00ED4150"/>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56E5E"/>
    <w:rsid w:val="00F61369"/>
    <w:rsid w:val="00F67AFD"/>
    <w:rsid w:val="00F7219B"/>
    <w:rsid w:val="00F72561"/>
    <w:rsid w:val="00F72AC8"/>
    <w:rsid w:val="00F734E6"/>
    <w:rsid w:val="00F755FA"/>
    <w:rsid w:val="00F774DF"/>
    <w:rsid w:val="00F77744"/>
    <w:rsid w:val="00F77855"/>
    <w:rsid w:val="00F81228"/>
    <w:rsid w:val="00F83BE6"/>
    <w:rsid w:val="00F8554E"/>
    <w:rsid w:val="00F87CF6"/>
    <w:rsid w:val="00F91AFE"/>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soporte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23</b:RefOrder>
  </b:Source>
</b:Sourc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F46495-88D9-F54F-B361-541DD1678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105</Pages>
  <Words>28480</Words>
  <Characters>156642</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cp:revision>
  <cp:lastPrinted>2024-03-06T11:27:00Z</cp:lastPrinted>
  <dcterms:created xsi:type="dcterms:W3CDTF">2024-04-18T16:53:00Z</dcterms:created>
  <dcterms:modified xsi:type="dcterms:W3CDTF">2024-04-18T16:56:00Z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