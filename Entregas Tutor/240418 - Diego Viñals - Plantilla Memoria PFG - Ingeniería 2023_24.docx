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B224CA">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B224CA">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B224CA">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B224CA">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B224CA">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31552C" w:rsidRDefault="00CB0A14" w:rsidP="00CC4575">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14:paraId="3B6EE737" w14:textId="77777777" w:rsidR="00CB0A14" w:rsidRPr="0031552C" w:rsidRDefault="00CB0A14" w:rsidP="00CC4575">
      <w:pPr>
        <w:rPr>
          <w:lang w:eastAsia="es-ES"/>
        </w:rPr>
      </w:pPr>
      <w:r w:rsidRPr="00445411">
        <w:rPr>
          <w:highlight w:val="yellow"/>
          <w:lang w:eastAsia="es-ES"/>
        </w:rPr>
        <w:t>Palabra clave 1, palabra clave 2, palabra clave 3 (máximo 6 palabras clave).</w:t>
      </w:r>
    </w:p>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B6EE73B" w14:textId="77777777" w:rsidR="00CB0A14" w:rsidRPr="001355B4" w:rsidRDefault="00CB0A14" w:rsidP="00CC4575">
      <w:pPr>
        <w:rPr>
          <w:lang w:val="en-US" w:eastAsia="es-ES"/>
        </w:rPr>
      </w:pPr>
      <w:r w:rsidRPr="001355B4">
        <w:rPr>
          <w:highlight w:val="yellow"/>
          <w:lang w:val="en-US" w:eastAsia="es-ES"/>
        </w:rPr>
        <w:t>Keyword 1, keyword 2, keyword 3 (6 keywords at the most).</w:t>
      </w:r>
    </w:p>
    <w:p w14:paraId="3B6EE73C" w14:textId="77777777" w:rsidR="00CB0A14" w:rsidRPr="001355B4" w:rsidRDefault="00CB0A14" w:rsidP="00CC4575">
      <w:pPr>
        <w:rPr>
          <w:rFonts w:ascii="Calibri Light" w:hAnsi="Calibri Light"/>
          <w:color w:val="000000"/>
          <w:lang w:val="en-US"/>
        </w:rPr>
      </w:pPr>
    </w:p>
    <w:p w14:paraId="3B6EE73D" w14:textId="77777777" w:rsidR="00CB0A14" w:rsidRPr="001355B4" w:rsidRDefault="00CB0A14" w:rsidP="00CC4575">
      <w:pPr>
        <w:rPr>
          <w:rFonts w:ascii="Calibri Light" w:hAnsi="Calibri Light"/>
          <w:color w:val="000000"/>
          <w:lang w:val="en-US"/>
        </w:rPr>
      </w:pPr>
    </w:p>
    <w:p w14:paraId="3B6EE73E" w14:textId="77777777" w:rsidR="00CB0A14" w:rsidRPr="001355B4" w:rsidRDefault="00CB0A14" w:rsidP="00CC4575">
      <w:pPr>
        <w:rPr>
          <w:rFonts w:ascii="Calibri Light" w:hAnsi="Calibri Light"/>
          <w:color w:val="000000"/>
          <w:lang w:val="en-US"/>
        </w:rPr>
        <w:sectPr w:rsidR="00CB0A14" w:rsidRPr="001355B4" w:rsidSect="00B224CA">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4EE500A4" w14:textId="1D88EBC0" w:rsidR="00A34B55"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58481" w:history="1">
        <w:r w:rsidR="00A34B55" w:rsidRPr="00DA3AE6">
          <w:rPr>
            <w:rStyle w:val="Hipervnculo"/>
          </w:rPr>
          <w:t>1.</w:t>
        </w:r>
        <w:r w:rsidR="00A34B55">
          <w:rPr>
            <w:rFonts w:asciiTheme="minorHAnsi" w:eastAsiaTheme="minorEastAsia" w:hAnsiTheme="minorHAnsi" w:cstheme="minorBidi"/>
            <w:b w:val="0"/>
            <w:color w:val="auto"/>
            <w:kern w:val="2"/>
            <w:sz w:val="24"/>
            <w:szCs w:val="24"/>
            <w:lang w:eastAsia="es-ES_tradnl"/>
            <w14:ligatures w14:val="standardContextual"/>
          </w:rPr>
          <w:tab/>
        </w:r>
        <w:r w:rsidR="00A34B55" w:rsidRPr="00DA3AE6">
          <w:rPr>
            <w:rStyle w:val="Hipervnculo"/>
          </w:rPr>
          <w:t>Introducción</w:t>
        </w:r>
        <w:r w:rsidR="00A34B55">
          <w:rPr>
            <w:webHidden/>
          </w:rPr>
          <w:tab/>
        </w:r>
        <w:r w:rsidR="00A34B55">
          <w:rPr>
            <w:webHidden/>
          </w:rPr>
          <w:fldChar w:fldCharType="begin"/>
        </w:r>
        <w:r w:rsidR="00A34B55">
          <w:rPr>
            <w:webHidden/>
          </w:rPr>
          <w:instrText xml:space="preserve"> PAGEREF _Toc164158481 \h </w:instrText>
        </w:r>
        <w:r w:rsidR="00A34B55">
          <w:rPr>
            <w:webHidden/>
          </w:rPr>
        </w:r>
        <w:r w:rsidR="00A34B55">
          <w:rPr>
            <w:webHidden/>
          </w:rPr>
          <w:fldChar w:fldCharType="separate"/>
        </w:r>
        <w:r w:rsidR="00A34B55">
          <w:rPr>
            <w:webHidden/>
          </w:rPr>
          <w:t>1</w:t>
        </w:r>
        <w:r w:rsidR="00A34B55">
          <w:rPr>
            <w:webHidden/>
          </w:rPr>
          <w:fldChar w:fldCharType="end"/>
        </w:r>
      </w:hyperlink>
    </w:p>
    <w:p w14:paraId="42566985" w14:textId="2F800F65"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482" w:history="1">
        <w:r w:rsidRPr="00DA3AE6">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Investigación previa</w:t>
        </w:r>
        <w:r>
          <w:rPr>
            <w:webHidden/>
          </w:rPr>
          <w:tab/>
        </w:r>
        <w:r>
          <w:rPr>
            <w:webHidden/>
          </w:rPr>
          <w:fldChar w:fldCharType="begin"/>
        </w:r>
        <w:r>
          <w:rPr>
            <w:webHidden/>
          </w:rPr>
          <w:instrText xml:space="preserve"> PAGEREF _Toc164158482 \h </w:instrText>
        </w:r>
        <w:r>
          <w:rPr>
            <w:webHidden/>
          </w:rPr>
        </w:r>
        <w:r>
          <w:rPr>
            <w:webHidden/>
          </w:rPr>
          <w:fldChar w:fldCharType="separate"/>
        </w:r>
        <w:r>
          <w:rPr>
            <w:webHidden/>
          </w:rPr>
          <w:t>3</w:t>
        </w:r>
        <w:r>
          <w:rPr>
            <w:webHidden/>
          </w:rPr>
          <w:fldChar w:fldCharType="end"/>
        </w:r>
      </w:hyperlink>
    </w:p>
    <w:p w14:paraId="081AFA46" w14:textId="3825A872" w:rsidR="00A34B55" w:rsidRDefault="00A34B55">
      <w:pPr>
        <w:pStyle w:val="TDC2"/>
        <w:tabs>
          <w:tab w:val="left" w:pos="960"/>
          <w:tab w:val="right" w:leader="dot" w:pos="8949"/>
        </w:tabs>
        <w:rPr>
          <w:noProof/>
          <w:kern w:val="2"/>
          <w:szCs w:val="24"/>
          <w:lang w:eastAsia="es-ES_tradnl"/>
          <w14:ligatures w14:val="standardContextual"/>
        </w:rPr>
      </w:pPr>
      <w:hyperlink w:anchor="_Toc164158483" w:history="1">
        <w:r w:rsidRPr="00DA3AE6">
          <w:rPr>
            <w:rStyle w:val="Hipervnculo"/>
            <w:noProof/>
          </w:rPr>
          <w:t>2.1.</w:t>
        </w:r>
        <w:r>
          <w:rPr>
            <w:noProof/>
            <w:kern w:val="2"/>
            <w:szCs w:val="24"/>
            <w:lang w:eastAsia="es-ES_tradnl"/>
            <w14:ligatures w14:val="standardContextual"/>
          </w:rPr>
          <w:tab/>
        </w:r>
        <w:r w:rsidRPr="00DA3AE6">
          <w:rPr>
            <w:rStyle w:val="Hipervnculo"/>
            <w:noProof/>
          </w:rPr>
          <w:t>Filmaffinity</w:t>
        </w:r>
        <w:r>
          <w:rPr>
            <w:noProof/>
            <w:webHidden/>
          </w:rPr>
          <w:tab/>
        </w:r>
        <w:r>
          <w:rPr>
            <w:noProof/>
            <w:webHidden/>
          </w:rPr>
          <w:fldChar w:fldCharType="begin"/>
        </w:r>
        <w:r>
          <w:rPr>
            <w:noProof/>
            <w:webHidden/>
          </w:rPr>
          <w:instrText xml:space="preserve"> PAGEREF _Toc164158483 \h </w:instrText>
        </w:r>
        <w:r>
          <w:rPr>
            <w:noProof/>
            <w:webHidden/>
          </w:rPr>
        </w:r>
        <w:r>
          <w:rPr>
            <w:noProof/>
            <w:webHidden/>
          </w:rPr>
          <w:fldChar w:fldCharType="separate"/>
        </w:r>
        <w:r>
          <w:rPr>
            <w:noProof/>
            <w:webHidden/>
          </w:rPr>
          <w:t>3</w:t>
        </w:r>
        <w:r>
          <w:rPr>
            <w:noProof/>
            <w:webHidden/>
          </w:rPr>
          <w:fldChar w:fldCharType="end"/>
        </w:r>
      </w:hyperlink>
    </w:p>
    <w:p w14:paraId="0DFFF293" w14:textId="7A8CC7D8" w:rsidR="00A34B55" w:rsidRDefault="00A34B55">
      <w:pPr>
        <w:pStyle w:val="TDC2"/>
        <w:tabs>
          <w:tab w:val="left" w:pos="960"/>
          <w:tab w:val="right" w:leader="dot" w:pos="8949"/>
        </w:tabs>
        <w:rPr>
          <w:noProof/>
          <w:kern w:val="2"/>
          <w:szCs w:val="24"/>
          <w:lang w:eastAsia="es-ES_tradnl"/>
          <w14:ligatures w14:val="standardContextual"/>
        </w:rPr>
      </w:pPr>
      <w:hyperlink w:anchor="_Toc164158484" w:history="1">
        <w:r w:rsidRPr="00DA3AE6">
          <w:rPr>
            <w:rStyle w:val="Hipervnculo"/>
            <w:noProof/>
          </w:rPr>
          <w:t>2.2.</w:t>
        </w:r>
        <w:r>
          <w:rPr>
            <w:noProof/>
            <w:kern w:val="2"/>
            <w:szCs w:val="24"/>
            <w:lang w:eastAsia="es-ES_tradnl"/>
            <w14:ligatures w14:val="standardContextual"/>
          </w:rPr>
          <w:tab/>
        </w:r>
        <w:r w:rsidRPr="00DA3AE6">
          <w:rPr>
            <w:rStyle w:val="Hipervnculo"/>
            <w:noProof/>
          </w:rPr>
          <w:t>NextEpisode</w:t>
        </w:r>
        <w:r>
          <w:rPr>
            <w:noProof/>
            <w:webHidden/>
          </w:rPr>
          <w:tab/>
        </w:r>
        <w:r>
          <w:rPr>
            <w:noProof/>
            <w:webHidden/>
          </w:rPr>
          <w:fldChar w:fldCharType="begin"/>
        </w:r>
        <w:r>
          <w:rPr>
            <w:noProof/>
            <w:webHidden/>
          </w:rPr>
          <w:instrText xml:space="preserve"> PAGEREF _Toc164158484 \h </w:instrText>
        </w:r>
        <w:r>
          <w:rPr>
            <w:noProof/>
            <w:webHidden/>
          </w:rPr>
        </w:r>
        <w:r>
          <w:rPr>
            <w:noProof/>
            <w:webHidden/>
          </w:rPr>
          <w:fldChar w:fldCharType="separate"/>
        </w:r>
        <w:r>
          <w:rPr>
            <w:noProof/>
            <w:webHidden/>
          </w:rPr>
          <w:t>4</w:t>
        </w:r>
        <w:r>
          <w:rPr>
            <w:noProof/>
            <w:webHidden/>
          </w:rPr>
          <w:fldChar w:fldCharType="end"/>
        </w:r>
      </w:hyperlink>
    </w:p>
    <w:p w14:paraId="2F09AC26" w14:textId="40C02F8C" w:rsidR="00A34B55" w:rsidRDefault="00A34B55">
      <w:pPr>
        <w:pStyle w:val="TDC2"/>
        <w:tabs>
          <w:tab w:val="left" w:pos="960"/>
          <w:tab w:val="right" w:leader="dot" w:pos="8949"/>
        </w:tabs>
        <w:rPr>
          <w:noProof/>
          <w:kern w:val="2"/>
          <w:szCs w:val="24"/>
          <w:lang w:eastAsia="es-ES_tradnl"/>
          <w14:ligatures w14:val="standardContextual"/>
        </w:rPr>
      </w:pPr>
      <w:hyperlink w:anchor="_Toc164158485" w:history="1">
        <w:r w:rsidRPr="00DA3AE6">
          <w:rPr>
            <w:rStyle w:val="Hipervnculo"/>
            <w:noProof/>
          </w:rPr>
          <w:t>2.3.</w:t>
        </w:r>
        <w:r>
          <w:rPr>
            <w:noProof/>
            <w:kern w:val="2"/>
            <w:szCs w:val="24"/>
            <w:lang w:eastAsia="es-ES_tradnl"/>
            <w14:ligatures w14:val="standardContextual"/>
          </w:rPr>
          <w:tab/>
        </w:r>
        <w:r w:rsidRPr="00DA3AE6">
          <w:rPr>
            <w:rStyle w:val="Hipervnculo"/>
            <w:noProof/>
          </w:rPr>
          <w:t>SeriesGuide</w:t>
        </w:r>
        <w:r>
          <w:rPr>
            <w:noProof/>
            <w:webHidden/>
          </w:rPr>
          <w:tab/>
        </w:r>
        <w:r>
          <w:rPr>
            <w:noProof/>
            <w:webHidden/>
          </w:rPr>
          <w:fldChar w:fldCharType="begin"/>
        </w:r>
        <w:r>
          <w:rPr>
            <w:noProof/>
            <w:webHidden/>
          </w:rPr>
          <w:instrText xml:space="preserve"> PAGEREF _Toc164158485 \h </w:instrText>
        </w:r>
        <w:r>
          <w:rPr>
            <w:noProof/>
            <w:webHidden/>
          </w:rPr>
        </w:r>
        <w:r>
          <w:rPr>
            <w:noProof/>
            <w:webHidden/>
          </w:rPr>
          <w:fldChar w:fldCharType="separate"/>
        </w:r>
        <w:r>
          <w:rPr>
            <w:noProof/>
            <w:webHidden/>
          </w:rPr>
          <w:t>5</w:t>
        </w:r>
        <w:r>
          <w:rPr>
            <w:noProof/>
            <w:webHidden/>
          </w:rPr>
          <w:fldChar w:fldCharType="end"/>
        </w:r>
      </w:hyperlink>
    </w:p>
    <w:p w14:paraId="211DF0DE" w14:textId="5B68CB94" w:rsidR="00A34B55" w:rsidRDefault="00A34B55">
      <w:pPr>
        <w:pStyle w:val="TDC2"/>
        <w:tabs>
          <w:tab w:val="left" w:pos="960"/>
          <w:tab w:val="right" w:leader="dot" w:pos="8949"/>
        </w:tabs>
        <w:rPr>
          <w:noProof/>
          <w:kern w:val="2"/>
          <w:szCs w:val="24"/>
          <w:lang w:eastAsia="es-ES_tradnl"/>
          <w14:ligatures w14:val="standardContextual"/>
        </w:rPr>
      </w:pPr>
      <w:hyperlink w:anchor="_Toc164158486" w:history="1">
        <w:r w:rsidRPr="00DA3AE6">
          <w:rPr>
            <w:rStyle w:val="Hipervnculo"/>
            <w:noProof/>
          </w:rPr>
          <w:t>2.4.</w:t>
        </w:r>
        <w:r>
          <w:rPr>
            <w:noProof/>
            <w:kern w:val="2"/>
            <w:szCs w:val="24"/>
            <w:lang w:eastAsia="es-ES_tradnl"/>
            <w14:ligatures w14:val="standardContextual"/>
          </w:rPr>
          <w:tab/>
        </w:r>
        <w:r w:rsidRPr="00DA3AE6">
          <w:rPr>
            <w:rStyle w:val="Hipervnculo"/>
            <w:noProof/>
          </w:rPr>
          <w:t>TV Time</w:t>
        </w:r>
        <w:r>
          <w:rPr>
            <w:noProof/>
            <w:webHidden/>
          </w:rPr>
          <w:tab/>
        </w:r>
        <w:r>
          <w:rPr>
            <w:noProof/>
            <w:webHidden/>
          </w:rPr>
          <w:fldChar w:fldCharType="begin"/>
        </w:r>
        <w:r>
          <w:rPr>
            <w:noProof/>
            <w:webHidden/>
          </w:rPr>
          <w:instrText xml:space="preserve"> PAGEREF _Toc164158486 \h </w:instrText>
        </w:r>
        <w:r>
          <w:rPr>
            <w:noProof/>
            <w:webHidden/>
          </w:rPr>
        </w:r>
        <w:r>
          <w:rPr>
            <w:noProof/>
            <w:webHidden/>
          </w:rPr>
          <w:fldChar w:fldCharType="separate"/>
        </w:r>
        <w:r>
          <w:rPr>
            <w:noProof/>
            <w:webHidden/>
          </w:rPr>
          <w:t>6</w:t>
        </w:r>
        <w:r>
          <w:rPr>
            <w:noProof/>
            <w:webHidden/>
          </w:rPr>
          <w:fldChar w:fldCharType="end"/>
        </w:r>
      </w:hyperlink>
    </w:p>
    <w:p w14:paraId="14AE3DEE" w14:textId="6394E352" w:rsidR="00A34B55" w:rsidRDefault="00A34B55">
      <w:pPr>
        <w:pStyle w:val="TDC2"/>
        <w:tabs>
          <w:tab w:val="left" w:pos="960"/>
          <w:tab w:val="right" w:leader="dot" w:pos="8949"/>
        </w:tabs>
        <w:rPr>
          <w:noProof/>
          <w:kern w:val="2"/>
          <w:szCs w:val="24"/>
          <w:lang w:eastAsia="es-ES_tradnl"/>
          <w14:ligatures w14:val="standardContextual"/>
        </w:rPr>
      </w:pPr>
      <w:hyperlink w:anchor="_Toc164158487" w:history="1">
        <w:r w:rsidRPr="00DA3AE6">
          <w:rPr>
            <w:rStyle w:val="Hipervnculo"/>
            <w:noProof/>
          </w:rPr>
          <w:t>2.5.</w:t>
        </w:r>
        <w:r>
          <w:rPr>
            <w:noProof/>
            <w:kern w:val="2"/>
            <w:szCs w:val="24"/>
            <w:lang w:eastAsia="es-ES_tradnl"/>
            <w14:ligatures w14:val="standardContextual"/>
          </w:rPr>
          <w:tab/>
        </w:r>
        <w:r w:rsidRPr="00DA3AE6">
          <w:rPr>
            <w:rStyle w:val="Hipervnculo"/>
            <w:noProof/>
          </w:rPr>
          <w:t>Funcionalidades Ausentes en Común</w:t>
        </w:r>
        <w:r>
          <w:rPr>
            <w:noProof/>
            <w:webHidden/>
          </w:rPr>
          <w:tab/>
        </w:r>
        <w:r>
          <w:rPr>
            <w:noProof/>
            <w:webHidden/>
          </w:rPr>
          <w:fldChar w:fldCharType="begin"/>
        </w:r>
        <w:r>
          <w:rPr>
            <w:noProof/>
            <w:webHidden/>
          </w:rPr>
          <w:instrText xml:space="preserve"> PAGEREF _Toc164158487 \h </w:instrText>
        </w:r>
        <w:r>
          <w:rPr>
            <w:noProof/>
            <w:webHidden/>
          </w:rPr>
        </w:r>
        <w:r>
          <w:rPr>
            <w:noProof/>
            <w:webHidden/>
          </w:rPr>
          <w:fldChar w:fldCharType="separate"/>
        </w:r>
        <w:r>
          <w:rPr>
            <w:noProof/>
            <w:webHidden/>
          </w:rPr>
          <w:t>7</w:t>
        </w:r>
        <w:r>
          <w:rPr>
            <w:noProof/>
            <w:webHidden/>
          </w:rPr>
          <w:fldChar w:fldCharType="end"/>
        </w:r>
      </w:hyperlink>
    </w:p>
    <w:p w14:paraId="7B8A9FA9" w14:textId="66DE33EC"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488" w:history="1">
        <w:r w:rsidRPr="00DA3AE6">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Objetivos</w:t>
        </w:r>
        <w:r>
          <w:rPr>
            <w:webHidden/>
          </w:rPr>
          <w:tab/>
        </w:r>
        <w:r>
          <w:rPr>
            <w:webHidden/>
          </w:rPr>
          <w:fldChar w:fldCharType="begin"/>
        </w:r>
        <w:r>
          <w:rPr>
            <w:webHidden/>
          </w:rPr>
          <w:instrText xml:space="preserve"> PAGEREF _Toc164158488 \h </w:instrText>
        </w:r>
        <w:r>
          <w:rPr>
            <w:webHidden/>
          </w:rPr>
        </w:r>
        <w:r>
          <w:rPr>
            <w:webHidden/>
          </w:rPr>
          <w:fldChar w:fldCharType="separate"/>
        </w:r>
        <w:r>
          <w:rPr>
            <w:webHidden/>
          </w:rPr>
          <w:t>9</w:t>
        </w:r>
        <w:r>
          <w:rPr>
            <w:webHidden/>
          </w:rPr>
          <w:fldChar w:fldCharType="end"/>
        </w:r>
      </w:hyperlink>
    </w:p>
    <w:p w14:paraId="101C0C2F" w14:textId="0C932877" w:rsidR="00A34B55" w:rsidRDefault="00A34B55">
      <w:pPr>
        <w:pStyle w:val="TDC2"/>
        <w:tabs>
          <w:tab w:val="left" w:pos="960"/>
          <w:tab w:val="right" w:leader="dot" w:pos="8949"/>
        </w:tabs>
        <w:rPr>
          <w:noProof/>
          <w:kern w:val="2"/>
          <w:szCs w:val="24"/>
          <w:lang w:eastAsia="es-ES_tradnl"/>
          <w14:ligatures w14:val="standardContextual"/>
        </w:rPr>
      </w:pPr>
      <w:hyperlink w:anchor="_Toc164158489" w:history="1">
        <w:r w:rsidRPr="00DA3AE6">
          <w:rPr>
            <w:rStyle w:val="Hipervnculo"/>
            <w:noProof/>
          </w:rPr>
          <w:t>3.1.</w:t>
        </w:r>
        <w:r>
          <w:rPr>
            <w:noProof/>
            <w:kern w:val="2"/>
            <w:szCs w:val="24"/>
            <w:lang w:eastAsia="es-ES_tradnl"/>
            <w14:ligatures w14:val="standardContextual"/>
          </w:rPr>
          <w:tab/>
        </w:r>
        <w:r w:rsidRPr="00DA3AE6">
          <w:rPr>
            <w:rStyle w:val="Hipervnculo"/>
            <w:noProof/>
          </w:rPr>
          <w:t>Objetivo general</w:t>
        </w:r>
        <w:r>
          <w:rPr>
            <w:noProof/>
            <w:webHidden/>
          </w:rPr>
          <w:tab/>
        </w:r>
        <w:r>
          <w:rPr>
            <w:noProof/>
            <w:webHidden/>
          </w:rPr>
          <w:fldChar w:fldCharType="begin"/>
        </w:r>
        <w:r>
          <w:rPr>
            <w:noProof/>
            <w:webHidden/>
          </w:rPr>
          <w:instrText xml:space="preserve"> PAGEREF _Toc164158489 \h </w:instrText>
        </w:r>
        <w:r>
          <w:rPr>
            <w:noProof/>
            <w:webHidden/>
          </w:rPr>
        </w:r>
        <w:r>
          <w:rPr>
            <w:noProof/>
            <w:webHidden/>
          </w:rPr>
          <w:fldChar w:fldCharType="separate"/>
        </w:r>
        <w:r>
          <w:rPr>
            <w:noProof/>
            <w:webHidden/>
          </w:rPr>
          <w:t>9</w:t>
        </w:r>
        <w:r>
          <w:rPr>
            <w:noProof/>
            <w:webHidden/>
          </w:rPr>
          <w:fldChar w:fldCharType="end"/>
        </w:r>
      </w:hyperlink>
    </w:p>
    <w:p w14:paraId="1F0C2F3C" w14:textId="7586C628" w:rsidR="00A34B55" w:rsidRDefault="00A34B55">
      <w:pPr>
        <w:pStyle w:val="TDC2"/>
        <w:tabs>
          <w:tab w:val="left" w:pos="960"/>
          <w:tab w:val="right" w:leader="dot" w:pos="8949"/>
        </w:tabs>
        <w:rPr>
          <w:noProof/>
          <w:kern w:val="2"/>
          <w:szCs w:val="24"/>
          <w:lang w:eastAsia="es-ES_tradnl"/>
          <w14:ligatures w14:val="standardContextual"/>
        </w:rPr>
      </w:pPr>
      <w:hyperlink w:anchor="_Toc164158490" w:history="1">
        <w:r w:rsidRPr="00DA3AE6">
          <w:rPr>
            <w:rStyle w:val="Hipervnculo"/>
            <w:noProof/>
          </w:rPr>
          <w:t>3.2.</w:t>
        </w:r>
        <w:r>
          <w:rPr>
            <w:noProof/>
            <w:kern w:val="2"/>
            <w:szCs w:val="24"/>
            <w:lang w:eastAsia="es-ES_tradnl"/>
            <w14:ligatures w14:val="standardContextual"/>
          </w:rPr>
          <w:tab/>
        </w:r>
        <w:r w:rsidRPr="00DA3AE6">
          <w:rPr>
            <w:rStyle w:val="Hipervnculo"/>
            <w:noProof/>
          </w:rPr>
          <w:t>Lista de objetivos específicos</w:t>
        </w:r>
        <w:r>
          <w:rPr>
            <w:noProof/>
            <w:webHidden/>
          </w:rPr>
          <w:tab/>
        </w:r>
        <w:r>
          <w:rPr>
            <w:noProof/>
            <w:webHidden/>
          </w:rPr>
          <w:fldChar w:fldCharType="begin"/>
        </w:r>
        <w:r>
          <w:rPr>
            <w:noProof/>
            <w:webHidden/>
          </w:rPr>
          <w:instrText xml:space="preserve"> PAGEREF _Toc164158490 \h </w:instrText>
        </w:r>
        <w:r>
          <w:rPr>
            <w:noProof/>
            <w:webHidden/>
          </w:rPr>
        </w:r>
        <w:r>
          <w:rPr>
            <w:noProof/>
            <w:webHidden/>
          </w:rPr>
          <w:fldChar w:fldCharType="separate"/>
        </w:r>
        <w:r>
          <w:rPr>
            <w:noProof/>
            <w:webHidden/>
          </w:rPr>
          <w:t>10</w:t>
        </w:r>
        <w:r>
          <w:rPr>
            <w:noProof/>
            <w:webHidden/>
          </w:rPr>
          <w:fldChar w:fldCharType="end"/>
        </w:r>
      </w:hyperlink>
    </w:p>
    <w:p w14:paraId="317CC134" w14:textId="3DE85E2B" w:rsidR="00A34B55" w:rsidRDefault="00A34B55">
      <w:pPr>
        <w:pStyle w:val="TDC2"/>
        <w:tabs>
          <w:tab w:val="left" w:pos="960"/>
          <w:tab w:val="right" w:leader="dot" w:pos="8949"/>
        </w:tabs>
        <w:rPr>
          <w:noProof/>
          <w:kern w:val="2"/>
          <w:szCs w:val="24"/>
          <w:lang w:eastAsia="es-ES_tradnl"/>
          <w14:ligatures w14:val="standardContextual"/>
        </w:rPr>
      </w:pPr>
      <w:hyperlink w:anchor="_Toc164158491" w:history="1">
        <w:r w:rsidRPr="00DA3AE6">
          <w:rPr>
            <w:rStyle w:val="Hipervnculo"/>
            <w:noProof/>
          </w:rPr>
          <w:t>3.3.</w:t>
        </w:r>
        <w:r>
          <w:rPr>
            <w:noProof/>
            <w:kern w:val="2"/>
            <w:szCs w:val="24"/>
            <w:lang w:eastAsia="es-ES_tradnl"/>
            <w14:ligatures w14:val="standardContextual"/>
          </w:rPr>
          <w:tab/>
        </w:r>
        <w:r w:rsidRPr="00DA3AE6">
          <w:rPr>
            <w:rStyle w:val="Hipervnculo"/>
            <w:noProof/>
          </w:rPr>
          <w:t>Métodos de Validación</w:t>
        </w:r>
        <w:r>
          <w:rPr>
            <w:noProof/>
            <w:webHidden/>
          </w:rPr>
          <w:tab/>
        </w:r>
        <w:r>
          <w:rPr>
            <w:noProof/>
            <w:webHidden/>
          </w:rPr>
          <w:fldChar w:fldCharType="begin"/>
        </w:r>
        <w:r>
          <w:rPr>
            <w:noProof/>
            <w:webHidden/>
          </w:rPr>
          <w:instrText xml:space="preserve"> PAGEREF _Toc164158491 \h </w:instrText>
        </w:r>
        <w:r>
          <w:rPr>
            <w:noProof/>
            <w:webHidden/>
          </w:rPr>
        </w:r>
        <w:r>
          <w:rPr>
            <w:noProof/>
            <w:webHidden/>
          </w:rPr>
          <w:fldChar w:fldCharType="separate"/>
        </w:r>
        <w:r>
          <w:rPr>
            <w:noProof/>
            <w:webHidden/>
          </w:rPr>
          <w:t>10</w:t>
        </w:r>
        <w:r>
          <w:rPr>
            <w:noProof/>
            <w:webHidden/>
          </w:rPr>
          <w:fldChar w:fldCharType="end"/>
        </w:r>
      </w:hyperlink>
    </w:p>
    <w:p w14:paraId="1A0CA868" w14:textId="4873408D"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492" w:history="1">
        <w:r w:rsidRPr="00DA3AE6">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Plan de Desarrollo del Proyecto</w:t>
        </w:r>
        <w:r>
          <w:rPr>
            <w:webHidden/>
          </w:rPr>
          <w:tab/>
        </w:r>
        <w:r>
          <w:rPr>
            <w:webHidden/>
          </w:rPr>
          <w:fldChar w:fldCharType="begin"/>
        </w:r>
        <w:r>
          <w:rPr>
            <w:webHidden/>
          </w:rPr>
          <w:instrText xml:space="preserve"> PAGEREF _Toc164158492 \h </w:instrText>
        </w:r>
        <w:r>
          <w:rPr>
            <w:webHidden/>
          </w:rPr>
        </w:r>
        <w:r>
          <w:rPr>
            <w:webHidden/>
          </w:rPr>
          <w:fldChar w:fldCharType="separate"/>
        </w:r>
        <w:r>
          <w:rPr>
            <w:webHidden/>
          </w:rPr>
          <w:t>11</w:t>
        </w:r>
        <w:r>
          <w:rPr>
            <w:webHidden/>
          </w:rPr>
          <w:fldChar w:fldCharType="end"/>
        </w:r>
      </w:hyperlink>
    </w:p>
    <w:p w14:paraId="72A56051" w14:textId="6BF7E789" w:rsidR="00A34B55" w:rsidRDefault="00A34B55">
      <w:pPr>
        <w:pStyle w:val="TDC2"/>
        <w:tabs>
          <w:tab w:val="left" w:pos="960"/>
          <w:tab w:val="right" w:leader="dot" w:pos="8949"/>
        </w:tabs>
        <w:rPr>
          <w:noProof/>
          <w:kern w:val="2"/>
          <w:szCs w:val="24"/>
          <w:lang w:eastAsia="es-ES_tradnl"/>
          <w14:ligatures w14:val="standardContextual"/>
        </w:rPr>
      </w:pPr>
      <w:hyperlink w:anchor="_Toc164158493" w:history="1">
        <w:r w:rsidRPr="00DA3AE6">
          <w:rPr>
            <w:rStyle w:val="Hipervnculo"/>
            <w:noProof/>
          </w:rPr>
          <w:t>4.1.</w:t>
        </w:r>
        <w:r>
          <w:rPr>
            <w:noProof/>
            <w:kern w:val="2"/>
            <w:szCs w:val="24"/>
            <w:lang w:eastAsia="es-ES_tradnl"/>
            <w14:ligatures w14:val="standardContextual"/>
          </w:rPr>
          <w:tab/>
        </w:r>
        <w:r w:rsidRPr="00DA3AE6">
          <w:rPr>
            <w:rStyle w:val="Hipervnculo"/>
            <w:noProof/>
          </w:rPr>
          <w:t>Metodología</w:t>
        </w:r>
        <w:r>
          <w:rPr>
            <w:noProof/>
            <w:webHidden/>
          </w:rPr>
          <w:tab/>
        </w:r>
        <w:r>
          <w:rPr>
            <w:noProof/>
            <w:webHidden/>
          </w:rPr>
          <w:fldChar w:fldCharType="begin"/>
        </w:r>
        <w:r>
          <w:rPr>
            <w:noProof/>
            <w:webHidden/>
          </w:rPr>
          <w:instrText xml:space="preserve"> PAGEREF _Toc164158493 \h </w:instrText>
        </w:r>
        <w:r>
          <w:rPr>
            <w:noProof/>
            <w:webHidden/>
          </w:rPr>
        </w:r>
        <w:r>
          <w:rPr>
            <w:noProof/>
            <w:webHidden/>
          </w:rPr>
          <w:fldChar w:fldCharType="separate"/>
        </w:r>
        <w:r>
          <w:rPr>
            <w:noProof/>
            <w:webHidden/>
          </w:rPr>
          <w:t>11</w:t>
        </w:r>
        <w:r>
          <w:rPr>
            <w:noProof/>
            <w:webHidden/>
          </w:rPr>
          <w:fldChar w:fldCharType="end"/>
        </w:r>
      </w:hyperlink>
    </w:p>
    <w:p w14:paraId="4D6CE8A7" w14:textId="073CD1C0" w:rsidR="00A34B55" w:rsidRDefault="00A34B55">
      <w:pPr>
        <w:pStyle w:val="TDC2"/>
        <w:tabs>
          <w:tab w:val="left" w:pos="960"/>
          <w:tab w:val="right" w:leader="dot" w:pos="8949"/>
        </w:tabs>
        <w:rPr>
          <w:noProof/>
          <w:kern w:val="2"/>
          <w:szCs w:val="24"/>
          <w:lang w:eastAsia="es-ES_tradnl"/>
          <w14:ligatures w14:val="standardContextual"/>
        </w:rPr>
      </w:pPr>
      <w:hyperlink w:anchor="_Toc164158494" w:history="1">
        <w:r w:rsidRPr="00DA3AE6">
          <w:rPr>
            <w:rStyle w:val="Hipervnculo"/>
            <w:noProof/>
          </w:rPr>
          <w:t>4.2.</w:t>
        </w:r>
        <w:r>
          <w:rPr>
            <w:noProof/>
            <w:kern w:val="2"/>
            <w:szCs w:val="24"/>
            <w:lang w:eastAsia="es-ES_tradnl"/>
            <w14:ligatures w14:val="standardContextual"/>
          </w:rPr>
          <w:tab/>
        </w:r>
        <w:r w:rsidRPr="00DA3AE6">
          <w:rPr>
            <w:rStyle w:val="Hipervnculo"/>
            <w:noProof/>
          </w:rPr>
          <w:t>Tecnologías</w:t>
        </w:r>
        <w:r>
          <w:rPr>
            <w:noProof/>
            <w:webHidden/>
          </w:rPr>
          <w:tab/>
        </w:r>
        <w:r>
          <w:rPr>
            <w:noProof/>
            <w:webHidden/>
          </w:rPr>
          <w:fldChar w:fldCharType="begin"/>
        </w:r>
        <w:r>
          <w:rPr>
            <w:noProof/>
            <w:webHidden/>
          </w:rPr>
          <w:instrText xml:space="preserve"> PAGEREF _Toc164158494 \h </w:instrText>
        </w:r>
        <w:r>
          <w:rPr>
            <w:noProof/>
            <w:webHidden/>
          </w:rPr>
        </w:r>
        <w:r>
          <w:rPr>
            <w:noProof/>
            <w:webHidden/>
          </w:rPr>
          <w:fldChar w:fldCharType="separate"/>
        </w:r>
        <w:r>
          <w:rPr>
            <w:noProof/>
            <w:webHidden/>
          </w:rPr>
          <w:t>13</w:t>
        </w:r>
        <w:r>
          <w:rPr>
            <w:noProof/>
            <w:webHidden/>
          </w:rPr>
          <w:fldChar w:fldCharType="end"/>
        </w:r>
      </w:hyperlink>
    </w:p>
    <w:p w14:paraId="662637CA" w14:textId="19AD01E1" w:rsidR="00A34B55" w:rsidRDefault="00A34B55">
      <w:pPr>
        <w:pStyle w:val="TDC2"/>
        <w:tabs>
          <w:tab w:val="left" w:pos="960"/>
          <w:tab w:val="right" w:leader="dot" w:pos="8949"/>
        </w:tabs>
        <w:rPr>
          <w:noProof/>
          <w:kern w:val="2"/>
          <w:szCs w:val="24"/>
          <w:lang w:eastAsia="es-ES_tradnl"/>
          <w14:ligatures w14:val="standardContextual"/>
        </w:rPr>
      </w:pPr>
      <w:hyperlink w:anchor="_Toc164158495" w:history="1">
        <w:r w:rsidRPr="00DA3AE6">
          <w:rPr>
            <w:rStyle w:val="Hipervnculo"/>
            <w:noProof/>
          </w:rPr>
          <w:t>4.3.</w:t>
        </w:r>
        <w:r>
          <w:rPr>
            <w:noProof/>
            <w:kern w:val="2"/>
            <w:szCs w:val="24"/>
            <w:lang w:eastAsia="es-ES_tradnl"/>
            <w14:ligatures w14:val="standardContextual"/>
          </w:rPr>
          <w:tab/>
        </w:r>
        <w:r w:rsidRPr="00DA3AE6">
          <w:rPr>
            <w:rStyle w:val="Hipervnculo"/>
            <w:noProof/>
          </w:rPr>
          <w:t>Plan de desarrollo del proyecto</w:t>
        </w:r>
        <w:r>
          <w:rPr>
            <w:noProof/>
            <w:webHidden/>
          </w:rPr>
          <w:tab/>
        </w:r>
        <w:r>
          <w:rPr>
            <w:noProof/>
            <w:webHidden/>
          </w:rPr>
          <w:fldChar w:fldCharType="begin"/>
        </w:r>
        <w:r>
          <w:rPr>
            <w:noProof/>
            <w:webHidden/>
          </w:rPr>
          <w:instrText xml:space="preserve"> PAGEREF _Toc164158495 \h </w:instrText>
        </w:r>
        <w:r>
          <w:rPr>
            <w:noProof/>
            <w:webHidden/>
          </w:rPr>
        </w:r>
        <w:r>
          <w:rPr>
            <w:noProof/>
            <w:webHidden/>
          </w:rPr>
          <w:fldChar w:fldCharType="separate"/>
        </w:r>
        <w:r>
          <w:rPr>
            <w:noProof/>
            <w:webHidden/>
          </w:rPr>
          <w:t>15</w:t>
        </w:r>
        <w:r>
          <w:rPr>
            <w:noProof/>
            <w:webHidden/>
          </w:rPr>
          <w:fldChar w:fldCharType="end"/>
        </w:r>
      </w:hyperlink>
    </w:p>
    <w:p w14:paraId="63373A84" w14:textId="73D9AB5A"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496" w:history="1">
        <w:r w:rsidRPr="00DA3AE6">
          <w:rPr>
            <w:rStyle w:val="Hipervnculo"/>
            <w:noProof/>
          </w:rPr>
          <w:t>4.3.1.</w:t>
        </w:r>
        <w:r>
          <w:rPr>
            <w:rFonts w:cstheme="minorBidi"/>
            <w:noProof/>
            <w:kern w:val="2"/>
            <w:sz w:val="24"/>
            <w:szCs w:val="24"/>
            <w:lang w:eastAsia="es-ES_tradnl"/>
            <w14:ligatures w14:val="standardContextual"/>
          </w:rPr>
          <w:tab/>
        </w:r>
        <w:r w:rsidRPr="00DA3AE6">
          <w:rPr>
            <w:rStyle w:val="Hipervnculo"/>
            <w:noProof/>
          </w:rPr>
          <w:t>PT1 - Análisis de Requisitos</w:t>
        </w:r>
        <w:r>
          <w:rPr>
            <w:noProof/>
            <w:webHidden/>
          </w:rPr>
          <w:tab/>
        </w:r>
        <w:r>
          <w:rPr>
            <w:noProof/>
            <w:webHidden/>
          </w:rPr>
          <w:fldChar w:fldCharType="begin"/>
        </w:r>
        <w:r>
          <w:rPr>
            <w:noProof/>
            <w:webHidden/>
          </w:rPr>
          <w:instrText xml:space="preserve"> PAGEREF _Toc164158496 \h </w:instrText>
        </w:r>
        <w:r>
          <w:rPr>
            <w:noProof/>
            <w:webHidden/>
          </w:rPr>
        </w:r>
        <w:r>
          <w:rPr>
            <w:noProof/>
            <w:webHidden/>
          </w:rPr>
          <w:fldChar w:fldCharType="separate"/>
        </w:r>
        <w:r>
          <w:rPr>
            <w:noProof/>
            <w:webHidden/>
          </w:rPr>
          <w:t>15</w:t>
        </w:r>
        <w:r>
          <w:rPr>
            <w:noProof/>
            <w:webHidden/>
          </w:rPr>
          <w:fldChar w:fldCharType="end"/>
        </w:r>
      </w:hyperlink>
    </w:p>
    <w:p w14:paraId="58CCB6A3" w14:textId="1DEA3E31"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497" w:history="1">
        <w:r w:rsidRPr="00DA3AE6">
          <w:rPr>
            <w:rStyle w:val="Hipervnculo"/>
            <w:noProof/>
          </w:rPr>
          <w:t>4.3.2.</w:t>
        </w:r>
        <w:r>
          <w:rPr>
            <w:rFonts w:cstheme="minorBidi"/>
            <w:noProof/>
            <w:kern w:val="2"/>
            <w:sz w:val="24"/>
            <w:szCs w:val="24"/>
            <w:lang w:eastAsia="es-ES_tradnl"/>
            <w14:ligatures w14:val="standardContextual"/>
          </w:rPr>
          <w:tab/>
        </w:r>
        <w:r w:rsidRPr="00DA3AE6">
          <w:rPr>
            <w:rStyle w:val="Hipervnculo"/>
            <w:noProof/>
          </w:rPr>
          <w:t>PT2 - Diseño de Interfaz de Usuario</w:t>
        </w:r>
        <w:r>
          <w:rPr>
            <w:noProof/>
            <w:webHidden/>
          </w:rPr>
          <w:tab/>
        </w:r>
        <w:r>
          <w:rPr>
            <w:noProof/>
            <w:webHidden/>
          </w:rPr>
          <w:fldChar w:fldCharType="begin"/>
        </w:r>
        <w:r>
          <w:rPr>
            <w:noProof/>
            <w:webHidden/>
          </w:rPr>
          <w:instrText xml:space="preserve"> PAGEREF _Toc164158497 \h </w:instrText>
        </w:r>
        <w:r>
          <w:rPr>
            <w:noProof/>
            <w:webHidden/>
          </w:rPr>
        </w:r>
        <w:r>
          <w:rPr>
            <w:noProof/>
            <w:webHidden/>
          </w:rPr>
          <w:fldChar w:fldCharType="separate"/>
        </w:r>
        <w:r>
          <w:rPr>
            <w:noProof/>
            <w:webHidden/>
          </w:rPr>
          <w:t>16</w:t>
        </w:r>
        <w:r>
          <w:rPr>
            <w:noProof/>
            <w:webHidden/>
          </w:rPr>
          <w:fldChar w:fldCharType="end"/>
        </w:r>
      </w:hyperlink>
    </w:p>
    <w:p w14:paraId="40877F81" w14:textId="3E7D6AFE"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498" w:history="1">
        <w:r w:rsidRPr="00DA3AE6">
          <w:rPr>
            <w:rStyle w:val="Hipervnculo"/>
            <w:noProof/>
          </w:rPr>
          <w:t>4.3.3.</w:t>
        </w:r>
        <w:r>
          <w:rPr>
            <w:rFonts w:cstheme="minorBidi"/>
            <w:noProof/>
            <w:kern w:val="2"/>
            <w:sz w:val="24"/>
            <w:szCs w:val="24"/>
            <w:lang w:eastAsia="es-ES_tradnl"/>
            <w14:ligatures w14:val="standardContextual"/>
          </w:rPr>
          <w:tab/>
        </w:r>
        <w:r w:rsidRPr="00DA3AE6">
          <w:rPr>
            <w:rStyle w:val="Hipervnculo"/>
            <w:noProof/>
          </w:rPr>
          <w:t>PT3 – Desarrollo y configuración del Backend</w:t>
        </w:r>
        <w:r>
          <w:rPr>
            <w:noProof/>
            <w:webHidden/>
          </w:rPr>
          <w:tab/>
        </w:r>
        <w:r>
          <w:rPr>
            <w:noProof/>
            <w:webHidden/>
          </w:rPr>
          <w:fldChar w:fldCharType="begin"/>
        </w:r>
        <w:r>
          <w:rPr>
            <w:noProof/>
            <w:webHidden/>
          </w:rPr>
          <w:instrText xml:space="preserve"> PAGEREF _Toc164158498 \h </w:instrText>
        </w:r>
        <w:r>
          <w:rPr>
            <w:noProof/>
            <w:webHidden/>
          </w:rPr>
        </w:r>
        <w:r>
          <w:rPr>
            <w:noProof/>
            <w:webHidden/>
          </w:rPr>
          <w:fldChar w:fldCharType="separate"/>
        </w:r>
        <w:r>
          <w:rPr>
            <w:noProof/>
            <w:webHidden/>
          </w:rPr>
          <w:t>17</w:t>
        </w:r>
        <w:r>
          <w:rPr>
            <w:noProof/>
            <w:webHidden/>
          </w:rPr>
          <w:fldChar w:fldCharType="end"/>
        </w:r>
      </w:hyperlink>
    </w:p>
    <w:p w14:paraId="29334E1C" w14:textId="6E2BC743"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499" w:history="1">
        <w:r w:rsidRPr="00DA3AE6">
          <w:rPr>
            <w:rStyle w:val="Hipervnculo"/>
            <w:noProof/>
          </w:rPr>
          <w:t>4.3.4.</w:t>
        </w:r>
        <w:r>
          <w:rPr>
            <w:rFonts w:cstheme="minorBidi"/>
            <w:noProof/>
            <w:kern w:val="2"/>
            <w:sz w:val="24"/>
            <w:szCs w:val="24"/>
            <w:lang w:eastAsia="es-ES_tradnl"/>
            <w14:ligatures w14:val="standardContextual"/>
          </w:rPr>
          <w:tab/>
        </w:r>
        <w:r w:rsidRPr="00DA3AE6">
          <w:rPr>
            <w:rStyle w:val="Hipervnculo"/>
            <w:noProof/>
          </w:rPr>
          <w:t>PT4 - Desarrollo del Frontend</w:t>
        </w:r>
        <w:r>
          <w:rPr>
            <w:noProof/>
            <w:webHidden/>
          </w:rPr>
          <w:tab/>
        </w:r>
        <w:r>
          <w:rPr>
            <w:noProof/>
            <w:webHidden/>
          </w:rPr>
          <w:fldChar w:fldCharType="begin"/>
        </w:r>
        <w:r>
          <w:rPr>
            <w:noProof/>
            <w:webHidden/>
          </w:rPr>
          <w:instrText xml:space="preserve"> PAGEREF _Toc164158499 \h </w:instrText>
        </w:r>
        <w:r>
          <w:rPr>
            <w:noProof/>
            <w:webHidden/>
          </w:rPr>
        </w:r>
        <w:r>
          <w:rPr>
            <w:noProof/>
            <w:webHidden/>
          </w:rPr>
          <w:fldChar w:fldCharType="separate"/>
        </w:r>
        <w:r>
          <w:rPr>
            <w:noProof/>
            <w:webHidden/>
          </w:rPr>
          <w:t>18</w:t>
        </w:r>
        <w:r>
          <w:rPr>
            <w:noProof/>
            <w:webHidden/>
          </w:rPr>
          <w:fldChar w:fldCharType="end"/>
        </w:r>
      </w:hyperlink>
    </w:p>
    <w:p w14:paraId="30483E45" w14:textId="17CE5987"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00" w:history="1">
        <w:r w:rsidRPr="00DA3AE6">
          <w:rPr>
            <w:rStyle w:val="Hipervnculo"/>
            <w:noProof/>
          </w:rPr>
          <w:t>4.3.5.</w:t>
        </w:r>
        <w:r>
          <w:rPr>
            <w:rFonts w:cstheme="minorBidi"/>
            <w:noProof/>
            <w:kern w:val="2"/>
            <w:sz w:val="24"/>
            <w:szCs w:val="24"/>
            <w:lang w:eastAsia="es-ES_tradnl"/>
            <w14:ligatures w14:val="standardContextual"/>
          </w:rPr>
          <w:tab/>
        </w:r>
        <w:r w:rsidRPr="00DA3AE6">
          <w:rPr>
            <w:rStyle w:val="Hipervnculo"/>
            <w:noProof/>
          </w:rPr>
          <w:t>PT5 - Integrac</w:t>
        </w:r>
        <w:r w:rsidRPr="00DA3AE6">
          <w:rPr>
            <w:rStyle w:val="Hipervnculo"/>
            <w:noProof/>
          </w:rPr>
          <w:t>i</w:t>
        </w:r>
        <w:r w:rsidRPr="00DA3AE6">
          <w:rPr>
            <w:rStyle w:val="Hipervnculo"/>
            <w:noProof/>
          </w:rPr>
          <w:t>ón de UI con Backend</w:t>
        </w:r>
        <w:r>
          <w:rPr>
            <w:noProof/>
            <w:webHidden/>
          </w:rPr>
          <w:tab/>
        </w:r>
        <w:r>
          <w:rPr>
            <w:noProof/>
            <w:webHidden/>
          </w:rPr>
          <w:fldChar w:fldCharType="begin"/>
        </w:r>
        <w:r>
          <w:rPr>
            <w:noProof/>
            <w:webHidden/>
          </w:rPr>
          <w:instrText xml:space="preserve"> PAGEREF _Toc164158500 \h </w:instrText>
        </w:r>
        <w:r>
          <w:rPr>
            <w:noProof/>
            <w:webHidden/>
          </w:rPr>
        </w:r>
        <w:r>
          <w:rPr>
            <w:noProof/>
            <w:webHidden/>
          </w:rPr>
          <w:fldChar w:fldCharType="separate"/>
        </w:r>
        <w:r>
          <w:rPr>
            <w:noProof/>
            <w:webHidden/>
          </w:rPr>
          <w:t>19</w:t>
        </w:r>
        <w:r>
          <w:rPr>
            <w:noProof/>
            <w:webHidden/>
          </w:rPr>
          <w:fldChar w:fldCharType="end"/>
        </w:r>
      </w:hyperlink>
    </w:p>
    <w:p w14:paraId="5E89BC73" w14:textId="6F1E7DD3"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01" w:history="1">
        <w:r w:rsidRPr="00DA3AE6">
          <w:rPr>
            <w:rStyle w:val="Hipervnculo"/>
            <w:noProof/>
          </w:rPr>
          <w:t>4.3.6.</w:t>
        </w:r>
        <w:r>
          <w:rPr>
            <w:rFonts w:cstheme="minorBidi"/>
            <w:noProof/>
            <w:kern w:val="2"/>
            <w:sz w:val="24"/>
            <w:szCs w:val="24"/>
            <w:lang w:eastAsia="es-ES_tradnl"/>
            <w14:ligatures w14:val="standardContextual"/>
          </w:rPr>
          <w:tab/>
        </w:r>
        <w:r w:rsidRPr="00DA3AE6">
          <w:rPr>
            <w:rStyle w:val="Hipervnculo"/>
            <w:noProof/>
          </w:rPr>
          <w:t>PT6 - Pruebas y Calidad</w:t>
        </w:r>
        <w:r>
          <w:rPr>
            <w:noProof/>
            <w:webHidden/>
          </w:rPr>
          <w:tab/>
        </w:r>
        <w:r>
          <w:rPr>
            <w:noProof/>
            <w:webHidden/>
          </w:rPr>
          <w:fldChar w:fldCharType="begin"/>
        </w:r>
        <w:r>
          <w:rPr>
            <w:noProof/>
            <w:webHidden/>
          </w:rPr>
          <w:instrText xml:space="preserve"> PAGEREF _Toc164158501 \h </w:instrText>
        </w:r>
        <w:r>
          <w:rPr>
            <w:noProof/>
            <w:webHidden/>
          </w:rPr>
        </w:r>
        <w:r>
          <w:rPr>
            <w:noProof/>
            <w:webHidden/>
          </w:rPr>
          <w:fldChar w:fldCharType="separate"/>
        </w:r>
        <w:r>
          <w:rPr>
            <w:noProof/>
            <w:webHidden/>
          </w:rPr>
          <w:t>19</w:t>
        </w:r>
        <w:r>
          <w:rPr>
            <w:noProof/>
            <w:webHidden/>
          </w:rPr>
          <w:fldChar w:fldCharType="end"/>
        </w:r>
      </w:hyperlink>
    </w:p>
    <w:p w14:paraId="650F6A62" w14:textId="36B6C082"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02" w:history="1">
        <w:r w:rsidRPr="00DA3AE6">
          <w:rPr>
            <w:rStyle w:val="Hipervnculo"/>
            <w:noProof/>
          </w:rPr>
          <w:t>4.3.7.</w:t>
        </w:r>
        <w:r>
          <w:rPr>
            <w:rFonts w:cstheme="minorBidi"/>
            <w:noProof/>
            <w:kern w:val="2"/>
            <w:sz w:val="24"/>
            <w:szCs w:val="24"/>
            <w:lang w:eastAsia="es-ES_tradnl"/>
            <w14:ligatures w14:val="standardContextual"/>
          </w:rPr>
          <w:tab/>
        </w:r>
        <w:r w:rsidRPr="00DA3AE6">
          <w:rPr>
            <w:rStyle w:val="Hipervnculo"/>
            <w:noProof/>
          </w:rPr>
          <w:t>PT7 - Preparación para el Lanzamiento</w:t>
        </w:r>
        <w:r>
          <w:rPr>
            <w:noProof/>
            <w:webHidden/>
          </w:rPr>
          <w:tab/>
        </w:r>
        <w:r>
          <w:rPr>
            <w:noProof/>
            <w:webHidden/>
          </w:rPr>
          <w:fldChar w:fldCharType="begin"/>
        </w:r>
        <w:r>
          <w:rPr>
            <w:noProof/>
            <w:webHidden/>
          </w:rPr>
          <w:instrText xml:space="preserve"> PAGEREF _Toc164158502 \h </w:instrText>
        </w:r>
        <w:r>
          <w:rPr>
            <w:noProof/>
            <w:webHidden/>
          </w:rPr>
        </w:r>
        <w:r>
          <w:rPr>
            <w:noProof/>
            <w:webHidden/>
          </w:rPr>
          <w:fldChar w:fldCharType="separate"/>
        </w:r>
        <w:r>
          <w:rPr>
            <w:noProof/>
            <w:webHidden/>
          </w:rPr>
          <w:t>20</w:t>
        </w:r>
        <w:r>
          <w:rPr>
            <w:noProof/>
            <w:webHidden/>
          </w:rPr>
          <w:fldChar w:fldCharType="end"/>
        </w:r>
      </w:hyperlink>
    </w:p>
    <w:p w14:paraId="1B710CF1" w14:textId="1CD5BF0B" w:rsidR="00A34B55" w:rsidRDefault="00A34B55">
      <w:pPr>
        <w:pStyle w:val="TDC2"/>
        <w:tabs>
          <w:tab w:val="left" w:pos="960"/>
          <w:tab w:val="right" w:leader="dot" w:pos="8949"/>
        </w:tabs>
        <w:rPr>
          <w:noProof/>
          <w:kern w:val="2"/>
          <w:szCs w:val="24"/>
          <w:lang w:eastAsia="es-ES_tradnl"/>
          <w14:ligatures w14:val="standardContextual"/>
        </w:rPr>
      </w:pPr>
      <w:hyperlink w:anchor="_Toc164158503" w:history="1">
        <w:r w:rsidRPr="00DA3AE6">
          <w:rPr>
            <w:rStyle w:val="Hipervnculo"/>
            <w:noProof/>
          </w:rPr>
          <w:t>4.4.</w:t>
        </w:r>
        <w:r>
          <w:rPr>
            <w:noProof/>
            <w:kern w:val="2"/>
            <w:szCs w:val="24"/>
            <w:lang w:eastAsia="es-ES_tradnl"/>
            <w14:ligatures w14:val="standardContextual"/>
          </w:rPr>
          <w:tab/>
        </w:r>
        <w:r w:rsidRPr="00DA3AE6">
          <w:rPr>
            <w:rStyle w:val="Hipervnculo"/>
            <w:noProof/>
          </w:rPr>
          <w:t>Plan de Trabajo</w:t>
        </w:r>
        <w:r>
          <w:rPr>
            <w:noProof/>
            <w:webHidden/>
          </w:rPr>
          <w:tab/>
        </w:r>
        <w:r>
          <w:rPr>
            <w:noProof/>
            <w:webHidden/>
          </w:rPr>
          <w:fldChar w:fldCharType="begin"/>
        </w:r>
        <w:r>
          <w:rPr>
            <w:noProof/>
            <w:webHidden/>
          </w:rPr>
          <w:instrText xml:space="preserve"> PAGEREF _Toc164158503 \h </w:instrText>
        </w:r>
        <w:r>
          <w:rPr>
            <w:noProof/>
            <w:webHidden/>
          </w:rPr>
        </w:r>
        <w:r>
          <w:rPr>
            <w:noProof/>
            <w:webHidden/>
          </w:rPr>
          <w:fldChar w:fldCharType="separate"/>
        </w:r>
        <w:r>
          <w:rPr>
            <w:noProof/>
            <w:webHidden/>
          </w:rPr>
          <w:t>20</w:t>
        </w:r>
        <w:r>
          <w:rPr>
            <w:noProof/>
            <w:webHidden/>
          </w:rPr>
          <w:fldChar w:fldCharType="end"/>
        </w:r>
      </w:hyperlink>
    </w:p>
    <w:p w14:paraId="5B0A3D23" w14:textId="3C7C9DFB" w:rsidR="00A34B55" w:rsidRDefault="00A34B55">
      <w:pPr>
        <w:pStyle w:val="TDC2"/>
        <w:tabs>
          <w:tab w:val="left" w:pos="960"/>
          <w:tab w:val="right" w:leader="dot" w:pos="8949"/>
        </w:tabs>
        <w:rPr>
          <w:noProof/>
          <w:kern w:val="2"/>
          <w:szCs w:val="24"/>
          <w:lang w:eastAsia="es-ES_tradnl"/>
          <w14:ligatures w14:val="standardContextual"/>
        </w:rPr>
      </w:pPr>
      <w:hyperlink w:anchor="_Toc164158504" w:history="1">
        <w:r w:rsidRPr="00DA3AE6">
          <w:rPr>
            <w:rStyle w:val="Hipervnculo"/>
            <w:noProof/>
          </w:rPr>
          <w:t>4.5.</w:t>
        </w:r>
        <w:r>
          <w:rPr>
            <w:noProof/>
            <w:kern w:val="2"/>
            <w:szCs w:val="24"/>
            <w:lang w:eastAsia="es-ES_tradnl"/>
            <w14:ligatures w14:val="standardContextual"/>
          </w:rPr>
          <w:tab/>
        </w:r>
        <w:r w:rsidRPr="00DA3AE6">
          <w:rPr>
            <w:rStyle w:val="Hipervnculo"/>
            <w:noProof/>
          </w:rPr>
          <w:t>Recursos</w:t>
        </w:r>
        <w:r>
          <w:rPr>
            <w:noProof/>
            <w:webHidden/>
          </w:rPr>
          <w:tab/>
        </w:r>
        <w:r>
          <w:rPr>
            <w:noProof/>
            <w:webHidden/>
          </w:rPr>
          <w:fldChar w:fldCharType="begin"/>
        </w:r>
        <w:r>
          <w:rPr>
            <w:noProof/>
            <w:webHidden/>
          </w:rPr>
          <w:instrText xml:space="preserve"> PAGEREF _Toc164158504 \h </w:instrText>
        </w:r>
        <w:r>
          <w:rPr>
            <w:noProof/>
            <w:webHidden/>
          </w:rPr>
        </w:r>
        <w:r>
          <w:rPr>
            <w:noProof/>
            <w:webHidden/>
          </w:rPr>
          <w:fldChar w:fldCharType="separate"/>
        </w:r>
        <w:r>
          <w:rPr>
            <w:noProof/>
            <w:webHidden/>
          </w:rPr>
          <w:t>22</w:t>
        </w:r>
        <w:r>
          <w:rPr>
            <w:noProof/>
            <w:webHidden/>
          </w:rPr>
          <w:fldChar w:fldCharType="end"/>
        </w:r>
      </w:hyperlink>
    </w:p>
    <w:p w14:paraId="32D83B69" w14:textId="45EB9802"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05" w:history="1">
        <w:r w:rsidRPr="00DA3AE6">
          <w:rPr>
            <w:rStyle w:val="Hipervnculo"/>
            <w:noProof/>
          </w:rPr>
          <w:t>4.5.1.</w:t>
        </w:r>
        <w:r>
          <w:rPr>
            <w:rFonts w:cstheme="minorBidi"/>
            <w:noProof/>
            <w:kern w:val="2"/>
            <w:sz w:val="24"/>
            <w:szCs w:val="24"/>
            <w:lang w:eastAsia="es-ES_tradnl"/>
            <w14:ligatures w14:val="standardContextual"/>
          </w:rPr>
          <w:tab/>
        </w:r>
        <w:r w:rsidRPr="00DA3AE6">
          <w:rPr>
            <w:rStyle w:val="Hipervnculo"/>
            <w:noProof/>
          </w:rPr>
          <w:t>Recursos Técnicos</w:t>
        </w:r>
        <w:r>
          <w:rPr>
            <w:noProof/>
            <w:webHidden/>
          </w:rPr>
          <w:tab/>
        </w:r>
        <w:r>
          <w:rPr>
            <w:noProof/>
            <w:webHidden/>
          </w:rPr>
          <w:fldChar w:fldCharType="begin"/>
        </w:r>
        <w:r>
          <w:rPr>
            <w:noProof/>
            <w:webHidden/>
          </w:rPr>
          <w:instrText xml:space="preserve"> PAGEREF _Toc164158505 \h </w:instrText>
        </w:r>
        <w:r>
          <w:rPr>
            <w:noProof/>
            <w:webHidden/>
          </w:rPr>
        </w:r>
        <w:r>
          <w:rPr>
            <w:noProof/>
            <w:webHidden/>
          </w:rPr>
          <w:fldChar w:fldCharType="separate"/>
        </w:r>
        <w:r>
          <w:rPr>
            <w:noProof/>
            <w:webHidden/>
          </w:rPr>
          <w:t>22</w:t>
        </w:r>
        <w:r>
          <w:rPr>
            <w:noProof/>
            <w:webHidden/>
          </w:rPr>
          <w:fldChar w:fldCharType="end"/>
        </w:r>
      </w:hyperlink>
    </w:p>
    <w:p w14:paraId="2C6C00DD" w14:textId="2BAB36CA"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06" w:history="1">
        <w:r w:rsidRPr="00DA3AE6">
          <w:rPr>
            <w:rStyle w:val="Hipervnculo"/>
            <w:noProof/>
          </w:rPr>
          <w:t>4.5.2.</w:t>
        </w:r>
        <w:r>
          <w:rPr>
            <w:rFonts w:cstheme="minorBidi"/>
            <w:noProof/>
            <w:kern w:val="2"/>
            <w:sz w:val="24"/>
            <w:szCs w:val="24"/>
            <w:lang w:eastAsia="es-ES_tradnl"/>
            <w14:ligatures w14:val="standardContextual"/>
          </w:rPr>
          <w:tab/>
        </w:r>
        <w:r w:rsidRPr="00DA3AE6">
          <w:rPr>
            <w:rStyle w:val="Hipervnculo"/>
            <w:noProof/>
          </w:rPr>
          <w:t>Recursos Humanos</w:t>
        </w:r>
        <w:r>
          <w:rPr>
            <w:noProof/>
            <w:webHidden/>
          </w:rPr>
          <w:tab/>
        </w:r>
        <w:r>
          <w:rPr>
            <w:noProof/>
            <w:webHidden/>
          </w:rPr>
          <w:fldChar w:fldCharType="begin"/>
        </w:r>
        <w:r>
          <w:rPr>
            <w:noProof/>
            <w:webHidden/>
          </w:rPr>
          <w:instrText xml:space="preserve"> PAGEREF _Toc164158506 \h </w:instrText>
        </w:r>
        <w:r>
          <w:rPr>
            <w:noProof/>
            <w:webHidden/>
          </w:rPr>
        </w:r>
        <w:r>
          <w:rPr>
            <w:noProof/>
            <w:webHidden/>
          </w:rPr>
          <w:fldChar w:fldCharType="separate"/>
        </w:r>
        <w:r>
          <w:rPr>
            <w:noProof/>
            <w:webHidden/>
          </w:rPr>
          <w:t>22</w:t>
        </w:r>
        <w:r>
          <w:rPr>
            <w:noProof/>
            <w:webHidden/>
          </w:rPr>
          <w:fldChar w:fldCharType="end"/>
        </w:r>
      </w:hyperlink>
    </w:p>
    <w:p w14:paraId="4669F055" w14:textId="17DD1FE4" w:rsidR="00A34B55" w:rsidRDefault="00A34B55">
      <w:pPr>
        <w:pStyle w:val="TDC2"/>
        <w:tabs>
          <w:tab w:val="left" w:pos="960"/>
          <w:tab w:val="right" w:leader="dot" w:pos="8949"/>
        </w:tabs>
        <w:rPr>
          <w:noProof/>
          <w:kern w:val="2"/>
          <w:szCs w:val="24"/>
          <w:lang w:eastAsia="es-ES_tradnl"/>
          <w14:ligatures w14:val="standardContextual"/>
        </w:rPr>
      </w:pPr>
      <w:hyperlink w:anchor="_Toc164158507" w:history="1">
        <w:r w:rsidRPr="00DA3AE6">
          <w:rPr>
            <w:rStyle w:val="Hipervnculo"/>
            <w:noProof/>
          </w:rPr>
          <w:t>4.6.</w:t>
        </w:r>
        <w:r>
          <w:rPr>
            <w:noProof/>
            <w:kern w:val="2"/>
            <w:szCs w:val="24"/>
            <w:lang w:eastAsia="es-ES_tradnl"/>
            <w14:ligatures w14:val="standardContextual"/>
          </w:rPr>
          <w:tab/>
        </w:r>
        <w:r w:rsidRPr="00DA3AE6">
          <w:rPr>
            <w:rStyle w:val="Hipervnculo"/>
            <w:noProof/>
          </w:rPr>
          <w:t xml:space="preserve">Costes </w:t>
        </w:r>
        <w:r>
          <w:rPr>
            <w:noProof/>
            <w:webHidden/>
          </w:rPr>
          <w:tab/>
        </w:r>
        <w:r>
          <w:rPr>
            <w:noProof/>
            <w:webHidden/>
          </w:rPr>
          <w:fldChar w:fldCharType="begin"/>
        </w:r>
        <w:r>
          <w:rPr>
            <w:noProof/>
            <w:webHidden/>
          </w:rPr>
          <w:instrText xml:space="preserve"> PAGEREF _Toc164158507 \h </w:instrText>
        </w:r>
        <w:r>
          <w:rPr>
            <w:noProof/>
            <w:webHidden/>
          </w:rPr>
        </w:r>
        <w:r>
          <w:rPr>
            <w:noProof/>
            <w:webHidden/>
          </w:rPr>
          <w:fldChar w:fldCharType="separate"/>
        </w:r>
        <w:r>
          <w:rPr>
            <w:noProof/>
            <w:webHidden/>
          </w:rPr>
          <w:t>22</w:t>
        </w:r>
        <w:r>
          <w:rPr>
            <w:noProof/>
            <w:webHidden/>
          </w:rPr>
          <w:fldChar w:fldCharType="end"/>
        </w:r>
      </w:hyperlink>
    </w:p>
    <w:p w14:paraId="6935C2BF" w14:textId="13D65967" w:rsidR="00A34B55" w:rsidRDefault="00A34B55">
      <w:pPr>
        <w:pStyle w:val="TDC2"/>
        <w:tabs>
          <w:tab w:val="left" w:pos="960"/>
          <w:tab w:val="right" w:leader="dot" w:pos="8949"/>
        </w:tabs>
        <w:rPr>
          <w:noProof/>
          <w:kern w:val="2"/>
          <w:szCs w:val="24"/>
          <w:lang w:eastAsia="es-ES_tradnl"/>
          <w14:ligatures w14:val="standardContextual"/>
        </w:rPr>
      </w:pPr>
      <w:hyperlink w:anchor="_Toc164158508" w:history="1">
        <w:r w:rsidRPr="00DA3AE6">
          <w:rPr>
            <w:rStyle w:val="Hipervnculo"/>
            <w:noProof/>
          </w:rPr>
          <w:t>4.7.</w:t>
        </w:r>
        <w:r>
          <w:rPr>
            <w:noProof/>
            <w:kern w:val="2"/>
            <w:szCs w:val="24"/>
            <w:lang w:eastAsia="es-ES_tradnl"/>
            <w14:ligatures w14:val="standardContextual"/>
          </w:rPr>
          <w:tab/>
        </w:r>
        <w:r w:rsidRPr="00DA3AE6">
          <w:rPr>
            <w:rStyle w:val="Hipervnculo"/>
            <w:noProof/>
          </w:rPr>
          <w:t>Condicionantes y Limitaciones</w:t>
        </w:r>
        <w:r>
          <w:rPr>
            <w:noProof/>
            <w:webHidden/>
          </w:rPr>
          <w:tab/>
        </w:r>
        <w:r>
          <w:rPr>
            <w:noProof/>
            <w:webHidden/>
          </w:rPr>
          <w:fldChar w:fldCharType="begin"/>
        </w:r>
        <w:r>
          <w:rPr>
            <w:noProof/>
            <w:webHidden/>
          </w:rPr>
          <w:instrText xml:space="preserve"> PAGEREF _Toc164158508 \h </w:instrText>
        </w:r>
        <w:r>
          <w:rPr>
            <w:noProof/>
            <w:webHidden/>
          </w:rPr>
        </w:r>
        <w:r>
          <w:rPr>
            <w:noProof/>
            <w:webHidden/>
          </w:rPr>
          <w:fldChar w:fldCharType="separate"/>
        </w:r>
        <w:r>
          <w:rPr>
            <w:noProof/>
            <w:webHidden/>
          </w:rPr>
          <w:t>23</w:t>
        </w:r>
        <w:r>
          <w:rPr>
            <w:noProof/>
            <w:webHidden/>
          </w:rPr>
          <w:fldChar w:fldCharType="end"/>
        </w:r>
      </w:hyperlink>
    </w:p>
    <w:p w14:paraId="4E7CF95F" w14:textId="1061F50A"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09" w:history="1">
        <w:r w:rsidRPr="00DA3AE6">
          <w:rPr>
            <w:rStyle w:val="Hipervnculo"/>
            <w:noProof/>
          </w:rPr>
          <w:t>4.7.1.</w:t>
        </w:r>
        <w:r>
          <w:rPr>
            <w:rFonts w:cstheme="minorBidi"/>
            <w:noProof/>
            <w:kern w:val="2"/>
            <w:sz w:val="24"/>
            <w:szCs w:val="24"/>
            <w:lang w:eastAsia="es-ES_tradnl"/>
            <w14:ligatures w14:val="standardContextual"/>
          </w:rPr>
          <w:tab/>
        </w:r>
        <w:r w:rsidRPr="00DA3AE6">
          <w:rPr>
            <w:rStyle w:val="Hipervnculo"/>
            <w:noProof/>
          </w:rPr>
          <w:t>Error con la API en iOS</w:t>
        </w:r>
        <w:r>
          <w:rPr>
            <w:noProof/>
            <w:webHidden/>
          </w:rPr>
          <w:tab/>
        </w:r>
        <w:r>
          <w:rPr>
            <w:noProof/>
            <w:webHidden/>
          </w:rPr>
          <w:fldChar w:fldCharType="begin"/>
        </w:r>
        <w:r>
          <w:rPr>
            <w:noProof/>
            <w:webHidden/>
          </w:rPr>
          <w:instrText xml:space="preserve"> PAGEREF _Toc164158509 \h </w:instrText>
        </w:r>
        <w:r>
          <w:rPr>
            <w:noProof/>
            <w:webHidden/>
          </w:rPr>
        </w:r>
        <w:r>
          <w:rPr>
            <w:noProof/>
            <w:webHidden/>
          </w:rPr>
          <w:fldChar w:fldCharType="separate"/>
        </w:r>
        <w:r>
          <w:rPr>
            <w:noProof/>
            <w:webHidden/>
          </w:rPr>
          <w:t>23</w:t>
        </w:r>
        <w:r>
          <w:rPr>
            <w:noProof/>
            <w:webHidden/>
          </w:rPr>
          <w:fldChar w:fldCharType="end"/>
        </w:r>
      </w:hyperlink>
    </w:p>
    <w:p w14:paraId="2B777F24" w14:textId="0FEB0B9C"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10" w:history="1">
        <w:r w:rsidRPr="00DA3AE6">
          <w:rPr>
            <w:rStyle w:val="Hipervnculo"/>
            <w:noProof/>
            <w:lang w:val="es-ES_tradnl"/>
          </w:rPr>
          <w:t>4.7.2.</w:t>
        </w:r>
        <w:r>
          <w:rPr>
            <w:rFonts w:cstheme="minorBidi"/>
            <w:noProof/>
            <w:kern w:val="2"/>
            <w:sz w:val="24"/>
            <w:szCs w:val="24"/>
            <w:lang w:eastAsia="es-ES_tradnl"/>
            <w14:ligatures w14:val="standardContextual"/>
          </w:rPr>
          <w:tab/>
        </w:r>
        <w:r w:rsidRPr="00DA3AE6">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_Toc164158510 \h </w:instrText>
        </w:r>
        <w:r>
          <w:rPr>
            <w:noProof/>
            <w:webHidden/>
          </w:rPr>
        </w:r>
        <w:r>
          <w:rPr>
            <w:noProof/>
            <w:webHidden/>
          </w:rPr>
          <w:fldChar w:fldCharType="separate"/>
        </w:r>
        <w:r>
          <w:rPr>
            <w:noProof/>
            <w:webHidden/>
          </w:rPr>
          <w:t>24</w:t>
        </w:r>
        <w:r>
          <w:rPr>
            <w:noProof/>
            <w:webHidden/>
          </w:rPr>
          <w:fldChar w:fldCharType="end"/>
        </w:r>
      </w:hyperlink>
    </w:p>
    <w:p w14:paraId="22554273" w14:textId="09BDDA6A"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11" w:history="1">
        <w:r w:rsidRPr="00DA3AE6">
          <w:rPr>
            <w:rStyle w:val="Hipervnculo"/>
            <w:noProof/>
            <w:lang w:val="es-ES_tradnl"/>
          </w:rPr>
          <w:t>4.7.3.</w:t>
        </w:r>
        <w:r>
          <w:rPr>
            <w:rFonts w:cstheme="minorBidi"/>
            <w:noProof/>
            <w:kern w:val="2"/>
            <w:sz w:val="24"/>
            <w:szCs w:val="24"/>
            <w:lang w:eastAsia="es-ES_tradnl"/>
            <w14:ligatures w14:val="standardContextual"/>
          </w:rPr>
          <w:tab/>
        </w:r>
        <w:r w:rsidRPr="00DA3AE6">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_Toc164158511 \h </w:instrText>
        </w:r>
        <w:r>
          <w:rPr>
            <w:noProof/>
            <w:webHidden/>
          </w:rPr>
        </w:r>
        <w:r>
          <w:rPr>
            <w:noProof/>
            <w:webHidden/>
          </w:rPr>
          <w:fldChar w:fldCharType="separate"/>
        </w:r>
        <w:r>
          <w:rPr>
            <w:noProof/>
            <w:webHidden/>
          </w:rPr>
          <w:t>25</w:t>
        </w:r>
        <w:r>
          <w:rPr>
            <w:noProof/>
            <w:webHidden/>
          </w:rPr>
          <w:fldChar w:fldCharType="end"/>
        </w:r>
      </w:hyperlink>
    </w:p>
    <w:p w14:paraId="3BE2FC5C" w14:textId="69195A35"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12" w:history="1">
        <w:r w:rsidRPr="00DA3AE6">
          <w:rPr>
            <w:rStyle w:val="Hipervnculo"/>
            <w:noProof/>
            <w:lang w:val="es-ES_tradnl"/>
          </w:rPr>
          <w:t>4.7.4.</w:t>
        </w:r>
        <w:r>
          <w:rPr>
            <w:rFonts w:cstheme="minorBidi"/>
            <w:noProof/>
            <w:kern w:val="2"/>
            <w:sz w:val="24"/>
            <w:szCs w:val="24"/>
            <w:lang w:eastAsia="es-ES_tradnl"/>
            <w14:ligatures w14:val="standardContextual"/>
          </w:rPr>
          <w:tab/>
        </w:r>
        <w:r w:rsidRPr="00DA3AE6">
          <w:rPr>
            <w:rStyle w:val="Hipervnculo"/>
            <w:noProof/>
            <w:lang w:val="es-ES_tradnl"/>
          </w:rPr>
          <w:t>Notificaciones</w:t>
        </w:r>
        <w:r>
          <w:rPr>
            <w:noProof/>
            <w:webHidden/>
          </w:rPr>
          <w:tab/>
        </w:r>
        <w:r>
          <w:rPr>
            <w:noProof/>
            <w:webHidden/>
          </w:rPr>
          <w:fldChar w:fldCharType="begin"/>
        </w:r>
        <w:r>
          <w:rPr>
            <w:noProof/>
            <w:webHidden/>
          </w:rPr>
          <w:instrText xml:space="preserve"> PAGEREF _Toc164158512 \h </w:instrText>
        </w:r>
        <w:r>
          <w:rPr>
            <w:noProof/>
            <w:webHidden/>
          </w:rPr>
        </w:r>
        <w:r>
          <w:rPr>
            <w:noProof/>
            <w:webHidden/>
          </w:rPr>
          <w:fldChar w:fldCharType="separate"/>
        </w:r>
        <w:r>
          <w:rPr>
            <w:noProof/>
            <w:webHidden/>
          </w:rPr>
          <w:t>25</w:t>
        </w:r>
        <w:r>
          <w:rPr>
            <w:noProof/>
            <w:webHidden/>
          </w:rPr>
          <w:fldChar w:fldCharType="end"/>
        </w:r>
      </w:hyperlink>
    </w:p>
    <w:p w14:paraId="0DF8334F" w14:textId="01A34605"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13" w:history="1">
        <w:r w:rsidRPr="00DA3AE6">
          <w:rPr>
            <w:rStyle w:val="Hipervnculo"/>
            <w:noProof/>
            <w:lang w:val="es-ES_tradnl"/>
          </w:rPr>
          <w:t>4.7.5.</w:t>
        </w:r>
        <w:r>
          <w:rPr>
            <w:rFonts w:cstheme="minorBidi"/>
            <w:noProof/>
            <w:kern w:val="2"/>
            <w:sz w:val="24"/>
            <w:szCs w:val="24"/>
            <w:lang w:eastAsia="es-ES_tradnl"/>
            <w14:ligatures w14:val="standardContextual"/>
          </w:rPr>
          <w:tab/>
        </w:r>
        <w:r w:rsidRPr="00DA3AE6">
          <w:rPr>
            <w:rStyle w:val="Hipervnculo"/>
            <w:noProof/>
            <w:lang w:val="es-ES_tradnl"/>
          </w:rPr>
          <w:t>Autenticación en local</w:t>
        </w:r>
        <w:r>
          <w:rPr>
            <w:noProof/>
            <w:webHidden/>
          </w:rPr>
          <w:tab/>
        </w:r>
        <w:r>
          <w:rPr>
            <w:noProof/>
            <w:webHidden/>
          </w:rPr>
          <w:fldChar w:fldCharType="begin"/>
        </w:r>
        <w:r>
          <w:rPr>
            <w:noProof/>
            <w:webHidden/>
          </w:rPr>
          <w:instrText xml:space="preserve"> PAGEREF _Toc164158513 \h </w:instrText>
        </w:r>
        <w:r>
          <w:rPr>
            <w:noProof/>
            <w:webHidden/>
          </w:rPr>
        </w:r>
        <w:r>
          <w:rPr>
            <w:noProof/>
            <w:webHidden/>
          </w:rPr>
          <w:fldChar w:fldCharType="separate"/>
        </w:r>
        <w:r>
          <w:rPr>
            <w:noProof/>
            <w:webHidden/>
          </w:rPr>
          <w:t>25</w:t>
        </w:r>
        <w:r>
          <w:rPr>
            <w:noProof/>
            <w:webHidden/>
          </w:rPr>
          <w:fldChar w:fldCharType="end"/>
        </w:r>
      </w:hyperlink>
    </w:p>
    <w:p w14:paraId="05D52808" w14:textId="1ED8ACBE"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14" w:history="1">
        <w:r w:rsidRPr="00DA3AE6">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Desarrollo</w:t>
        </w:r>
        <w:r w:rsidRPr="00DA3AE6">
          <w:rPr>
            <w:rStyle w:val="Hipervnculo"/>
          </w:rPr>
          <w:t xml:space="preserve"> </w:t>
        </w:r>
        <w:r w:rsidRPr="00DA3AE6">
          <w:rPr>
            <w:rStyle w:val="Hipervnculo"/>
          </w:rPr>
          <w:t>de la Solución Técnica</w:t>
        </w:r>
        <w:r>
          <w:rPr>
            <w:webHidden/>
          </w:rPr>
          <w:tab/>
        </w:r>
        <w:r>
          <w:rPr>
            <w:webHidden/>
          </w:rPr>
          <w:fldChar w:fldCharType="begin"/>
        </w:r>
        <w:r>
          <w:rPr>
            <w:webHidden/>
          </w:rPr>
          <w:instrText xml:space="preserve"> PAGEREF _Toc164158514 \h </w:instrText>
        </w:r>
        <w:r>
          <w:rPr>
            <w:webHidden/>
          </w:rPr>
        </w:r>
        <w:r>
          <w:rPr>
            <w:webHidden/>
          </w:rPr>
          <w:fldChar w:fldCharType="separate"/>
        </w:r>
        <w:r>
          <w:rPr>
            <w:webHidden/>
          </w:rPr>
          <w:t>27</w:t>
        </w:r>
        <w:r>
          <w:rPr>
            <w:webHidden/>
          </w:rPr>
          <w:fldChar w:fldCharType="end"/>
        </w:r>
      </w:hyperlink>
    </w:p>
    <w:p w14:paraId="5D6D7593" w14:textId="436CF2F1" w:rsidR="00A34B55" w:rsidRDefault="00A34B55">
      <w:pPr>
        <w:pStyle w:val="TDC2"/>
        <w:tabs>
          <w:tab w:val="left" w:pos="960"/>
          <w:tab w:val="right" w:leader="dot" w:pos="8949"/>
        </w:tabs>
        <w:rPr>
          <w:noProof/>
          <w:kern w:val="2"/>
          <w:szCs w:val="24"/>
          <w:lang w:eastAsia="es-ES_tradnl"/>
          <w14:ligatures w14:val="standardContextual"/>
        </w:rPr>
      </w:pPr>
      <w:hyperlink w:anchor="_Toc164158515" w:history="1">
        <w:r w:rsidRPr="00DA3AE6">
          <w:rPr>
            <w:rStyle w:val="Hipervnculo"/>
            <w:noProof/>
          </w:rPr>
          <w:t>5.1.</w:t>
        </w:r>
        <w:r>
          <w:rPr>
            <w:noProof/>
            <w:kern w:val="2"/>
            <w:szCs w:val="24"/>
            <w:lang w:eastAsia="es-ES_tradnl"/>
            <w14:ligatures w14:val="standardContextual"/>
          </w:rPr>
          <w:tab/>
        </w:r>
        <w:r w:rsidRPr="00DA3AE6">
          <w:rPr>
            <w:rStyle w:val="Hipervnculo"/>
            <w:noProof/>
          </w:rPr>
          <w:t>PT1 - Análisis de Requisitos</w:t>
        </w:r>
        <w:r>
          <w:rPr>
            <w:noProof/>
            <w:webHidden/>
          </w:rPr>
          <w:tab/>
        </w:r>
        <w:r>
          <w:rPr>
            <w:noProof/>
            <w:webHidden/>
          </w:rPr>
          <w:fldChar w:fldCharType="begin"/>
        </w:r>
        <w:r>
          <w:rPr>
            <w:noProof/>
            <w:webHidden/>
          </w:rPr>
          <w:instrText xml:space="preserve"> PAGEREF _Toc164158515 \h </w:instrText>
        </w:r>
        <w:r>
          <w:rPr>
            <w:noProof/>
            <w:webHidden/>
          </w:rPr>
        </w:r>
        <w:r>
          <w:rPr>
            <w:noProof/>
            <w:webHidden/>
          </w:rPr>
          <w:fldChar w:fldCharType="separate"/>
        </w:r>
        <w:r>
          <w:rPr>
            <w:noProof/>
            <w:webHidden/>
          </w:rPr>
          <w:t>27</w:t>
        </w:r>
        <w:r>
          <w:rPr>
            <w:noProof/>
            <w:webHidden/>
          </w:rPr>
          <w:fldChar w:fldCharType="end"/>
        </w:r>
      </w:hyperlink>
    </w:p>
    <w:p w14:paraId="4B446ADC" w14:textId="3DCB7328" w:rsidR="00A34B55" w:rsidRDefault="00A34B55">
      <w:pPr>
        <w:pStyle w:val="TDC2"/>
        <w:tabs>
          <w:tab w:val="left" w:pos="960"/>
          <w:tab w:val="right" w:leader="dot" w:pos="8949"/>
        </w:tabs>
        <w:rPr>
          <w:noProof/>
          <w:kern w:val="2"/>
          <w:szCs w:val="24"/>
          <w:lang w:eastAsia="es-ES_tradnl"/>
          <w14:ligatures w14:val="standardContextual"/>
        </w:rPr>
      </w:pPr>
      <w:hyperlink w:anchor="_Toc164158516" w:history="1">
        <w:r w:rsidRPr="00DA3AE6">
          <w:rPr>
            <w:rStyle w:val="Hipervnculo"/>
            <w:noProof/>
          </w:rPr>
          <w:t>5.2.</w:t>
        </w:r>
        <w:r>
          <w:rPr>
            <w:noProof/>
            <w:kern w:val="2"/>
            <w:szCs w:val="24"/>
            <w:lang w:eastAsia="es-ES_tradnl"/>
            <w14:ligatures w14:val="standardContextual"/>
          </w:rPr>
          <w:tab/>
        </w:r>
        <w:r w:rsidRPr="00DA3AE6">
          <w:rPr>
            <w:rStyle w:val="Hipervnculo"/>
            <w:noProof/>
          </w:rPr>
          <w:t>PT2 - Diseño de Interfaz de Usuario</w:t>
        </w:r>
        <w:r>
          <w:rPr>
            <w:noProof/>
            <w:webHidden/>
          </w:rPr>
          <w:tab/>
        </w:r>
        <w:r>
          <w:rPr>
            <w:noProof/>
            <w:webHidden/>
          </w:rPr>
          <w:fldChar w:fldCharType="begin"/>
        </w:r>
        <w:r>
          <w:rPr>
            <w:noProof/>
            <w:webHidden/>
          </w:rPr>
          <w:instrText xml:space="preserve"> PAGEREF _Toc164158516 \h </w:instrText>
        </w:r>
        <w:r>
          <w:rPr>
            <w:noProof/>
            <w:webHidden/>
          </w:rPr>
        </w:r>
        <w:r>
          <w:rPr>
            <w:noProof/>
            <w:webHidden/>
          </w:rPr>
          <w:fldChar w:fldCharType="separate"/>
        </w:r>
        <w:r>
          <w:rPr>
            <w:noProof/>
            <w:webHidden/>
          </w:rPr>
          <w:t>31</w:t>
        </w:r>
        <w:r>
          <w:rPr>
            <w:noProof/>
            <w:webHidden/>
          </w:rPr>
          <w:fldChar w:fldCharType="end"/>
        </w:r>
      </w:hyperlink>
    </w:p>
    <w:p w14:paraId="1AC44753" w14:textId="62CE3A3C" w:rsidR="00A34B55" w:rsidRDefault="00A34B55">
      <w:pPr>
        <w:pStyle w:val="TDC2"/>
        <w:tabs>
          <w:tab w:val="left" w:pos="960"/>
          <w:tab w:val="right" w:leader="dot" w:pos="8949"/>
        </w:tabs>
        <w:rPr>
          <w:noProof/>
          <w:kern w:val="2"/>
          <w:szCs w:val="24"/>
          <w:lang w:eastAsia="es-ES_tradnl"/>
          <w14:ligatures w14:val="standardContextual"/>
        </w:rPr>
      </w:pPr>
      <w:hyperlink w:anchor="_Toc164158517" w:history="1">
        <w:r w:rsidRPr="00DA3AE6">
          <w:rPr>
            <w:rStyle w:val="Hipervnculo"/>
            <w:noProof/>
          </w:rPr>
          <w:t>5.3.</w:t>
        </w:r>
        <w:r>
          <w:rPr>
            <w:noProof/>
            <w:kern w:val="2"/>
            <w:szCs w:val="24"/>
            <w:lang w:eastAsia="es-ES_tradnl"/>
            <w14:ligatures w14:val="standardContextual"/>
          </w:rPr>
          <w:tab/>
        </w:r>
        <w:r w:rsidRPr="00DA3AE6">
          <w:rPr>
            <w:rStyle w:val="Hipervnculo"/>
            <w:noProof/>
          </w:rPr>
          <w:t>PT3 – Desarrollo del Backend</w:t>
        </w:r>
        <w:r>
          <w:rPr>
            <w:noProof/>
            <w:webHidden/>
          </w:rPr>
          <w:tab/>
        </w:r>
        <w:r>
          <w:rPr>
            <w:noProof/>
            <w:webHidden/>
          </w:rPr>
          <w:fldChar w:fldCharType="begin"/>
        </w:r>
        <w:r>
          <w:rPr>
            <w:noProof/>
            <w:webHidden/>
          </w:rPr>
          <w:instrText xml:space="preserve"> PAGEREF _Toc164158517 \h </w:instrText>
        </w:r>
        <w:r>
          <w:rPr>
            <w:noProof/>
            <w:webHidden/>
          </w:rPr>
        </w:r>
        <w:r>
          <w:rPr>
            <w:noProof/>
            <w:webHidden/>
          </w:rPr>
          <w:fldChar w:fldCharType="separate"/>
        </w:r>
        <w:r>
          <w:rPr>
            <w:noProof/>
            <w:webHidden/>
          </w:rPr>
          <w:t>33</w:t>
        </w:r>
        <w:r>
          <w:rPr>
            <w:noProof/>
            <w:webHidden/>
          </w:rPr>
          <w:fldChar w:fldCharType="end"/>
        </w:r>
      </w:hyperlink>
    </w:p>
    <w:p w14:paraId="76F106FA" w14:textId="4DAE9BBB"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18" w:history="1">
        <w:r w:rsidRPr="00DA3AE6">
          <w:rPr>
            <w:rStyle w:val="Hipervnculo"/>
            <w:noProof/>
          </w:rPr>
          <w:t>5.3.1.</w:t>
        </w:r>
        <w:r>
          <w:rPr>
            <w:rFonts w:cstheme="minorBidi"/>
            <w:noProof/>
            <w:kern w:val="2"/>
            <w:sz w:val="24"/>
            <w:szCs w:val="24"/>
            <w:lang w:eastAsia="es-ES_tradnl"/>
            <w14:ligatures w14:val="standardContextual"/>
          </w:rPr>
          <w:tab/>
        </w:r>
        <w:r w:rsidRPr="00DA3AE6">
          <w:rPr>
            <w:rStyle w:val="Hipervnculo"/>
            <w:noProof/>
          </w:rPr>
          <w:t>MariaDB</w:t>
        </w:r>
        <w:r>
          <w:rPr>
            <w:noProof/>
            <w:webHidden/>
          </w:rPr>
          <w:tab/>
        </w:r>
        <w:r>
          <w:rPr>
            <w:noProof/>
            <w:webHidden/>
          </w:rPr>
          <w:fldChar w:fldCharType="begin"/>
        </w:r>
        <w:r>
          <w:rPr>
            <w:noProof/>
            <w:webHidden/>
          </w:rPr>
          <w:instrText xml:space="preserve"> PAGEREF _Toc164158518 \h </w:instrText>
        </w:r>
        <w:r>
          <w:rPr>
            <w:noProof/>
            <w:webHidden/>
          </w:rPr>
        </w:r>
        <w:r>
          <w:rPr>
            <w:noProof/>
            <w:webHidden/>
          </w:rPr>
          <w:fldChar w:fldCharType="separate"/>
        </w:r>
        <w:r>
          <w:rPr>
            <w:noProof/>
            <w:webHidden/>
          </w:rPr>
          <w:t>34</w:t>
        </w:r>
        <w:r>
          <w:rPr>
            <w:noProof/>
            <w:webHidden/>
          </w:rPr>
          <w:fldChar w:fldCharType="end"/>
        </w:r>
      </w:hyperlink>
    </w:p>
    <w:p w14:paraId="17A59E22" w14:textId="2A289996"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19" w:history="1">
        <w:r w:rsidRPr="00DA3AE6">
          <w:rPr>
            <w:rStyle w:val="Hipervnculo"/>
            <w:noProof/>
          </w:rPr>
          <w:t>5.3.2.</w:t>
        </w:r>
        <w:r>
          <w:rPr>
            <w:rFonts w:cstheme="minorBidi"/>
            <w:noProof/>
            <w:kern w:val="2"/>
            <w:sz w:val="24"/>
            <w:szCs w:val="24"/>
            <w:lang w:eastAsia="es-ES_tradnl"/>
            <w14:ligatures w14:val="standardContextual"/>
          </w:rPr>
          <w:tab/>
        </w:r>
        <w:r w:rsidRPr="00DA3AE6">
          <w:rPr>
            <w:rStyle w:val="Hipervnculo"/>
            <w:noProof/>
          </w:rPr>
          <w:t>PhpMyAdmin</w:t>
        </w:r>
        <w:r>
          <w:rPr>
            <w:noProof/>
            <w:webHidden/>
          </w:rPr>
          <w:tab/>
        </w:r>
        <w:r>
          <w:rPr>
            <w:noProof/>
            <w:webHidden/>
          </w:rPr>
          <w:fldChar w:fldCharType="begin"/>
        </w:r>
        <w:r>
          <w:rPr>
            <w:noProof/>
            <w:webHidden/>
          </w:rPr>
          <w:instrText xml:space="preserve"> PAGEREF _Toc164158519 \h </w:instrText>
        </w:r>
        <w:r>
          <w:rPr>
            <w:noProof/>
            <w:webHidden/>
          </w:rPr>
        </w:r>
        <w:r>
          <w:rPr>
            <w:noProof/>
            <w:webHidden/>
          </w:rPr>
          <w:fldChar w:fldCharType="separate"/>
        </w:r>
        <w:r>
          <w:rPr>
            <w:noProof/>
            <w:webHidden/>
          </w:rPr>
          <w:t>35</w:t>
        </w:r>
        <w:r>
          <w:rPr>
            <w:noProof/>
            <w:webHidden/>
          </w:rPr>
          <w:fldChar w:fldCharType="end"/>
        </w:r>
      </w:hyperlink>
    </w:p>
    <w:p w14:paraId="47B034D3" w14:textId="4CED1EE0"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20" w:history="1">
        <w:r w:rsidRPr="00DA3AE6">
          <w:rPr>
            <w:rStyle w:val="Hipervnculo"/>
            <w:noProof/>
          </w:rPr>
          <w:t>5.3.3.</w:t>
        </w:r>
        <w:r>
          <w:rPr>
            <w:rFonts w:cstheme="minorBidi"/>
            <w:noProof/>
            <w:kern w:val="2"/>
            <w:sz w:val="24"/>
            <w:szCs w:val="24"/>
            <w:lang w:eastAsia="es-ES_tradnl"/>
            <w14:ligatures w14:val="standardContextual"/>
          </w:rPr>
          <w:tab/>
        </w:r>
        <w:r w:rsidRPr="00DA3AE6">
          <w:rPr>
            <w:rStyle w:val="Hipervnculo"/>
            <w:noProof/>
          </w:rPr>
          <w:t>Tfg_Backend</w:t>
        </w:r>
        <w:r>
          <w:rPr>
            <w:noProof/>
            <w:webHidden/>
          </w:rPr>
          <w:tab/>
        </w:r>
        <w:r>
          <w:rPr>
            <w:noProof/>
            <w:webHidden/>
          </w:rPr>
          <w:fldChar w:fldCharType="begin"/>
        </w:r>
        <w:r>
          <w:rPr>
            <w:noProof/>
            <w:webHidden/>
          </w:rPr>
          <w:instrText xml:space="preserve"> PAGEREF _Toc164158520 \h </w:instrText>
        </w:r>
        <w:r>
          <w:rPr>
            <w:noProof/>
            <w:webHidden/>
          </w:rPr>
        </w:r>
        <w:r>
          <w:rPr>
            <w:noProof/>
            <w:webHidden/>
          </w:rPr>
          <w:fldChar w:fldCharType="separate"/>
        </w:r>
        <w:r>
          <w:rPr>
            <w:noProof/>
            <w:webHidden/>
          </w:rPr>
          <w:t>36</w:t>
        </w:r>
        <w:r>
          <w:rPr>
            <w:noProof/>
            <w:webHidden/>
          </w:rPr>
          <w:fldChar w:fldCharType="end"/>
        </w:r>
      </w:hyperlink>
    </w:p>
    <w:p w14:paraId="4DE75E84" w14:textId="28D5E2BF"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21" w:history="1">
        <w:r w:rsidRPr="00DA3AE6">
          <w:rPr>
            <w:rStyle w:val="Hipervnculo"/>
            <w:noProof/>
          </w:rPr>
          <w:t>5.3.4.</w:t>
        </w:r>
        <w:r>
          <w:rPr>
            <w:rFonts w:cstheme="minorBidi"/>
            <w:noProof/>
            <w:kern w:val="2"/>
            <w:sz w:val="24"/>
            <w:szCs w:val="24"/>
            <w:lang w:eastAsia="es-ES_tradnl"/>
            <w14:ligatures w14:val="standardContextual"/>
          </w:rPr>
          <w:tab/>
        </w:r>
        <w:r w:rsidRPr="00DA3AE6">
          <w:rPr>
            <w:rStyle w:val="Hipervnculo"/>
            <w:noProof/>
          </w:rPr>
          <w:t>Cloudflare</w:t>
        </w:r>
        <w:r>
          <w:rPr>
            <w:noProof/>
            <w:webHidden/>
          </w:rPr>
          <w:tab/>
        </w:r>
        <w:r>
          <w:rPr>
            <w:noProof/>
            <w:webHidden/>
          </w:rPr>
          <w:fldChar w:fldCharType="begin"/>
        </w:r>
        <w:r>
          <w:rPr>
            <w:noProof/>
            <w:webHidden/>
          </w:rPr>
          <w:instrText xml:space="preserve"> PAGEREF _Toc164158521 \h </w:instrText>
        </w:r>
        <w:r>
          <w:rPr>
            <w:noProof/>
            <w:webHidden/>
          </w:rPr>
        </w:r>
        <w:r>
          <w:rPr>
            <w:noProof/>
            <w:webHidden/>
          </w:rPr>
          <w:fldChar w:fldCharType="separate"/>
        </w:r>
        <w:r>
          <w:rPr>
            <w:noProof/>
            <w:webHidden/>
          </w:rPr>
          <w:t>37</w:t>
        </w:r>
        <w:r>
          <w:rPr>
            <w:noProof/>
            <w:webHidden/>
          </w:rPr>
          <w:fldChar w:fldCharType="end"/>
        </w:r>
      </w:hyperlink>
    </w:p>
    <w:p w14:paraId="4021BBF4" w14:textId="1AC6ABCD"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22" w:history="1">
        <w:r w:rsidRPr="00DA3AE6">
          <w:rPr>
            <w:rStyle w:val="Hipervnculo"/>
            <w:noProof/>
          </w:rPr>
          <w:t>5.3.5.</w:t>
        </w:r>
        <w:r>
          <w:rPr>
            <w:rFonts w:cstheme="minorBidi"/>
            <w:noProof/>
            <w:kern w:val="2"/>
            <w:sz w:val="24"/>
            <w:szCs w:val="24"/>
            <w:lang w:eastAsia="es-ES_tradnl"/>
            <w14:ligatures w14:val="standardContextual"/>
          </w:rPr>
          <w:tab/>
        </w:r>
        <w:r w:rsidRPr="00DA3AE6">
          <w:rPr>
            <w:rStyle w:val="Hipervnculo"/>
            <w:noProof/>
          </w:rPr>
          <w:t>Traefik</w:t>
        </w:r>
        <w:r>
          <w:rPr>
            <w:noProof/>
            <w:webHidden/>
          </w:rPr>
          <w:tab/>
        </w:r>
        <w:r>
          <w:rPr>
            <w:noProof/>
            <w:webHidden/>
          </w:rPr>
          <w:fldChar w:fldCharType="begin"/>
        </w:r>
        <w:r>
          <w:rPr>
            <w:noProof/>
            <w:webHidden/>
          </w:rPr>
          <w:instrText xml:space="preserve"> PAGEREF _Toc164158522 \h </w:instrText>
        </w:r>
        <w:r>
          <w:rPr>
            <w:noProof/>
            <w:webHidden/>
          </w:rPr>
        </w:r>
        <w:r>
          <w:rPr>
            <w:noProof/>
            <w:webHidden/>
          </w:rPr>
          <w:fldChar w:fldCharType="separate"/>
        </w:r>
        <w:r>
          <w:rPr>
            <w:noProof/>
            <w:webHidden/>
          </w:rPr>
          <w:t>37</w:t>
        </w:r>
        <w:r>
          <w:rPr>
            <w:noProof/>
            <w:webHidden/>
          </w:rPr>
          <w:fldChar w:fldCharType="end"/>
        </w:r>
      </w:hyperlink>
    </w:p>
    <w:p w14:paraId="69345CD9" w14:textId="67C40596"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23" w:history="1">
        <w:r w:rsidRPr="00DA3AE6">
          <w:rPr>
            <w:rStyle w:val="Hipervnculo"/>
            <w:noProof/>
          </w:rPr>
          <w:t>5.3.6.</w:t>
        </w:r>
        <w:r>
          <w:rPr>
            <w:rFonts w:cstheme="minorBidi"/>
            <w:noProof/>
            <w:kern w:val="2"/>
            <w:sz w:val="24"/>
            <w:szCs w:val="24"/>
            <w:lang w:eastAsia="es-ES_tradnl"/>
            <w14:ligatures w14:val="standardContextual"/>
          </w:rPr>
          <w:tab/>
        </w:r>
        <w:r w:rsidRPr="00DA3AE6">
          <w:rPr>
            <w:rStyle w:val="Hipervnculo"/>
            <w:noProof/>
          </w:rPr>
          <w:t>Portainer</w:t>
        </w:r>
        <w:r>
          <w:rPr>
            <w:noProof/>
            <w:webHidden/>
          </w:rPr>
          <w:tab/>
        </w:r>
        <w:r>
          <w:rPr>
            <w:noProof/>
            <w:webHidden/>
          </w:rPr>
          <w:fldChar w:fldCharType="begin"/>
        </w:r>
        <w:r>
          <w:rPr>
            <w:noProof/>
            <w:webHidden/>
          </w:rPr>
          <w:instrText xml:space="preserve"> PAGEREF _Toc164158523 \h </w:instrText>
        </w:r>
        <w:r>
          <w:rPr>
            <w:noProof/>
            <w:webHidden/>
          </w:rPr>
        </w:r>
        <w:r>
          <w:rPr>
            <w:noProof/>
            <w:webHidden/>
          </w:rPr>
          <w:fldChar w:fldCharType="separate"/>
        </w:r>
        <w:r>
          <w:rPr>
            <w:noProof/>
            <w:webHidden/>
          </w:rPr>
          <w:t>38</w:t>
        </w:r>
        <w:r>
          <w:rPr>
            <w:noProof/>
            <w:webHidden/>
          </w:rPr>
          <w:fldChar w:fldCharType="end"/>
        </w:r>
      </w:hyperlink>
    </w:p>
    <w:p w14:paraId="18DAEF8A" w14:textId="46B9051B" w:rsidR="00A34B55" w:rsidRDefault="00A34B55">
      <w:pPr>
        <w:pStyle w:val="TDC2"/>
        <w:tabs>
          <w:tab w:val="left" w:pos="960"/>
          <w:tab w:val="right" w:leader="dot" w:pos="8949"/>
        </w:tabs>
        <w:rPr>
          <w:noProof/>
          <w:kern w:val="2"/>
          <w:szCs w:val="24"/>
          <w:lang w:eastAsia="es-ES_tradnl"/>
          <w14:ligatures w14:val="standardContextual"/>
        </w:rPr>
      </w:pPr>
      <w:hyperlink w:anchor="_Toc164158524" w:history="1">
        <w:r w:rsidRPr="00DA3AE6">
          <w:rPr>
            <w:rStyle w:val="Hipervnculo"/>
            <w:noProof/>
          </w:rPr>
          <w:t>5.4.</w:t>
        </w:r>
        <w:r>
          <w:rPr>
            <w:noProof/>
            <w:kern w:val="2"/>
            <w:szCs w:val="24"/>
            <w:lang w:eastAsia="es-ES_tradnl"/>
            <w14:ligatures w14:val="standardContextual"/>
          </w:rPr>
          <w:tab/>
        </w:r>
        <w:r w:rsidRPr="00DA3AE6">
          <w:rPr>
            <w:rStyle w:val="Hipervnculo"/>
            <w:noProof/>
          </w:rPr>
          <w:t>PT4 – Desarrollo Frontend</w:t>
        </w:r>
        <w:r>
          <w:rPr>
            <w:noProof/>
            <w:webHidden/>
          </w:rPr>
          <w:tab/>
        </w:r>
        <w:r>
          <w:rPr>
            <w:noProof/>
            <w:webHidden/>
          </w:rPr>
          <w:fldChar w:fldCharType="begin"/>
        </w:r>
        <w:r>
          <w:rPr>
            <w:noProof/>
            <w:webHidden/>
          </w:rPr>
          <w:instrText xml:space="preserve"> PAGEREF _Toc164158524 \h </w:instrText>
        </w:r>
        <w:r>
          <w:rPr>
            <w:noProof/>
            <w:webHidden/>
          </w:rPr>
        </w:r>
        <w:r>
          <w:rPr>
            <w:noProof/>
            <w:webHidden/>
          </w:rPr>
          <w:fldChar w:fldCharType="separate"/>
        </w:r>
        <w:r>
          <w:rPr>
            <w:noProof/>
            <w:webHidden/>
          </w:rPr>
          <w:t>38</w:t>
        </w:r>
        <w:r>
          <w:rPr>
            <w:noProof/>
            <w:webHidden/>
          </w:rPr>
          <w:fldChar w:fldCharType="end"/>
        </w:r>
      </w:hyperlink>
    </w:p>
    <w:p w14:paraId="22243A88" w14:textId="3C6CDB98"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25" w:history="1">
        <w:r w:rsidRPr="00DA3AE6">
          <w:rPr>
            <w:rStyle w:val="Hipervnculo"/>
            <w:noProof/>
          </w:rPr>
          <w:t>5.4.1.</w:t>
        </w:r>
        <w:r>
          <w:rPr>
            <w:rFonts w:cstheme="minorBidi"/>
            <w:noProof/>
            <w:kern w:val="2"/>
            <w:sz w:val="24"/>
            <w:szCs w:val="24"/>
            <w:lang w:eastAsia="es-ES_tradnl"/>
            <w14:ligatures w14:val="standardContextual"/>
          </w:rPr>
          <w:tab/>
        </w:r>
        <w:r w:rsidRPr="00DA3AE6">
          <w:rPr>
            <w:rStyle w:val="Hipervnculo"/>
            <w:noProof/>
          </w:rPr>
          <w:t>Estructura de Directorios</w:t>
        </w:r>
        <w:r>
          <w:rPr>
            <w:noProof/>
            <w:webHidden/>
          </w:rPr>
          <w:tab/>
        </w:r>
        <w:r>
          <w:rPr>
            <w:noProof/>
            <w:webHidden/>
          </w:rPr>
          <w:fldChar w:fldCharType="begin"/>
        </w:r>
        <w:r>
          <w:rPr>
            <w:noProof/>
            <w:webHidden/>
          </w:rPr>
          <w:instrText xml:space="preserve"> PAGEREF _Toc164158525 \h </w:instrText>
        </w:r>
        <w:r>
          <w:rPr>
            <w:noProof/>
            <w:webHidden/>
          </w:rPr>
        </w:r>
        <w:r>
          <w:rPr>
            <w:noProof/>
            <w:webHidden/>
          </w:rPr>
          <w:fldChar w:fldCharType="separate"/>
        </w:r>
        <w:r>
          <w:rPr>
            <w:noProof/>
            <w:webHidden/>
          </w:rPr>
          <w:t>38</w:t>
        </w:r>
        <w:r>
          <w:rPr>
            <w:noProof/>
            <w:webHidden/>
          </w:rPr>
          <w:fldChar w:fldCharType="end"/>
        </w:r>
      </w:hyperlink>
    </w:p>
    <w:p w14:paraId="62E62C20" w14:textId="7CE46879"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26" w:history="1">
        <w:r w:rsidRPr="00DA3AE6">
          <w:rPr>
            <w:rStyle w:val="Hipervnculo"/>
            <w:noProof/>
          </w:rPr>
          <w:t>5.4.2.</w:t>
        </w:r>
        <w:r>
          <w:rPr>
            <w:rFonts w:cstheme="minorBidi"/>
            <w:noProof/>
            <w:kern w:val="2"/>
            <w:sz w:val="24"/>
            <w:szCs w:val="24"/>
            <w:lang w:eastAsia="es-ES_tradnl"/>
            <w14:ligatures w14:val="standardContextual"/>
          </w:rPr>
          <w:tab/>
        </w:r>
        <w:r w:rsidRPr="00DA3AE6">
          <w:rPr>
            <w:rStyle w:val="Hipervnculo"/>
            <w:noProof/>
          </w:rPr>
          <w:t>Pantallas y Navegación</w:t>
        </w:r>
        <w:r>
          <w:rPr>
            <w:noProof/>
            <w:webHidden/>
          </w:rPr>
          <w:tab/>
        </w:r>
        <w:r>
          <w:rPr>
            <w:noProof/>
            <w:webHidden/>
          </w:rPr>
          <w:fldChar w:fldCharType="begin"/>
        </w:r>
        <w:r>
          <w:rPr>
            <w:noProof/>
            <w:webHidden/>
          </w:rPr>
          <w:instrText xml:space="preserve"> PAGEREF _Toc164158526 \h </w:instrText>
        </w:r>
        <w:r>
          <w:rPr>
            <w:noProof/>
            <w:webHidden/>
          </w:rPr>
        </w:r>
        <w:r>
          <w:rPr>
            <w:noProof/>
            <w:webHidden/>
          </w:rPr>
          <w:fldChar w:fldCharType="separate"/>
        </w:r>
        <w:r>
          <w:rPr>
            <w:noProof/>
            <w:webHidden/>
          </w:rPr>
          <w:t>40</w:t>
        </w:r>
        <w:r>
          <w:rPr>
            <w:noProof/>
            <w:webHidden/>
          </w:rPr>
          <w:fldChar w:fldCharType="end"/>
        </w:r>
      </w:hyperlink>
    </w:p>
    <w:p w14:paraId="3337B4B9" w14:textId="0ED97707" w:rsidR="00A34B55" w:rsidRDefault="00A34B55">
      <w:pPr>
        <w:pStyle w:val="TDC2"/>
        <w:tabs>
          <w:tab w:val="left" w:pos="960"/>
          <w:tab w:val="right" w:leader="dot" w:pos="8949"/>
        </w:tabs>
        <w:rPr>
          <w:noProof/>
          <w:kern w:val="2"/>
          <w:szCs w:val="24"/>
          <w:lang w:eastAsia="es-ES_tradnl"/>
          <w14:ligatures w14:val="standardContextual"/>
        </w:rPr>
      </w:pPr>
      <w:hyperlink w:anchor="_Toc164158527" w:history="1">
        <w:r w:rsidRPr="00DA3AE6">
          <w:rPr>
            <w:rStyle w:val="Hipervnculo"/>
            <w:noProof/>
          </w:rPr>
          <w:t>5.5.</w:t>
        </w:r>
        <w:r>
          <w:rPr>
            <w:noProof/>
            <w:kern w:val="2"/>
            <w:szCs w:val="24"/>
            <w:lang w:eastAsia="es-ES_tradnl"/>
            <w14:ligatures w14:val="standardContextual"/>
          </w:rPr>
          <w:tab/>
        </w:r>
        <w:r w:rsidRPr="00DA3AE6">
          <w:rPr>
            <w:rStyle w:val="Hipervnculo"/>
            <w:noProof/>
          </w:rPr>
          <w:t>PT5 - Integración de UI con Backend</w:t>
        </w:r>
        <w:r>
          <w:rPr>
            <w:noProof/>
            <w:webHidden/>
          </w:rPr>
          <w:tab/>
        </w:r>
        <w:r>
          <w:rPr>
            <w:noProof/>
            <w:webHidden/>
          </w:rPr>
          <w:fldChar w:fldCharType="begin"/>
        </w:r>
        <w:r>
          <w:rPr>
            <w:noProof/>
            <w:webHidden/>
          </w:rPr>
          <w:instrText xml:space="preserve"> PAGEREF _Toc164158527 \h </w:instrText>
        </w:r>
        <w:r>
          <w:rPr>
            <w:noProof/>
            <w:webHidden/>
          </w:rPr>
        </w:r>
        <w:r>
          <w:rPr>
            <w:noProof/>
            <w:webHidden/>
          </w:rPr>
          <w:fldChar w:fldCharType="separate"/>
        </w:r>
        <w:r>
          <w:rPr>
            <w:noProof/>
            <w:webHidden/>
          </w:rPr>
          <w:t>41</w:t>
        </w:r>
        <w:r>
          <w:rPr>
            <w:noProof/>
            <w:webHidden/>
          </w:rPr>
          <w:fldChar w:fldCharType="end"/>
        </w:r>
      </w:hyperlink>
    </w:p>
    <w:p w14:paraId="7B1CE2AA" w14:textId="45719F3E" w:rsidR="00A34B55" w:rsidRDefault="00A34B55">
      <w:pPr>
        <w:pStyle w:val="TDC2"/>
        <w:tabs>
          <w:tab w:val="left" w:pos="960"/>
          <w:tab w:val="right" w:leader="dot" w:pos="8949"/>
        </w:tabs>
        <w:rPr>
          <w:noProof/>
          <w:kern w:val="2"/>
          <w:szCs w:val="24"/>
          <w:lang w:eastAsia="es-ES_tradnl"/>
          <w14:ligatures w14:val="standardContextual"/>
        </w:rPr>
      </w:pPr>
      <w:hyperlink w:anchor="_Toc164158528" w:history="1">
        <w:r w:rsidRPr="00DA3AE6">
          <w:rPr>
            <w:rStyle w:val="Hipervnculo"/>
            <w:noProof/>
          </w:rPr>
          <w:t>5.6.</w:t>
        </w:r>
        <w:r>
          <w:rPr>
            <w:noProof/>
            <w:kern w:val="2"/>
            <w:szCs w:val="24"/>
            <w:lang w:eastAsia="es-ES_tradnl"/>
            <w14:ligatures w14:val="standardContextual"/>
          </w:rPr>
          <w:tab/>
        </w:r>
        <w:r w:rsidRPr="00DA3AE6">
          <w:rPr>
            <w:rStyle w:val="Hipervnculo"/>
            <w:noProof/>
          </w:rPr>
          <w:t>PT6 - Pruebas y Calidad</w:t>
        </w:r>
        <w:r>
          <w:rPr>
            <w:noProof/>
            <w:webHidden/>
          </w:rPr>
          <w:tab/>
        </w:r>
        <w:r>
          <w:rPr>
            <w:noProof/>
            <w:webHidden/>
          </w:rPr>
          <w:fldChar w:fldCharType="begin"/>
        </w:r>
        <w:r>
          <w:rPr>
            <w:noProof/>
            <w:webHidden/>
          </w:rPr>
          <w:instrText xml:space="preserve"> PAGEREF _Toc164158528 \h </w:instrText>
        </w:r>
        <w:r>
          <w:rPr>
            <w:noProof/>
            <w:webHidden/>
          </w:rPr>
        </w:r>
        <w:r>
          <w:rPr>
            <w:noProof/>
            <w:webHidden/>
          </w:rPr>
          <w:fldChar w:fldCharType="separate"/>
        </w:r>
        <w:r>
          <w:rPr>
            <w:noProof/>
            <w:webHidden/>
          </w:rPr>
          <w:t>42</w:t>
        </w:r>
        <w:r>
          <w:rPr>
            <w:noProof/>
            <w:webHidden/>
          </w:rPr>
          <w:fldChar w:fldCharType="end"/>
        </w:r>
      </w:hyperlink>
    </w:p>
    <w:p w14:paraId="1E307C36" w14:textId="413BD6EC" w:rsidR="00A34B55" w:rsidRDefault="00A34B55">
      <w:pPr>
        <w:pStyle w:val="TDC2"/>
        <w:tabs>
          <w:tab w:val="left" w:pos="960"/>
          <w:tab w:val="right" w:leader="dot" w:pos="8949"/>
        </w:tabs>
        <w:rPr>
          <w:noProof/>
          <w:kern w:val="2"/>
          <w:szCs w:val="24"/>
          <w:lang w:eastAsia="es-ES_tradnl"/>
          <w14:ligatures w14:val="standardContextual"/>
        </w:rPr>
      </w:pPr>
      <w:hyperlink w:anchor="_Toc164158529" w:history="1">
        <w:r w:rsidRPr="00DA3AE6">
          <w:rPr>
            <w:rStyle w:val="Hipervnculo"/>
            <w:noProof/>
          </w:rPr>
          <w:t>5.7.</w:t>
        </w:r>
        <w:r>
          <w:rPr>
            <w:noProof/>
            <w:kern w:val="2"/>
            <w:szCs w:val="24"/>
            <w:lang w:eastAsia="es-ES_tradnl"/>
            <w14:ligatures w14:val="standardContextual"/>
          </w:rPr>
          <w:tab/>
        </w:r>
        <w:r w:rsidRPr="00DA3AE6">
          <w:rPr>
            <w:rStyle w:val="Hipervnculo"/>
            <w:noProof/>
          </w:rPr>
          <w:t>PT7 - Preparación para el Lanzamiento</w:t>
        </w:r>
        <w:r>
          <w:rPr>
            <w:noProof/>
            <w:webHidden/>
          </w:rPr>
          <w:tab/>
        </w:r>
        <w:r>
          <w:rPr>
            <w:noProof/>
            <w:webHidden/>
          </w:rPr>
          <w:fldChar w:fldCharType="begin"/>
        </w:r>
        <w:r>
          <w:rPr>
            <w:noProof/>
            <w:webHidden/>
          </w:rPr>
          <w:instrText xml:space="preserve"> PAGEREF _Toc164158529 \h </w:instrText>
        </w:r>
        <w:r>
          <w:rPr>
            <w:noProof/>
            <w:webHidden/>
          </w:rPr>
        </w:r>
        <w:r>
          <w:rPr>
            <w:noProof/>
            <w:webHidden/>
          </w:rPr>
          <w:fldChar w:fldCharType="separate"/>
        </w:r>
        <w:r>
          <w:rPr>
            <w:noProof/>
            <w:webHidden/>
          </w:rPr>
          <w:t>43</w:t>
        </w:r>
        <w:r>
          <w:rPr>
            <w:noProof/>
            <w:webHidden/>
          </w:rPr>
          <w:fldChar w:fldCharType="end"/>
        </w:r>
      </w:hyperlink>
    </w:p>
    <w:p w14:paraId="4519DF09" w14:textId="39AE6C68"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0" w:history="1">
        <w:r w:rsidRPr="00DA3AE6">
          <w:rPr>
            <w:rStyle w:val="Hipervnculo"/>
            <w:noProof/>
          </w:rPr>
          <w:t>5.7.1.</w:t>
        </w:r>
        <w:r>
          <w:rPr>
            <w:rFonts w:cstheme="minorBidi"/>
            <w:noProof/>
            <w:kern w:val="2"/>
            <w:sz w:val="24"/>
            <w:szCs w:val="24"/>
            <w:lang w:eastAsia="es-ES_tradnl"/>
            <w14:ligatures w14:val="standardContextual"/>
          </w:rPr>
          <w:tab/>
        </w:r>
        <w:r w:rsidRPr="00DA3AE6">
          <w:rPr>
            <w:rStyle w:val="Hipervnculo"/>
            <w:noProof/>
          </w:rPr>
          <w:t>Build IOs y Android</w:t>
        </w:r>
        <w:r>
          <w:rPr>
            <w:noProof/>
            <w:webHidden/>
          </w:rPr>
          <w:tab/>
        </w:r>
        <w:r>
          <w:rPr>
            <w:noProof/>
            <w:webHidden/>
          </w:rPr>
          <w:fldChar w:fldCharType="begin"/>
        </w:r>
        <w:r>
          <w:rPr>
            <w:noProof/>
            <w:webHidden/>
          </w:rPr>
          <w:instrText xml:space="preserve"> PAGEREF _Toc164158530 \h </w:instrText>
        </w:r>
        <w:r>
          <w:rPr>
            <w:noProof/>
            <w:webHidden/>
          </w:rPr>
        </w:r>
        <w:r>
          <w:rPr>
            <w:noProof/>
            <w:webHidden/>
          </w:rPr>
          <w:fldChar w:fldCharType="separate"/>
        </w:r>
        <w:r>
          <w:rPr>
            <w:noProof/>
            <w:webHidden/>
          </w:rPr>
          <w:t>43</w:t>
        </w:r>
        <w:r>
          <w:rPr>
            <w:noProof/>
            <w:webHidden/>
          </w:rPr>
          <w:fldChar w:fldCharType="end"/>
        </w:r>
      </w:hyperlink>
    </w:p>
    <w:p w14:paraId="0C8E37AF" w14:textId="202C7337"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1" w:history="1">
        <w:r w:rsidRPr="00DA3AE6">
          <w:rPr>
            <w:rStyle w:val="Hipervnculo"/>
            <w:noProof/>
          </w:rPr>
          <w:t>5.7.2.</w:t>
        </w:r>
        <w:r>
          <w:rPr>
            <w:rFonts w:cstheme="minorBidi"/>
            <w:noProof/>
            <w:kern w:val="2"/>
            <w:sz w:val="24"/>
            <w:szCs w:val="24"/>
            <w:lang w:eastAsia="es-ES_tradnl"/>
            <w14:ligatures w14:val="standardContextual"/>
          </w:rPr>
          <w:tab/>
        </w:r>
        <w:r w:rsidRPr="00DA3AE6">
          <w:rPr>
            <w:rStyle w:val="Hipervnculo"/>
            <w:noProof/>
          </w:rPr>
          <w:t>Despliegue en iOS</w:t>
        </w:r>
        <w:r>
          <w:rPr>
            <w:noProof/>
            <w:webHidden/>
          </w:rPr>
          <w:tab/>
        </w:r>
        <w:r>
          <w:rPr>
            <w:noProof/>
            <w:webHidden/>
          </w:rPr>
          <w:fldChar w:fldCharType="begin"/>
        </w:r>
        <w:r>
          <w:rPr>
            <w:noProof/>
            <w:webHidden/>
          </w:rPr>
          <w:instrText xml:space="preserve"> PAGEREF _Toc164158531 \h </w:instrText>
        </w:r>
        <w:r>
          <w:rPr>
            <w:noProof/>
            <w:webHidden/>
          </w:rPr>
        </w:r>
        <w:r>
          <w:rPr>
            <w:noProof/>
            <w:webHidden/>
          </w:rPr>
          <w:fldChar w:fldCharType="separate"/>
        </w:r>
        <w:r>
          <w:rPr>
            <w:noProof/>
            <w:webHidden/>
          </w:rPr>
          <w:t>44</w:t>
        </w:r>
        <w:r>
          <w:rPr>
            <w:noProof/>
            <w:webHidden/>
          </w:rPr>
          <w:fldChar w:fldCharType="end"/>
        </w:r>
      </w:hyperlink>
    </w:p>
    <w:p w14:paraId="46FAFF21" w14:textId="7EBA3E32"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2" w:history="1">
        <w:r w:rsidRPr="00DA3AE6">
          <w:rPr>
            <w:rStyle w:val="Hipervnculo"/>
            <w:noProof/>
          </w:rPr>
          <w:t>5.7.3.</w:t>
        </w:r>
        <w:r>
          <w:rPr>
            <w:rFonts w:cstheme="minorBidi"/>
            <w:noProof/>
            <w:kern w:val="2"/>
            <w:sz w:val="24"/>
            <w:szCs w:val="24"/>
            <w:lang w:eastAsia="es-ES_tradnl"/>
            <w14:ligatures w14:val="standardContextual"/>
          </w:rPr>
          <w:tab/>
        </w:r>
        <w:r w:rsidRPr="00DA3AE6">
          <w:rPr>
            <w:rStyle w:val="Hipervnculo"/>
            <w:noProof/>
          </w:rPr>
          <w:t>Despliegue en Android</w:t>
        </w:r>
        <w:r>
          <w:rPr>
            <w:noProof/>
            <w:webHidden/>
          </w:rPr>
          <w:tab/>
        </w:r>
        <w:r>
          <w:rPr>
            <w:noProof/>
            <w:webHidden/>
          </w:rPr>
          <w:fldChar w:fldCharType="begin"/>
        </w:r>
        <w:r>
          <w:rPr>
            <w:noProof/>
            <w:webHidden/>
          </w:rPr>
          <w:instrText xml:space="preserve"> PAGEREF _Toc164158532 \h </w:instrText>
        </w:r>
        <w:r>
          <w:rPr>
            <w:noProof/>
            <w:webHidden/>
          </w:rPr>
        </w:r>
        <w:r>
          <w:rPr>
            <w:noProof/>
            <w:webHidden/>
          </w:rPr>
          <w:fldChar w:fldCharType="separate"/>
        </w:r>
        <w:r>
          <w:rPr>
            <w:noProof/>
            <w:webHidden/>
          </w:rPr>
          <w:t>45</w:t>
        </w:r>
        <w:r>
          <w:rPr>
            <w:noProof/>
            <w:webHidden/>
          </w:rPr>
          <w:fldChar w:fldCharType="end"/>
        </w:r>
      </w:hyperlink>
    </w:p>
    <w:p w14:paraId="261A6490" w14:textId="5B1301C2"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33" w:history="1">
        <w:r w:rsidRPr="00DA3AE6">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Resultados</w:t>
        </w:r>
        <w:r>
          <w:rPr>
            <w:webHidden/>
          </w:rPr>
          <w:tab/>
        </w:r>
        <w:r>
          <w:rPr>
            <w:webHidden/>
          </w:rPr>
          <w:fldChar w:fldCharType="begin"/>
        </w:r>
        <w:r>
          <w:rPr>
            <w:webHidden/>
          </w:rPr>
          <w:instrText xml:space="preserve"> PAGEREF _Toc164158533 \h </w:instrText>
        </w:r>
        <w:r>
          <w:rPr>
            <w:webHidden/>
          </w:rPr>
        </w:r>
        <w:r>
          <w:rPr>
            <w:webHidden/>
          </w:rPr>
          <w:fldChar w:fldCharType="separate"/>
        </w:r>
        <w:r>
          <w:rPr>
            <w:webHidden/>
          </w:rPr>
          <w:t>47</w:t>
        </w:r>
        <w:r>
          <w:rPr>
            <w:webHidden/>
          </w:rPr>
          <w:fldChar w:fldCharType="end"/>
        </w:r>
      </w:hyperlink>
    </w:p>
    <w:p w14:paraId="5D90BE67" w14:textId="4FB82B8D" w:rsidR="00A34B55" w:rsidRDefault="00A34B55">
      <w:pPr>
        <w:pStyle w:val="TDC2"/>
        <w:tabs>
          <w:tab w:val="left" w:pos="960"/>
          <w:tab w:val="right" w:leader="dot" w:pos="8949"/>
        </w:tabs>
        <w:rPr>
          <w:noProof/>
          <w:kern w:val="2"/>
          <w:szCs w:val="24"/>
          <w:lang w:eastAsia="es-ES_tradnl"/>
          <w14:ligatures w14:val="standardContextual"/>
        </w:rPr>
      </w:pPr>
      <w:hyperlink w:anchor="_Toc164158534" w:history="1">
        <w:r w:rsidRPr="00DA3AE6">
          <w:rPr>
            <w:rStyle w:val="Hipervnculo"/>
            <w:noProof/>
          </w:rPr>
          <w:t>6.1.</w:t>
        </w:r>
        <w:r>
          <w:rPr>
            <w:noProof/>
            <w:kern w:val="2"/>
            <w:szCs w:val="24"/>
            <w:lang w:eastAsia="es-ES_tradnl"/>
            <w14:ligatures w14:val="standardContextual"/>
          </w:rPr>
          <w:tab/>
        </w:r>
        <w:r w:rsidRPr="00DA3AE6">
          <w:rPr>
            <w:rStyle w:val="Hipervnculo"/>
            <w:noProof/>
          </w:rPr>
          <w:t>Resultados sobre Objetivo General</w:t>
        </w:r>
        <w:r>
          <w:rPr>
            <w:noProof/>
            <w:webHidden/>
          </w:rPr>
          <w:tab/>
        </w:r>
        <w:r>
          <w:rPr>
            <w:noProof/>
            <w:webHidden/>
          </w:rPr>
          <w:fldChar w:fldCharType="begin"/>
        </w:r>
        <w:r>
          <w:rPr>
            <w:noProof/>
            <w:webHidden/>
          </w:rPr>
          <w:instrText xml:space="preserve"> PAGEREF _Toc164158534 \h </w:instrText>
        </w:r>
        <w:r>
          <w:rPr>
            <w:noProof/>
            <w:webHidden/>
          </w:rPr>
        </w:r>
        <w:r>
          <w:rPr>
            <w:noProof/>
            <w:webHidden/>
          </w:rPr>
          <w:fldChar w:fldCharType="separate"/>
        </w:r>
        <w:r>
          <w:rPr>
            <w:noProof/>
            <w:webHidden/>
          </w:rPr>
          <w:t>47</w:t>
        </w:r>
        <w:r>
          <w:rPr>
            <w:noProof/>
            <w:webHidden/>
          </w:rPr>
          <w:fldChar w:fldCharType="end"/>
        </w:r>
      </w:hyperlink>
    </w:p>
    <w:p w14:paraId="14E56A4F" w14:textId="4416581F" w:rsidR="00A34B55" w:rsidRDefault="00A34B55">
      <w:pPr>
        <w:pStyle w:val="TDC2"/>
        <w:tabs>
          <w:tab w:val="left" w:pos="960"/>
          <w:tab w:val="right" w:leader="dot" w:pos="8949"/>
        </w:tabs>
        <w:rPr>
          <w:noProof/>
          <w:kern w:val="2"/>
          <w:szCs w:val="24"/>
          <w:lang w:eastAsia="es-ES_tradnl"/>
          <w14:ligatures w14:val="standardContextual"/>
        </w:rPr>
      </w:pPr>
      <w:hyperlink w:anchor="_Toc164158535" w:history="1">
        <w:r w:rsidRPr="00DA3AE6">
          <w:rPr>
            <w:rStyle w:val="Hipervnculo"/>
            <w:noProof/>
          </w:rPr>
          <w:t>6.2.</w:t>
        </w:r>
        <w:r>
          <w:rPr>
            <w:noProof/>
            <w:kern w:val="2"/>
            <w:szCs w:val="24"/>
            <w:lang w:eastAsia="es-ES_tradnl"/>
            <w14:ligatures w14:val="standardContextual"/>
          </w:rPr>
          <w:tab/>
        </w:r>
        <w:r w:rsidRPr="00DA3AE6">
          <w:rPr>
            <w:rStyle w:val="Hipervnculo"/>
            <w:noProof/>
          </w:rPr>
          <w:t>Resultados sobre Objetivos Especificos</w:t>
        </w:r>
        <w:r>
          <w:rPr>
            <w:noProof/>
            <w:webHidden/>
          </w:rPr>
          <w:tab/>
        </w:r>
        <w:r>
          <w:rPr>
            <w:noProof/>
            <w:webHidden/>
          </w:rPr>
          <w:fldChar w:fldCharType="begin"/>
        </w:r>
        <w:r>
          <w:rPr>
            <w:noProof/>
            <w:webHidden/>
          </w:rPr>
          <w:instrText xml:space="preserve"> PAGEREF _Toc164158535 \h </w:instrText>
        </w:r>
        <w:r>
          <w:rPr>
            <w:noProof/>
            <w:webHidden/>
          </w:rPr>
        </w:r>
        <w:r>
          <w:rPr>
            <w:noProof/>
            <w:webHidden/>
          </w:rPr>
          <w:fldChar w:fldCharType="separate"/>
        </w:r>
        <w:r>
          <w:rPr>
            <w:noProof/>
            <w:webHidden/>
          </w:rPr>
          <w:t>47</w:t>
        </w:r>
        <w:r>
          <w:rPr>
            <w:noProof/>
            <w:webHidden/>
          </w:rPr>
          <w:fldChar w:fldCharType="end"/>
        </w:r>
      </w:hyperlink>
    </w:p>
    <w:p w14:paraId="402C19F6" w14:textId="19A704AC"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6" w:history="1">
        <w:r w:rsidRPr="00DA3AE6">
          <w:rPr>
            <w:rStyle w:val="Hipervnculo"/>
            <w:noProof/>
          </w:rPr>
          <w:t>6.2.1.</w:t>
        </w:r>
        <w:r>
          <w:rPr>
            <w:rFonts w:cstheme="minorBidi"/>
            <w:noProof/>
            <w:kern w:val="2"/>
            <w:sz w:val="24"/>
            <w:szCs w:val="24"/>
            <w:lang w:eastAsia="es-ES_tradnl"/>
            <w14:ligatures w14:val="standardContextual"/>
          </w:rPr>
          <w:tab/>
        </w:r>
        <w:r w:rsidRPr="00DA3AE6">
          <w:rPr>
            <w:rStyle w:val="Hipervnculo"/>
            <w:noProof/>
          </w:rPr>
          <w:t>Facilitar la coordinación de visualización en grupos</w:t>
        </w:r>
        <w:r>
          <w:rPr>
            <w:noProof/>
            <w:webHidden/>
          </w:rPr>
          <w:tab/>
        </w:r>
        <w:r>
          <w:rPr>
            <w:noProof/>
            <w:webHidden/>
          </w:rPr>
          <w:fldChar w:fldCharType="begin"/>
        </w:r>
        <w:r>
          <w:rPr>
            <w:noProof/>
            <w:webHidden/>
          </w:rPr>
          <w:instrText xml:space="preserve"> PAGEREF _Toc164158536 \h </w:instrText>
        </w:r>
        <w:r>
          <w:rPr>
            <w:noProof/>
            <w:webHidden/>
          </w:rPr>
        </w:r>
        <w:r>
          <w:rPr>
            <w:noProof/>
            <w:webHidden/>
          </w:rPr>
          <w:fldChar w:fldCharType="separate"/>
        </w:r>
        <w:r>
          <w:rPr>
            <w:noProof/>
            <w:webHidden/>
          </w:rPr>
          <w:t>47</w:t>
        </w:r>
        <w:r>
          <w:rPr>
            <w:noProof/>
            <w:webHidden/>
          </w:rPr>
          <w:fldChar w:fldCharType="end"/>
        </w:r>
      </w:hyperlink>
    </w:p>
    <w:p w14:paraId="76ECD438" w14:textId="382C07F1"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7" w:history="1">
        <w:r w:rsidRPr="00DA3AE6">
          <w:rPr>
            <w:rStyle w:val="Hipervnculo"/>
            <w:noProof/>
          </w:rPr>
          <w:t>6.2.2.</w:t>
        </w:r>
        <w:r>
          <w:rPr>
            <w:rFonts w:cstheme="minorBidi"/>
            <w:noProof/>
            <w:kern w:val="2"/>
            <w:sz w:val="24"/>
            <w:szCs w:val="24"/>
            <w:lang w:eastAsia="es-ES_tradnl"/>
            <w14:ligatures w14:val="standardContextual"/>
          </w:rPr>
          <w:tab/>
        </w:r>
        <w:r w:rsidRPr="00DA3AE6">
          <w:rPr>
            <w:rStyle w:val="Hipervnculo"/>
            <w:noProof/>
          </w:rPr>
          <w:t>Mejorar la toma de decisiones colectivas sobre qué ver</w:t>
        </w:r>
        <w:r>
          <w:rPr>
            <w:noProof/>
            <w:webHidden/>
          </w:rPr>
          <w:tab/>
        </w:r>
        <w:r>
          <w:rPr>
            <w:noProof/>
            <w:webHidden/>
          </w:rPr>
          <w:fldChar w:fldCharType="begin"/>
        </w:r>
        <w:r>
          <w:rPr>
            <w:noProof/>
            <w:webHidden/>
          </w:rPr>
          <w:instrText xml:space="preserve"> PAGEREF _Toc164158537 \h </w:instrText>
        </w:r>
        <w:r>
          <w:rPr>
            <w:noProof/>
            <w:webHidden/>
          </w:rPr>
        </w:r>
        <w:r>
          <w:rPr>
            <w:noProof/>
            <w:webHidden/>
          </w:rPr>
          <w:fldChar w:fldCharType="separate"/>
        </w:r>
        <w:r>
          <w:rPr>
            <w:noProof/>
            <w:webHidden/>
          </w:rPr>
          <w:t>48</w:t>
        </w:r>
        <w:r>
          <w:rPr>
            <w:noProof/>
            <w:webHidden/>
          </w:rPr>
          <w:fldChar w:fldCharType="end"/>
        </w:r>
      </w:hyperlink>
    </w:p>
    <w:p w14:paraId="76967116" w14:textId="1F906EDD"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8" w:history="1">
        <w:r w:rsidRPr="00DA3AE6">
          <w:rPr>
            <w:rStyle w:val="Hipervnculo"/>
            <w:noProof/>
          </w:rPr>
          <w:t>6.2.3.</w:t>
        </w:r>
        <w:r>
          <w:rPr>
            <w:rFonts w:cstheme="minorBidi"/>
            <w:noProof/>
            <w:kern w:val="2"/>
            <w:sz w:val="24"/>
            <w:szCs w:val="24"/>
            <w:lang w:eastAsia="es-ES_tradnl"/>
            <w14:ligatures w14:val="standardContextual"/>
          </w:rPr>
          <w:tab/>
        </w:r>
        <w:r w:rsidRPr="00DA3AE6">
          <w:rPr>
            <w:rStyle w:val="Hipervnculo"/>
            <w:noProof/>
          </w:rPr>
          <w:t>Enriquecer la experiencia compartida de visualización</w:t>
        </w:r>
        <w:r>
          <w:rPr>
            <w:noProof/>
            <w:webHidden/>
          </w:rPr>
          <w:tab/>
        </w:r>
        <w:r>
          <w:rPr>
            <w:noProof/>
            <w:webHidden/>
          </w:rPr>
          <w:fldChar w:fldCharType="begin"/>
        </w:r>
        <w:r>
          <w:rPr>
            <w:noProof/>
            <w:webHidden/>
          </w:rPr>
          <w:instrText xml:space="preserve"> PAGEREF _Toc164158538 \h </w:instrText>
        </w:r>
        <w:r>
          <w:rPr>
            <w:noProof/>
            <w:webHidden/>
          </w:rPr>
        </w:r>
        <w:r>
          <w:rPr>
            <w:noProof/>
            <w:webHidden/>
          </w:rPr>
          <w:fldChar w:fldCharType="separate"/>
        </w:r>
        <w:r>
          <w:rPr>
            <w:noProof/>
            <w:webHidden/>
          </w:rPr>
          <w:t>48</w:t>
        </w:r>
        <w:r>
          <w:rPr>
            <w:noProof/>
            <w:webHidden/>
          </w:rPr>
          <w:fldChar w:fldCharType="end"/>
        </w:r>
      </w:hyperlink>
    </w:p>
    <w:p w14:paraId="047D45DE" w14:textId="561EC25C"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39" w:history="1">
        <w:r w:rsidRPr="00DA3AE6">
          <w:rPr>
            <w:rStyle w:val="Hipervnculo"/>
            <w:noProof/>
          </w:rPr>
          <w:t>6.2.4.</w:t>
        </w:r>
        <w:r>
          <w:rPr>
            <w:rFonts w:cstheme="minorBidi"/>
            <w:noProof/>
            <w:kern w:val="2"/>
            <w:sz w:val="24"/>
            <w:szCs w:val="24"/>
            <w:lang w:eastAsia="es-ES_tradnl"/>
            <w14:ligatures w14:val="standardContextual"/>
          </w:rPr>
          <w:tab/>
        </w:r>
        <w:r w:rsidRPr="00DA3AE6">
          <w:rPr>
            <w:rStyle w:val="Hipervnculo"/>
            <w:noProof/>
          </w:rPr>
          <w:t>Proporcionar una interfaz intuitiva y accesible</w:t>
        </w:r>
        <w:r>
          <w:rPr>
            <w:noProof/>
            <w:webHidden/>
          </w:rPr>
          <w:tab/>
        </w:r>
        <w:r>
          <w:rPr>
            <w:noProof/>
            <w:webHidden/>
          </w:rPr>
          <w:fldChar w:fldCharType="begin"/>
        </w:r>
        <w:r>
          <w:rPr>
            <w:noProof/>
            <w:webHidden/>
          </w:rPr>
          <w:instrText xml:space="preserve"> PAGEREF _Toc164158539 \h </w:instrText>
        </w:r>
        <w:r>
          <w:rPr>
            <w:noProof/>
            <w:webHidden/>
          </w:rPr>
        </w:r>
        <w:r>
          <w:rPr>
            <w:noProof/>
            <w:webHidden/>
          </w:rPr>
          <w:fldChar w:fldCharType="separate"/>
        </w:r>
        <w:r>
          <w:rPr>
            <w:noProof/>
            <w:webHidden/>
          </w:rPr>
          <w:t>48</w:t>
        </w:r>
        <w:r>
          <w:rPr>
            <w:noProof/>
            <w:webHidden/>
          </w:rPr>
          <w:fldChar w:fldCharType="end"/>
        </w:r>
      </w:hyperlink>
    </w:p>
    <w:p w14:paraId="54EE0647" w14:textId="786F14BB"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40" w:history="1">
        <w:r w:rsidRPr="00DA3AE6">
          <w:rPr>
            <w:rStyle w:val="Hipervnculo"/>
            <w:noProof/>
          </w:rPr>
          <w:t>6.2.5.</w:t>
        </w:r>
        <w:r>
          <w:rPr>
            <w:rFonts w:cstheme="minorBidi"/>
            <w:noProof/>
            <w:kern w:val="2"/>
            <w:sz w:val="24"/>
            <w:szCs w:val="24"/>
            <w:lang w:eastAsia="es-ES_tradnl"/>
            <w14:ligatures w14:val="standardContextual"/>
          </w:rPr>
          <w:tab/>
        </w:r>
        <w:r w:rsidRPr="00DA3AE6">
          <w:rPr>
            <w:rStyle w:val="Hipervnculo"/>
            <w:noProof/>
          </w:rPr>
          <w:t>Estadísticas de visualización</w:t>
        </w:r>
        <w:r>
          <w:rPr>
            <w:noProof/>
            <w:webHidden/>
          </w:rPr>
          <w:tab/>
        </w:r>
        <w:r>
          <w:rPr>
            <w:noProof/>
            <w:webHidden/>
          </w:rPr>
          <w:fldChar w:fldCharType="begin"/>
        </w:r>
        <w:r>
          <w:rPr>
            <w:noProof/>
            <w:webHidden/>
          </w:rPr>
          <w:instrText xml:space="preserve"> PAGEREF _Toc164158540 \h </w:instrText>
        </w:r>
        <w:r>
          <w:rPr>
            <w:noProof/>
            <w:webHidden/>
          </w:rPr>
        </w:r>
        <w:r>
          <w:rPr>
            <w:noProof/>
            <w:webHidden/>
          </w:rPr>
          <w:fldChar w:fldCharType="separate"/>
        </w:r>
        <w:r>
          <w:rPr>
            <w:noProof/>
            <w:webHidden/>
          </w:rPr>
          <w:t>48</w:t>
        </w:r>
        <w:r>
          <w:rPr>
            <w:noProof/>
            <w:webHidden/>
          </w:rPr>
          <w:fldChar w:fldCharType="end"/>
        </w:r>
      </w:hyperlink>
    </w:p>
    <w:p w14:paraId="4A73A736" w14:textId="3E53724F"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41" w:history="1">
        <w:r w:rsidRPr="00DA3AE6">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Implicaciones Éticas e Impacto Social</w:t>
        </w:r>
        <w:r>
          <w:rPr>
            <w:webHidden/>
          </w:rPr>
          <w:tab/>
        </w:r>
        <w:r>
          <w:rPr>
            <w:webHidden/>
          </w:rPr>
          <w:fldChar w:fldCharType="begin"/>
        </w:r>
        <w:r>
          <w:rPr>
            <w:webHidden/>
          </w:rPr>
          <w:instrText xml:space="preserve"> PAGEREF _Toc164158541 \h </w:instrText>
        </w:r>
        <w:r>
          <w:rPr>
            <w:webHidden/>
          </w:rPr>
        </w:r>
        <w:r>
          <w:rPr>
            <w:webHidden/>
          </w:rPr>
          <w:fldChar w:fldCharType="separate"/>
        </w:r>
        <w:r>
          <w:rPr>
            <w:webHidden/>
          </w:rPr>
          <w:t>49</w:t>
        </w:r>
        <w:r>
          <w:rPr>
            <w:webHidden/>
          </w:rPr>
          <w:fldChar w:fldCharType="end"/>
        </w:r>
      </w:hyperlink>
    </w:p>
    <w:p w14:paraId="51E29F27" w14:textId="651A9DA9" w:rsidR="00A34B55" w:rsidRDefault="00A34B55">
      <w:pPr>
        <w:pStyle w:val="TDC2"/>
        <w:tabs>
          <w:tab w:val="left" w:pos="960"/>
          <w:tab w:val="right" w:leader="dot" w:pos="8949"/>
        </w:tabs>
        <w:rPr>
          <w:noProof/>
          <w:kern w:val="2"/>
          <w:szCs w:val="24"/>
          <w:lang w:eastAsia="es-ES_tradnl"/>
          <w14:ligatures w14:val="standardContextual"/>
        </w:rPr>
      </w:pPr>
      <w:hyperlink w:anchor="_Toc164158542" w:history="1">
        <w:r w:rsidRPr="00DA3AE6">
          <w:rPr>
            <w:rStyle w:val="Hipervnculo"/>
            <w:noProof/>
          </w:rPr>
          <w:t>7.1.</w:t>
        </w:r>
        <w:r>
          <w:rPr>
            <w:noProof/>
            <w:kern w:val="2"/>
            <w:szCs w:val="24"/>
            <w:lang w:eastAsia="es-ES_tradnl"/>
            <w14:ligatures w14:val="standardContextual"/>
          </w:rPr>
          <w:tab/>
        </w:r>
        <w:r w:rsidRPr="00DA3AE6">
          <w:rPr>
            <w:rStyle w:val="Hipervnculo"/>
            <w:noProof/>
          </w:rPr>
          <w:t>Introducción</w:t>
        </w:r>
        <w:r>
          <w:rPr>
            <w:noProof/>
            <w:webHidden/>
          </w:rPr>
          <w:tab/>
        </w:r>
        <w:r>
          <w:rPr>
            <w:noProof/>
            <w:webHidden/>
          </w:rPr>
          <w:fldChar w:fldCharType="begin"/>
        </w:r>
        <w:r>
          <w:rPr>
            <w:noProof/>
            <w:webHidden/>
          </w:rPr>
          <w:instrText xml:space="preserve"> PAGEREF _Toc164158542 \h </w:instrText>
        </w:r>
        <w:r>
          <w:rPr>
            <w:noProof/>
            <w:webHidden/>
          </w:rPr>
        </w:r>
        <w:r>
          <w:rPr>
            <w:noProof/>
            <w:webHidden/>
          </w:rPr>
          <w:fldChar w:fldCharType="separate"/>
        </w:r>
        <w:r>
          <w:rPr>
            <w:noProof/>
            <w:webHidden/>
          </w:rPr>
          <w:t>49</w:t>
        </w:r>
        <w:r>
          <w:rPr>
            <w:noProof/>
            <w:webHidden/>
          </w:rPr>
          <w:fldChar w:fldCharType="end"/>
        </w:r>
      </w:hyperlink>
    </w:p>
    <w:p w14:paraId="7E008184" w14:textId="17D5D324" w:rsidR="00A34B55" w:rsidRDefault="00A34B55">
      <w:pPr>
        <w:pStyle w:val="TDC2"/>
        <w:tabs>
          <w:tab w:val="left" w:pos="960"/>
          <w:tab w:val="right" w:leader="dot" w:pos="8949"/>
        </w:tabs>
        <w:rPr>
          <w:noProof/>
          <w:kern w:val="2"/>
          <w:szCs w:val="24"/>
          <w:lang w:eastAsia="es-ES_tradnl"/>
          <w14:ligatures w14:val="standardContextual"/>
        </w:rPr>
      </w:pPr>
      <w:hyperlink w:anchor="_Toc164158543" w:history="1">
        <w:r w:rsidRPr="00DA3AE6">
          <w:rPr>
            <w:rStyle w:val="Hipervnculo"/>
            <w:noProof/>
          </w:rPr>
          <w:t>7.2.</w:t>
        </w:r>
        <w:r>
          <w:rPr>
            <w:noProof/>
            <w:kern w:val="2"/>
            <w:szCs w:val="24"/>
            <w:lang w:eastAsia="es-ES_tradnl"/>
            <w14:ligatures w14:val="standardContextual"/>
          </w:rPr>
          <w:tab/>
        </w:r>
        <w:r w:rsidRPr="00DA3AE6">
          <w:rPr>
            <w:rStyle w:val="Hipervnculo"/>
            <w:noProof/>
          </w:rPr>
          <w:t>Implicacines eticas</w:t>
        </w:r>
        <w:r>
          <w:rPr>
            <w:noProof/>
            <w:webHidden/>
          </w:rPr>
          <w:tab/>
        </w:r>
        <w:r>
          <w:rPr>
            <w:noProof/>
            <w:webHidden/>
          </w:rPr>
          <w:fldChar w:fldCharType="begin"/>
        </w:r>
        <w:r>
          <w:rPr>
            <w:noProof/>
            <w:webHidden/>
          </w:rPr>
          <w:instrText xml:space="preserve"> PAGEREF _Toc164158543 \h </w:instrText>
        </w:r>
        <w:r>
          <w:rPr>
            <w:noProof/>
            <w:webHidden/>
          </w:rPr>
        </w:r>
        <w:r>
          <w:rPr>
            <w:noProof/>
            <w:webHidden/>
          </w:rPr>
          <w:fldChar w:fldCharType="separate"/>
        </w:r>
        <w:r>
          <w:rPr>
            <w:noProof/>
            <w:webHidden/>
          </w:rPr>
          <w:t>49</w:t>
        </w:r>
        <w:r>
          <w:rPr>
            <w:noProof/>
            <w:webHidden/>
          </w:rPr>
          <w:fldChar w:fldCharType="end"/>
        </w:r>
      </w:hyperlink>
    </w:p>
    <w:p w14:paraId="7475A9CC" w14:textId="627B4E05" w:rsidR="00A34B55" w:rsidRDefault="00A34B55">
      <w:pPr>
        <w:pStyle w:val="TDC2"/>
        <w:tabs>
          <w:tab w:val="left" w:pos="960"/>
          <w:tab w:val="right" w:leader="dot" w:pos="8949"/>
        </w:tabs>
        <w:rPr>
          <w:noProof/>
          <w:kern w:val="2"/>
          <w:szCs w:val="24"/>
          <w:lang w:eastAsia="es-ES_tradnl"/>
          <w14:ligatures w14:val="standardContextual"/>
        </w:rPr>
      </w:pPr>
      <w:hyperlink w:anchor="_Toc164158544" w:history="1">
        <w:r w:rsidRPr="00DA3AE6">
          <w:rPr>
            <w:rStyle w:val="Hipervnculo"/>
            <w:noProof/>
          </w:rPr>
          <w:t>7.3.</w:t>
        </w:r>
        <w:r>
          <w:rPr>
            <w:noProof/>
            <w:kern w:val="2"/>
            <w:szCs w:val="24"/>
            <w:lang w:eastAsia="es-ES_tradnl"/>
            <w14:ligatures w14:val="standardContextual"/>
          </w:rPr>
          <w:tab/>
        </w:r>
        <w:r w:rsidRPr="00DA3AE6">
          <w:rPr>
            <w:rStyle w:val="Hipervnculo"/>
            <w:noProof/>
          </w:rPr>
          <w:t>Impacto Social</w:t>
        </w:r>
        <w:r>
          <w:rPr>
            <w:noProof/>
            <w:webHidden/>
          </w:rPr>
          <w:tab/>
        </w:r>
        <w:r>
          <w:rPr>
            <w:noProof/>
            <w:webHidden/>
          </w:rPr>
          <w:fldChar w:fldCharType="begin"/>
        </w:r>
        <w:r>
          <w:rPr>
            <w:noProof/>
            <w:webHidden/>
          </w:rPr>
          <w:instrText xml:space="preserve"> PAGEREF _Toc164158544 \h </w:instrText>
        </w:r>
        <w:r>
          <w:rPr>
            <w:noProof/>
            <w:webHidden/>
          </w:rPr>
        </w:r>
        <w:r>
          <w:rPr>
            <w:noProof/>
            <w:webHidden/>
          </w:rPr>
          <w:fldChar w:fldCharType="separate"/>
        </w:r>
        <w:r>
          <w:rPr>
            <w:noProof/>
            <w:webHidden/>
          </w:rPr>
          <w:t>49</w:t>
        </w:r>
        <w:r>
          <w:rPr>
            <w:noProof/>
            <w:webHidden/>
          </w:rPr>
          <w:fldChar w:fldCharType="end"/>
        </w:r>
      </w:hyperlink>
    </w:p>
    <w:p w14:paraId="60FFF942" w14:textId="10CEF02F"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45" w:history="1">
        <w:r w:rsidRPr="00DA3AE6">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Mi Recorrido en la UFV</w:t>
        </w:r>
        <w:r>
          <w:rPr>
            <w:webHidden/>
          </w:rPr>
          <w:tab/>
        </w:r>
        <w:r>
          <w:rPr>
            <w:webHidden/>
          </w:rPr>
          <w:fldChar w:fldCharType="begin"/>
        </w:r>
        <w:r>
          <w:rPr>
            <w:webHidden/>
          </w:rPr>
          <w:instrText xml:space="preserve"> PAGEREF _Toc164158545 \h </w:instrText>
        </w:r>
        <w:r>
          <w:rPr>
            <w:webHidden/>
          </w:rPr>
        </w:r>
        <w:r>
          <w:rPr>
            <w:webHidden/>
          </w:rPr>
          <w:fldChar w:fldCharType="separate"/>
        </w:r>
        <w:r>
          <w:rPr>
            <w:webHidden/>
          </w:rPr>
          <w:t>51</w:t>
        </w:r>
        <w:r>
          <w:rPr>
            <w:webHidden/>
          </w:rPr>
          <w:fldChar w:fldCharType="end"/>
        </w:r>
      </w:hyperlink>
    </w:p>
    <w:p w14:paraId="570A4672" w14:textId="38A633C4" w:rsidR="00A34B55" w:rsidRDefault="00A34B55">
      <w:pPr>
        <w:pStyle w:val="TDC2"/>
        <w:tabs>
          <w:tab w:val="left" w:pos="960"/>
          <w:tab w:val="right" w:leader="dot" w:pos="8949"/>
        </w:tabs>
        <w:rPr>
          <w:noProof/>
          <w:kern w:val="2"/>
          <w:szCs w:val="24"/>
          <w:lang w:eastAsia="es-ES_tradnl"/>
          <w14:ligatures w14:val="standardContextual"/>
        </w:rPr>
      </w:pPr>
      <w:hyperlink w:anchor="_Toc164158546" w:history="1">
        <w:r w:rsidRPr="00DA3AE6">
          <w:rPr>
            <w:rStyle w:val="Hipervnculo"/>
            <w:noProof/>
          </w:rPr>
          <w:t>8.1.</w:t>
        </w:r>
        <w:r>
          <w:rPr>
            <w:noProof/>
            <w:kern w:val="2"/>
            <w:szCs w:val="24"/>
            <w:lang w:eastAsia="es-ES_tradnl"/>
            <w14:ligatures w14:val="standardContextual"/>
          </w:rPr>
          <w:tab/>
        </w:r>
        <w:r w:rsidRPr="00DA3AE6">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_Toc164158546 \h </w:instrText>
        </w:r>
        <w:r>
          <w:rPr>
            <w:noProof/>
            <w:webHidden/>
          </w:rPr>
        </w:r>
        <w:r>
          <w:rPr>
            <w:noProof/>
            <w:webHidden/>
          </w:rPr>
          <w:fldChar w:fldCharType="separate"/>
        </w:r>
        <w:r>
          <w:rPr>
            <w:noProof/>
            <w:webHidden/>
          </w:rPr>
          <w:t>51</w:t>
        </w:r>
        <w:r>
          <w:rPr>
            <w:noProof/>
            <w:webHidden/>
          </w:rPr>
          <w:fldChar w:fldCharType="end"/>
        </w:r>
      </w:hyperlink>
    </w:p>
    <w:p w14:paraId="403D6BB7" w14:textId="75106565" w:rsidR="00A34B55" w:rsidRDefault="00A34B55">
      <w:pPr>
        <w:pStyle w:val="TDC2"/>
        <w:tabs>
          <w:tab w:val="left" w:pos="960"/>
          <w:tab w:val="right" w:leader="dot" w:pos="8949"/>
        </w:tabs>
        <w:rPr>
          <w:noProof/>
          <w:kern w:val="2"/>
          <w:szCs w:val="24"/>
          <w:lang w:eastAsia="es-ES_tradnl"/>
          <w14:ligatures w14:val="standardContextual"/>
        </w:rPr>
      </w:pPr>
      <w:hyperlink w:anchor="_Toc164158547" w:history="1">
        <w:r w:rsidRPr="00DA3AE6">
          <w:rPr>
            <w:rStyle w:val="Hipervnculo"/>
            <w:noProof/>
          </w:rPr>
          <w:t>8.2.</w:t>
        </w:r>
        <w:r>
          <w:rPr>
            <w:noProof/>
            <w:kern w:val="2"/>
            <w:szCs w:val="24"/>
            <w:lang w:eastAsia="es-ES_tradnl"/>
            <w14:ligatures w14:val="standardContextual"/>
          </w:rPr>
          <w:tab/>
        </w:r>
        <w:r w:rsidRPr="00DA3AE6">
          <w:rPr>
            <w:rStyle w:val="Hipervnculo"/>
            <w:noProof/>
          </w:rPr>
          <w:t>Vinculación con mi futuro profesional</w:t>
        </w:r>
        <w:r>
          <w:rPr>
            <w:noProof/>
            <w:webHidden/>
          </w:rPr>
          <w:tab/>
        </w:r>
        <w:r>
          <w:rPr>
            <w:noProof/>
            <w:webHidden/>
          </w:rPr>
          <w:fldChar w:fldCharType="begin"/>
        </w:r>
        <w:r>
          <w:rPr>
            <w:noProof/>
            <w:webHidden/>
          </w:rPr>
          <w:instrText xml:space="preserve"> PAGEREF _Toc164158547 \h </w:instrText>
        </w:r>
        <w:r>
          <w:rPr>
            <w:noProof/>
            <w:webHidden/>
          </w:rPr>
        </w:r>
        <w:r>
          <w:rPr>
            <w:noProof/>
            <w:webHidden/>
          </w:rPr>
          <w:fldChar w:fldCharType="separate"/>
        </w:r>
        <w:r>
          <w:rPr>
            <w:noProof/>
            <w:webHidden/>
          </w:rPr>
          <w:t>52</w:t>
        </w:r>
        <w:r>
          <w:rPr>
            <w:noProof/>
            <w:webHidden/>
          </w:rPr>
          <w:fldChar w:fldCharType="end"/>
        </w:r>
      </w:hyperlink>
    </w:p>
    <w:p w14:paraId="0F5A1F54" w14:textId="55543BF4"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48" w:history="1">
        <w:r w:rsidRPr="00DA3AE6">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Conclusiones</w:t>
        </w:r>
        <w:r>
          <w:rPr>
            <w:webHidden/>
          </w:rPr>
          <w:tab/>
        </w:r>
        <w:r>
          <w:rPr>
            <w:webHidden/>
          </w:rPr>
          <w:fldChar w:fldCharType="begin"/>
        </w:r>
        <w:r>
          <w:rPr>
            <w:webHidden/>
          </w:rPr>
          <w:instrText xml:space="preserve"> PAGEREF _Toc164158548 \h </w:instrText>
        </w:r>
        <w:r>
          <w:rPr>
            <w:webHidden/>
          </w:rPr>
        </w:r>
        <w:r>
          <w:rPr>
            <w:webHidden/>
          </w:rPr>
          <w:fldChar w:fldCharType="separate"/>
        </w:r>
        <w:r>
          <w:rPr>
            <w:webHidden/>
          </w:rPr>
          <w:t>53</w:t>
        </w:r>
        <w:r>
          <w:rPr>
            <w:webHidden/>
          </w:rPr>
          <w:fldChar w:fldCharType="end"/>
        </w:r>
      </w:hyperlink>
    </w:p>
    <w:p w14:paraId="0F7096CF" w14:textId="1F77E9AA" w:rsidR="00A34B55" w:rsidRDefault="00A34B55">
      <w:pPr>
        <w:pStyle w:val="TDC2"/>
        <w:tabs>
          <w:tab w:val="left" w:pos="960"/>
          <w:tab w:val="right" w:leader="dot" w:pos="8949"/>
        </w:tabs>
        <w:rPr>
          <w:noProof/>
          <w:kern w:val="2"/>
          <w:szCs w:val="24"/>
          <w:lang w:eastAsia="es-ES_tradnl"/>
          <w14:ligatures w14:val="standardContextual"/>
        </w:rPr>
      </w:pPr>
      <w:hyperlink w:anchor="_Toc164158549" w:history="1">
        <w:r w:rsidRPr="00DA3AE6">
          <w:rPr>
            <w:rStyle w:val="Hipervnculo"/>
            <w:noProof/>
          </w:rPr>
          <w:t>9.1.</w:t>
        </w:r>
        <w:r>
          <w:rPr>
            <w:noProof/>
            <w:kern w:val="2"/>
            <w:szCs w:val="24"/>
            <w:lang w:eastAsia="es-ES_tradnl"/>
            <w14:ligatures w14:val="standardContextual"/>
          </w:rPr>
          <w:tab/>
        </w:r>
        <w:r w:rsidRPr="00DA3AE6">
          <w:rPr>
            <w:rStyle w:val="Hipervnculo"/>
            <w:noProof/>
          </w:rPr>
          <w:t>Conclusiones</w:t>
        </w:r>
        <w:r>
          <w:rPr>
            <w:noProof/>
            <w:webHidden/>
          </w:rPr>
          <w:tab/>
        </w:r>
        <w:r>
          <w:rPr>
            <w:noProof/>
            <w:webHidden/>
          </w:rPr>
          <w:fldChar w:fldCharType="begin"/>
        </w:r>
        <w:r>
          <w:rPr>
            <w:noProof/>
            <w:webHidden/>
          </w:rPr>
          <w:instrText xml:space="preserve"> PAGEREF _Toc164158549 \h </w:instrText>
        </w:r>
        <w:r>
          <w:rPr>
            <w:noProof/>
            <w:webHidden/>
          </w:rPr>
        </w:r>
        <w:r>
          <w:rPr>
            <w:noProof/>
            <w:webHidden/>
          </w:rPr>
          <w:fldChar w:fldCharType="separate"/>
        </w:r>
        <w:r>
          <w:rPr>
            <w:noProof/>
            <w:webHidden/>
          </w:rPr>
          <w:t>53</w:t>
        </w:r>
        <w:r>
          <w:rPr>
            <w:noProof/>
            <w:webHidden/>
          </w:rPr>
          <w:fldChar w:fldCharType="end"/>
        </w:r>
      </w:hyperlink>
    </w:p>
    <w:p w14:paraId="6D564D00" w14:textId="51325755" w:rsidR="00A34B55" w:rsidRDefault="00A34B55">
      <w:pPr>
        <w:pStyle w:val="TDC2"/>
        <w:tabs>
          <w:tab w:val="left" w:pos="960"/>
          <w:tab w:val="right" w:leader="dot" w:pos="8949"/>
        </w:tabs>
        <w:rPr>
          <w:noProof/>
          <w:kern w:val="2"/>
          <w:szCs w:val="24"/>
          <w:lang w:eastAsia="es-ES_tradnl"/>
          <w14:ligatures w14:val="standardContextual"/>
        </w:rPr>
      </w:pPr>
      <w:hyperlink w:anchor="_Toc164158550" w:history="1">
        <w:r w:rsidRPr="00DA3AE6">
          <w:rPr>
            <w:rStyle w:val="Hipervnculo"/>
            <w:noProof/>
          </w:rPr>
          <w:t>9.2.</w:t>
        </w:r>
        <w:r>
          <w:rPr>
            <w:noProof/>
            <w:kern w:val="2"/>
            <w:szCs w:val="24"/>
            <w:lang w:eastAsia="es-ES_tradnl"/>
            <w14:ligatures w14:val="standardContextual"/>
          </w:rPr>
          <w:tab/>
        </w:r>
        <w:r w:rsidRPr="00DA3AE6">
          <w:rPr>
            <w:rStyle w:val="Hipervnculo"/>
            <w:noProof/>
          </w:rPr>
          <w:t>Trabajo a futuro</w:t>
        </w:r>
        <w:r>
          <w:rPr>
            <w:noProof/>
            <w:webHidden/>
          </w:rPr>
          <w:tab/>
        </w:r>
        <w:r>
          <w:rPr>
            <w:noProof/>
            <w:webHidden/>
          </w:rPr>
          <w:fldChar w:fldCharType="begin"/>
        </w:r>
        <w:r>
          <w:rPr>
            <w:noProof/>
            <w:webHidden/>
          </w:rPr>
          <w:instrText xml:space="preserve"> PAGEREF _Toc164158550 \h </w:instrText>
        </w:r>
        <w:r>
          <w:rPr>
            <w:noProof/>
            <w:webHidden/>
          </w:rPr>
        </w:r>
        <w:r>
          <w:rPr>
            <w:noProof/>
            <w:webHidden/>
          </w:rPr>
          <w:fldChar w:fldCharType="separate"/>
        </w:r>
        <w:r>
          <w:rPr>
            <w:noProof/>
            <w:webHidden/>
          </w:rPr>
          <w:t>54</w:t>
        </w:r>
        <w:r>
          <w:rPr>
            <w:noProof/>
            <w:webHidden/>
          </w:rPr>
          <w:fldChar w:fldCharType="end"/>
        </w:r>
      </w:hyperlink>
    </w:p>
    <w:p w14:paraId="22D4F5FC" w14:textId="7640AC03"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51" w:history="1">
        <w:r w:rsidRPr="00DA3AE6">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Otros Méritos del Proyecto</w:t>
        </w:r>
        <w:r>
          <w:rPr>
            <w:webHidden/>
          </w:rPr>
          <w:tab/>
        </w:r>
        <w:r>
          <w:rPr>
            <w:webHidden/>
          </w:rPr>
          <w:fldChar w:fldCharType="begin"/>
        </w:r>
        <w:r>
          <w:rPr>
            <w:webHidden/>
          </w:rPr>
          <w:instrText xml:space="preserve"> PAGEREF _Toc164158551 \h </w:instrText>
        </w:r>
        <w:r>
          <w:rPr>
            <w:webHidden/>
          </w:rPr>
        </w:r>
        <w:r>
          <w:rPr>
            <w:webHidden/>
          </w:rPr>
          <w:fldChar w:fldCharType="separate"/>
        </w:r>
        <w:r>
          <w:rPr>
            <w:webHidden/>
          </w:rPr>
          <w:t>55</w:t>
        </w:r>
        <w:r>
          <w:rPr>
            <w:webHidden/>
          </w:rPr>
          <w:fldChar w:fldCharType="end"/>
        </w:r>
      </w:hyperlink>
    </w:p>
    <w:p w14:paraId="5EED771F" w14:textId="489BC4F0"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52" w:history="1">
        <w:r w:rsidRPr="00DA3AE6">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DA3AE6">
          <w:rPr>
            <w:rStyle w:val="Hipervnculo"/>
          </w:rPr>
          <w:t>Bibliografía</w:t>
        </w:r>
        <w:r>
          <w:rPr>
            <w:webHidden/>
          </w:rPr>
          <w:tab/>
        </w:r>
        <w:r>
          <w:rPr>
            <w:webHidden/>
          </w:rPr>
          <w:fldChar w:fldCharType="begin"/>
        </w:r>
        <w:r>
          <w:rPr>
            <w:webHidden/>
          </w:rPr>
          <w:instrText xml:space="preserve"> PAGEREF _Toc164158552 \h </w:instrText>
        </w:r>
        <w:r>
          <w:rPr>
            <w:webHidden/>
          </w:rPr>
        </w:r>
        <w:r>
          <w:rPr>
            <w:webHidden/>
          </w:rPr>
          <w:fldChar w:fldCharType="separate"/>
        </w:r>
        <w:r>
          <w:rPr>
            <w:webHidden/>
          </w:rPr>
          <w:t>57</w:t>
        </w:r>
        <w:r>
          <w:rPr>
            <w:webHidden/>
          </w:rPr>
          <w:fldChar w:fldCharType="end"/>
        </w:r>
      </w:hyperlink>
    </w:p>
    <w:p w14:paraId="56FFD167" w14:textId="1439D1E9"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53" w:history="1">
        <w:r w:rsidRPr="00DA3AE6">
          <w:rPr>
            <w:rStyle w:val="Hipervnculo"/>
          </w:rPr>
          <w:t>Anexo A: Requisitos de Usuario</w:t>
        </w:r>
        <w:r>
          <w:rPr>
            <w:webHidden/>
          </w:rPr>
          <w:tab/>
        </w:r>
        <w:r>
          <w:rPr>
            <w:webHidden/>
          </w:rPr>
          <w:fldChar w:fldCharType="begin"/>
        </w:r>
        <w:r>
          <w:rPr>
            <w:webHidden/>
          </w:rPr>
          <w:instrText xml:space="preserve"> PAGEREF _Toc164158553 \h </w:instrText>
        </w:r>
        <w:r>
          <w:rPr>
            <w:webHidden/>
          </w:rPr>
        </w:r>
        <w:r>
          <w:rPr>
            <w:webHidden/>
          </w:rPr>
          <w:fldChar w:fldCharType="separate"/>
        </w:r>
        <w:r>
          <w:rPr>
            <w:webHidden/>
          </w:rPr>
          <w:t>61</w:t>
        </w:r>
        <w:r>
          <w:rPr>
            <w:webHidden/>
          </w:rPr>
          <w:fldChar w:fldCharType="end"/>
        </w:r>
      </w:hyperlink>
    </w:p>
    <w:p w14:paraId="2F1140E6" w14:textId="6316F5B5" w:rsidR="00A34B55" w:rsidRDefault="00A34B55">
      <w:pPr>
        <w:pStyle w:val="TDC2"/>
        <w:tabs>
          <w:tab w:val="right" w:leader="dot" w:pos="8949"/>
        </w:tabs>
        <w:rPr>
          <w:noProof/>
          <w:kern w:val="2"/>
          <w:szCs w:val="24"/>
          <w:lang w:eastAsia="es-ES_tradnl"/>
          <w14:ligatures w14:val="standardContextual"/>
        </w:rPr>
      </w:pPr>
      <w:hyperlink w:anchor="_Toc164158554" w:history="1">
        <w:r w:rsidRPr="00DA3AE6">
          <w:rPr>
            <w:rStyle w:val="Hipervnculo"/>
            <w:noProof/>
          </w:rPr>
          <w:t>Requisitos Funcionales</w:t>
        </w:r>
        <w:r>
          <w:rPr>
            <w:noProof/>
            <w:webHidden/>
          </w:rPr>
          <w:tab/>
        </w:r>
        <w:r>
          <w:rPr>
            <w:noProof/>
            <w:webHidden/>
          </w:rPr>
          <w:fldChar w:fldCharType="begin"/>
        </w:r>
        <w:r>
          <w:rPr>
            <w:noProof/>
            <w:webHidden/>
          </w:rPr>
          <w:instrText xml:space="preserve"> PAGEREF _Toc164158554 \h </w:instrText>
        </w:r>
        <w:r>
          <w:rPr>
            <w:noProof/>
            <w:webHidden/>
          </w:rPr>
        </w:r>
        <w:r>
          <w:rPr>
            <w:noProof/>
            <w:webHidden/>
          </w:rPr>
          <w:fldChar w:fldCharType="separate"/>
        </w:r>
        <w:r>
          <w:rPr>
            <w:noProof/>
            <w:webHidden/>
          </w:rPr>
          <w:t>61</w:t>
        </w:r>
        <w:r>
          <w:rPr>
            <w:noProof/>
            <w:webHidden/>
          </w:rPr>
          <w:fldChar w:fldCharType="end"/>
        </w:r>
      </w:hyperlink>
    </w:p>
    <w:p w14:paraId="43F38149" w14:textId="3ABE6DB0" w:rsidR="00A34B55" w:rsidRDefault="00A34B55">
      <w:pPr>
        <w:pStyle w:val="TDC2"/>
        <w:tabs>
          <w:tab w:val="right" w:leader="dot" w:pos="8949"/>
        </w:tabs>
        <w:rPr>
          <w:noProof/>
          <w:kern w:val="2"/>
          <w:szCs w:val="24"/>
          <w:lang w:eastAsia="es-ES_tradnl"/>
          <w14:ligatures w14:val="standardContextual"/>
        </w:rPr>
      </w:pPr>
      <w:hyperlink w:anchor="_Toc164158555" w:history="1">
        <w:r w:rsidRPr="00DA3AE6">
          <w:rPr>
            <w:rStyle w:val="Hipervnculo"/>
            <w:noProof/>
          </w:rPr>
          <w:t>Requisitos No Funcionales</w:t>
        </w:r>
        <w:r>
          <w:rPr>
            <w:noProof/>
            <w:webHidden/>
          </w:rPr>
          <w:tab/>
        </w:r>
        <w:r>
          <w:rPr>
            <w:noProof/>
            <w:webHidden/>
          </w:rPr>
          <w:fldChar w:fldCharType="begin"/>
        </w:r>
        <w:r>
          <w:rPr>
            <w:noProof/>
            <w:webHidden/>
          </w:rPr>
          <w:instrText xml:space="preserve"> PAGEREF _Toc164158555 \h </w:instrText>
        </w:r>
        <w:r>
          <w:rPr>
            <w:noProof/>
            <w:webHidden/>
          </w:rPr>
        </w:r>
        <w:r>
          <w:rPr>
            <w:noProof/>
            <w:webHidden/>
          </w:rPr>
          <w:fldChar w:fldCharType="separate"/>
        </w:r>
        <w:r>
          <w:rPr>
            <w:noProof/>
            <w:webHidden/>
          </w:rPr>
          <w:t>63</w:t>
        </w:r>
        <w:r>
          <w:rPr>
            <w:noProof/>
            <w:webHidden/>
          </w:rPr>
          <w:fldChar w:fldCharType="end"/>
        </w:r>
      </w:hyperlink>
    </w:p>
    <w:p w14:paraId="6FB39D2A" w14:textId="0AD5D0E0"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56" w:history="1">
        <w:r w:rsidRPr="00DA3AE6">
          <w:rPr>
            <w:rStyle w:val="Hipervnculo"/>
          </w:rPr>
          <w:t>Anexo B: Diseño de la Aplicación</w:t>
        </w:r>
        <w:r>
          <w:rPr>
            <w:webHidden/>
          </w:rPr>
          <w:tab/>
        </w:r>
        <w:r>
          <w:rPr>
            <w:webHidden/>
          </w:rPr>
          <w:fldChar w:fldCharType="begin"/>
        </w:r>
        <w:r>
          <w:rPr>
            <w:webHidden/>
          </w:rPr>
          <w:instrText xml:space="preserve"> PAGEREF _Toc164158556 \h </w:instrText>
        </w:r>
        <w:r>
          <w:rPr>
            <w:webHidden/>
          </w:rPr>
        </w:r>
        <w:r>
          <w:rPr>
            <w:webHidden/>
          </w:rPr>
          <w:fldChar w:fldCharType="separate"/>
        </w:r>
        <w:r>
          <w:rPr>
            <w:webHidden/>
          </w:rPr>
          <w:t>65</w:t>
        </w:r>
        <w:r>
          <w:rPr>
            <w:webHidden/>
          </w:rPr>
          <w:fldChar w:fldCharType="end"/>
        </w:r>
      </w:hyperlink>
    </w:p>
    <w:p w14:paraId="58A157AE" w14:textId="44B1C6BF"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57" w:history="1">
        <w:r w:rsidRPr="00DA3AE6">
          <w:rPr>
            <w:rStyle w:val="Hipervnculo"/>
          </w:rPr>
          <w:t>Anexo C: Detalles BBDD</w:t>
        </w:r>
        <w:r>
          <w:rPr>
            <w:webHidden/>
          </w:rPr>
          <w:tab/>
        </w:r>
        <w:r>
          <w:rPr>
            <w:webHidden/>
          </w:rPr>
          <w:fldChar w:fldCharType="begin"/>
        </w:r>
        <w:r>
          <w:rPr>
            <w:webHidden/>
          </w:rPr>
          <w:instrText xml:space="preserve"> PAGEREF _Toc164158557 \h </w:instrText>
        </w:r>
        <w:r>
          <w:rPr>
            <w:webHidden/>
          </w:rPr>
        </w:r>
        <w:r>
          <w:rPr>
            <w:webHidden/>
          </w:rPr>
          <w:fldChar w:fldCharType="separate"/>
        </w:r>
        <w:r>
          <w:rPr>
            <w:webHidden/>
          </w:rPr>
          <w:t>67</w:t>
        </w:r>
        <w:r>
          <w:rPr>
            <w:webHidden/>
          </w:rPr>
          <w:fldChar w:fldCharType="end"/>
        </w:r>
      </w:hyperlink>
    </w:p>
    <w:p w14:paraId="40AD9EFA" w14:textId="09C351E0" w:rsidR="00A34B55" w:rsidRDefault="00A34B5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58558" w:history="1">
        <w:r w:rsidRPr="00DA3AE6">
          <w:rPr>
            <w:rStyle w:val="Hipervnculo"/>
          </w:rPr>
          <w:t>Anexo D: Detalles de Pantallas</w:t>
        </w:r>
        <w:r>
          <w:rPr>
            <w:webHidden/>
          </w:rPr>
          <w:tab/>
        </w:r>
        <w:r>
          <w:rPr>
            <w:webHidden/>
          </w:rPr>
          <w:fldChar w:fldCharType="begin"/>
        </w:r>
        <w:r>
          <w:rPr>
            <w:webHidden/>
          </w:rPr>
          <w:instrText xml:space="preserve"> PAGEREF _Toc164158558 \h </w:instrText>
        </w:r>
        <w:r>
          <w:rPr>
            <w:webHidden/>
          </w:rPr>
        </w:r>
        <w:r>
          <w:rPr>
            <w:webHidden/>
          </w:rPr>
          <w:fldChar w:fldCharType="separate"/>
        </w:r>
        <w:r>
          <w:rPr>
            <w:webHidden/>
          </w:rPr>
          <w:t>69</w:t>
        </w:r>
        <w:r>
          <w:rPr>
            <w:webHidden/>
          </w:rPr>
          <w:fldChar w:fldCharType="end"/>
        </w:r>
      </w:hyperlink>
    </w:p>
    <w:p w14:paraId="5FB8C4D2" w14:textId="2AC4DE58"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59" w:history="1">
        <w:r w:rsidRPr="00DA3AE6">
          <w:rPr>
            <w:rStyle w:val="Hipervnculo"/>
            <w:noProof/>
          </w:rPr>
          <w:t>11.1.1.</w:t>
        </w:r>
        <w:r>
          <w:rPr>
            <w:rFonts w:cstheme="minorBidi"/>
            <w:noProof/>
            <w:kern w:val="2"/>
            <w:sz w:val="24"/>
            <w:szCs w:val="24"/>
            <w:lang w:eastAsia="es-ES_tradnl"/>
            <w14:ligatures w14:val="standardContextual"/>
          </w:rPr>
          <w:tab/>
        </w:r>
        <w:r w:rsidRPr="00DA3AE6">
          <w:rPr>
            <w:rStyle w:val="Hipervnculo"/>
            <w:noProof/>
          </w:rPr>
          <w:t>Pantalla Bienvenida</w:t>
        </w:r>
        <w:r>
          <w:rPr>
            <w:noProof/>
            <w:webHidden/>
          </w:rPr>
          <w:tab/>
        </w:r>
        <w:r>
          <w:rPr>
            <w:noProof/>
            <w:webHidden/>
          </w:rPr>
          <w:fldChar w:fldCharType="begin"/>
        </w:r>
        <w:r>
          <w:rPr>
            <w:noProof/>
            <w:webHidden/>
          </w:rPr>
          <w:instrText xml:space="preserve"> PAGEREF _Toc164158559 \h </w:instrText>
        </w:r>
        <w:r>
          <w:rPr>
            <w:noProof/>
            <w:webHidden/>
          </w:rPr>
        </w:r>
        <w:r>
          <w:rPr>
            <w:noProof/>
            <w:webHidden/>
          </w:rPr>
          <w:fldChar w:fldCharType="separate"/>
        </w:r>
        <w:r>
          <w:rPr>
            <w:noProof/>
            <w:webHidden/>
          </w:rPr>
          <w:t>69</w:t>
        </w:r>
        <w:r>
          <w:rPr>
            <w:noProof/>
            <w:webHidden/>
          </w:rPr>
          <w:fldChar w:fldCharType="end"/>
        </w:r>
      </w:hyperlink>
    </w:p>
    <w:p w14:paraId="4E638AA0" w14:textId="3F1F64D4"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0" w:history="1">
        <w:r w:rsidRPr="00DA3AE6">
          <w:rPr>
            <w:rStyle w:val="Hipervnculo"/>
            <w:noProof/>
          </w:rPr>
          <w:t>11.1.2.</w:t>
        </w:r>
        <w:r>
          <w:rPr>
            <w:rFonts w:cstheme="minorBidi"/>
            <w:noProof/>
            <w:kern w:val="2"/>
            <w:sz w:val="24"/>
            <w:szCs w:val="24"/>
            <w:lang w:eastAsia="es-ES_tradnl"/>
            <w14:ligatures w14:val="standardContextual"/>
          </w:rPr>
          <w:tab/>
        </w:r>
        <w:r w:rsidRPr="00DA3AE6">
          <w:rPr>
            <w:rStyle w:val="Hipervnculo"/>
            <w:noProof/>
          </w:rPr>
          <w:t>Pantalla Inicio Sesión</w:t>
        </w:r>
        <w:r>
          <w:rPr>
            <w:noProof/>
            <w:webHidden/>
          </w:rPr>
          <w:tab/>
        </w:r>
        <w:r>
          <w:rPr>
            <w:noProof/>
            <w:webHidden/>
          </w:rPr>
          <w:fldChar w:fldCharType="begin"/>
        </w:r>
        <w:r>
          <w:rPr>
            <w:noProof/>
            <w:webHidden/>
          </w:rPr>
          <w:instrText xml:space="preserve"> PAGEREF _Toc164158560 \h </w:instrText>
        </w:r>
        <w:r>
          <w:rPr>
            <w:noProof/>
            <w:webHidden/>
          </w:rPr>
        </w:r>
        <w:r>
          <w:rPr>
            <w:noProof/>
            <w:webHidden/>
          </w:rPr>
          <w:fldChar w:fldCharType="separate"/>
        </w:r>
        <w:r>
          <w:rPr>
            <w:noProof/>
            <w:webHidden/>
          </w:rPr>
          <w:t>70</w:t>
        </w:r>
        <w:r>
          <w:rPr>
            <w:noProof/>
            <w:webHidden/>
          </w:rPr>
          <w:fldChar w:fldCharType="end"/>
        </w:r>
      </w:hyperlink>
    </w:p>
    <w:p w14:paraId="5BC9E9E6" w14:textId="238A0DF5"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1" w:history="1">
        <w:r w:rsidRPr="00DA3AE6">
          <w:rPr>
            <w:rStyle w:val="Hipervnculo"/>
            <w:noProof/>
          </w:rPr>
          <w:t>11.1.3.</w:t>
        </w:r>
        <w:r>
          <w:rPr>
            <w:rFonts w:cstheme="minorBidi"/>
            <w:noProof/>
            <w:kern w:val="2"/>
            <w:sz w:val="24"/>
            <w:szCs w:val="24"/>
            <w:lang w:eastAsia="es-ES_tradnl"/>
            <w14:ligatures w14:val="standardContextual"/>
          </w:rPr>
          <w:tab/>
        </w:r>
        <w:r w:rsidRPr="00DA3AE6">
          <w:rPr>
            <w:rStyle w:val="Hipervnculo"/>
            <w:noProof/>
          </w:rPr>
          <w:t>Pantalla Home</w:t>
        </w:r>
        <w:r>
          <w:rPr>
            <w:noProof/>
            <w:webHidden/>
          </w:rPr>
          <w:tab/>
        </w:r>
        <w:r>
          <w:rPr>
            <w:noProof/>
            <w:webHidden/>
          </w:rPr>
          <w:fldChar w:fldCharType="begin"/>
        </w:r>
        <w:r>
          <w:rPr>
            <w:noProof/>
            <w:webHidden/>
          </w:rPr>
          <w:instrText xml:space="preserve"> PAGEREF _Toc164158561 \h </w:instrText>
        </w:r>
        <w:r>
          <w:rPr>
            <w:noProof/>
            <w:webHidden/>
          </w:rPr>
        </w:r>
        <w:r>
          <w:rPr>
            <w:noProof/>
            <w:webHidden/>
          </w:rPr>
          <w:fldChar w:fldCharType="separate"/>
        </w:r>
        <w:r>
          <w:rPr>
            <w:noProof/>
            <w:webHidden/>
          </w:rPr>
          <w:t>71</w:t>
        </w:r>
        <w:r>
          <w:rPr>
            <w:noProof/>
            <w:webHidden/>
          </w:rPr>
          <w:fldChar w:fldCharType="end"/>
        </w:r>
      </w:hyperlink>
    </w:p>
    <w:p w14:paraId="6C1F0B39" w14:textId="6606271D"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2" w:history="1">
        <w:r w:rsidRPr="00DA3AE6">
          <w:rPr>
            <w:rStyle w:val="Hipervnculo"/>
            <w:noProof/>
          </w:rPr>
          <w:t>11.1.4.</w:t>
        </w:r>
        <w:r>
          <w:rPr>
            <w:rFonts w:cstheme="minorBidi"/>
            <w:noProof/>
            <w:kern w:val="2"/>
            <w:sz w:val="24"/>
            <w:szCs w:val="24"/>
            <w:lang w:eastAsia="es-ES_tradnl"/>
            <w14:ligatures w14:val="standardContextual"/>
          </w:rPr>
          <w:tab/>
        </w:r>
        <w:r w:rsidRPr="00DA3AE6">
          <w:rPr>
            <w:rStyle w:val="Hipervnculo"/>
            <w:noProof/>
          </w:rPr>
          <w:t>Pantalla Ajustes</w:t>
        </w:r>
        <w:r>
          <w:rPr>
            <w:noProof/>
            <w:webHidden/>
          </w:rPr>
          <w:tab/>
        </w:r>
        <w:r>
          <w:rPr>
            <w:noProof/>
            <w:webHidden/>
          </w:rPr>
          <w:fldChar w:fldCharType="begin"/>
        </w:r>
        <w:r>
          <w:rPr>
            <w:noProof/>
            <w:webHidden/>
          </w:rPr>
          <w:instrText xml:space="preserve"> PAGEREF _Toc164158562 \h </w:instrText>
        </w:r>
        <w:r>
          <w:rPr>
            <w:noProof/>
            <w:webHidden/>
          </w:rPr>
        </w:r>
        <w:r>
          <w:rPr>
            <w:noProof/>
            <w:webHidden/>
          </w:rPr>
          <w:fldChar w:fldCharType="separate"/>
        </w:r>
        <w:r>
          <w:rPr>
            <w:noProof/>
            <w:webHidden/>
          </w:rPr>
          <w:t>72</w:t>
        </w:r>
        <w:r>
          <w:rPr>
            <w:noProof/>
            <w:webHidden/>
          </w:rPr>
          <w:fldChar w:fldCharType="end"/>
        </w:r>
      </w:hyperlink>
    </w:p>
    <w:p w14:paraId="7DFE6E68" w14:textId="2BB0BAE9"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3" w:history="1">
        <w:r w:rsidRPr="00DA3AE6">
          <w:rPr>
            <w:rStyle w:val="Hipervnculo"/>
            <w:noProof/>
          </w:rPr>
          <w:t>11.1.5.</w:t>
        </w:r>
        <w:r>
          <w:rPr>
            <w:rFonts w:cstheme="minorBidi"/>
            <w:noProof/>
            <w:kern w:val="2"/>
            <w:sz w:val="24"/>
            <w:szCs w:val="24"/>
            <w:lang w:eastAsia="es-ES_tradnl"/>
            <w14:ligatures w14:val="standardContextual"/>
          </w:rPr>
          <w:tab/>
        </w:r>
        <w:r w:rsidRPr="00DA3AE6">
          <w:rPr>
            <w:rStyle w:val="Hipervnculo"/>
            <w:noProof/>
          </w:rPr>
          <w:t>Pantalla Crear Grupo</w:t>
        </w:r>
        <w:r>
          <w:rPr>
            <w:noProof/>
            <w:webHidden/>
          </w:rPr>
          <w:tab/>
        </w:r>
        <w:r>
          <w:rPr>
            <w:noProof/>
            <w:webHidden/>
          </w:rPr>
          <w:fldChar w:fldCharType="begin"/>
        </w:r>
        <w:r>
          <w:rPr>
            <w:noProof/>
            <w:webHidden/>
          </w:rPr>
          <w:instrText xml:space="preserve"> PAGEREF _Toc164158563 \h </w:instrText>
        </w:r>
        <w:r>
          <w:rPr>
            <w:noProof/>
            <w:webHidden/>
          </w:rPr>
        </w:r>
        <w:r>
          <w:rPr>
            <w:noProof/>
            <w:webHidden/>
          </w:rPr>
          <w:fldChar w:fldCharType="separate"/>
        </w:r>
        <w:r>
          <w:rPr>
            <w:noProof/>
            <w:webHidden/>
          </w:rPr>
          <w:t>73</w:t>
        </w:r>
        <w:r>
          <w:rPr>
            <w:noProof/>
            <w:webHidden/>
          </w:rPr>
          <w:fldChar w:fldCharType="end"/>
        </w:r>
      </w:hyperlink>
    </w:p>
    <w:p w14:paraId="24DE90C8" w14:textId="4AFB0F74"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4" w:history="1">
        <w:r w:rsidRPr="00DA3AE6">
          <w:rPr>
            <w:rStyle w:val="Hipervnculo"/>
            <w:noProof/>
          </w:rPr>
          <w:t>11.1.6.</w:t>
        </w:r>
        <w:r>
          <w:rPr>
            <w:rFonts w:cstheme="minorBidi"/>
            <w:noProof/>
            <w:kern w:val="2"/>
            <w:sz w:val="24"/>
            <w:szCs w:val="24"/>
            <w:lang w:eastAsia="es-ES_tradnl"/>
            <w14:ligatures w14:val="standardContextual"/>
          </w:rPr>
          <w:tab/>
        </w:r>
        <w:r w:rsidRPr="00DA3AE6">
          <w:rPr>
            <w:rStyle w:val="Hipervnculo"/>
            <w:noProof/>
          </w:rPr>
          <w:t>Pantalla Editar Grupo</w:t>
        </w:r>
        <w:r>
          <w:rPr>
            <w:noProof/>
            <w:webHidden/>
          </w:rPr>
          <w:tab/>
        </w:r>
        <w:r>
          <w:rPr>
            <w:noProof/>
            <w:webHidden/>
          </w:rPr>
          <w:fldChar w:fldCharType="begin"/>
        </w:r>
        <w:r>
          <w:rPr>
            <w:noProof/>
            <w:webHidden/>
          </w:rPr>
          <w:instrText xml:space="preserve"> PAGEREF _Toc164158564 \h </w:instrText>
        </w:r>
        <w:r>
          <w:rPr>
            <w:noProof/>
            <w:webHidden/>
          </w:rPr>
        </w:r>
        <w:r>
          <w:rPr>
            <w:noProof/>
            <w:webHidden/>
          </w:rPr>
          <w:fldChar w:fldCharType="separate"/>
        </w:r>
        <w:r>
          <w:rPr>
            <w:noProof/>
            <w:webHidden/>
          </w:rPr>
          <w:t>74</w:t>
        </w:r>
        <w:r>
          <w:rPr>
            <w:noProof/>
            <w:webHidden/>
          </w:rPr>
          <w:fldChar w:fldCharType="end"/>
        </w:r>
      </w:hyperlink>
    </w:p>
    <w:p w14:paraId="09650C05" w14:textId="03F18E14"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5" w:history="1">
        <w:r w:rsidRPr="00DA3AE6">
          <w:rPr>
            <w:rStyle w:val="Hipervnculo"/>
            <w:noProof/>
          </w:rPr>
          <w:t>11.1.7.</w:t>
        </w:r>
        <w:r>
          <w:rPr>
            <w:rFonts w:cstheme="minorBidi"/>
            <w:noProof/>
            <w:kern w:val="2"/>
            <w:sz w:val="24"/>
            <w:szCs w:val="24"/>
            <w:lang w:eastAsia="es-ES_tradnl"/>
            <w14:ligatures w14:val="standardContextual"/>
          </w:rPr>
          <w:tab/>
        </w:r>
        <w:r w:rsidRPr="00DA3AE6">
          <w:rPr>
            <w:rStyle w:val="Hipervnculo"/>
            <w:noProof/>
          </w:rPr>
          <w:t>Pantalla Detalle de Serie</w:t>
        </w:r>
        <w:r>
          <w:rPr>
            <w:noProof/>
            <w:webHidden/>
          </w:rPr>
          <w:tab/>
        </w:r>
        <w:r>
          <w:rPr>
            <w:noProof/>
            <w:webHidden/>
          </w:rPr>
          <w:fldChar w:fldCharType="begin"/>
        </w:r>
        <w:r>
          <w:rPr>
            <w:noProof/>
            <w:webHidden/>
          </w:rPr>
          <w:instrText xml:space="preserve"> PAGEREF _Toc164158565 \h </w:instrText>
        </w:r>
        <w:r>
          <w:rPr>
            <w:noProof/>
            <w:webHidden/>
          </w:rPr>
        </w:r>
        <w:r>
          <w:rPr>
            <w:noProof/>
            <w:webHidden/>
          </w:rPr>
          <w:fldChar w:fldCharType="separate"/>
        </w:r>
        <w:r>
          <w:rPr>
            <w:noProof/>
            <w:webHidden/>
          </w:rPr>
          <w:t>75</w:t>
        </w:r>
        <w:r>
          <w:rPr>
            <w:noProof/>
            <w:webHidden/>
          </w:rPr>
          <w:fldChar w:fldCharType="end"/>
        </w:r>
      </w:hyperlink>
    </w:p>
    <w:p w14:paraId="048ADA9C" w14:textId="08E65EA2"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6" w:history="1">
        <w:r w:rsidRPr="00DA3AE6">
          <w:rPr>
            <w:rStyle w:val="Hipervnculo"/>
            <w:noProof/>
          </w:rPr>
          <w:t>11.1.8.</w:t>
        </w:r>
        <w:r>
          <w:rPr>
            <w:rFonts w:cstheme="minorBidi"/>
            <w:noProof/>
            <w:kern w:val="2"/>
            <w:sz w:val="24"/>
            <w:szCs w:val="24"/>
            <w:lang w:eastAsia="es-ES_tradnl"/>
            <w14:ligatures w14:val="standardContextual"/>
          </w:rPr>
          <w:tab/>
        </w:r>
        <w:r w:rsidRPr="00DA3AE6">
          <w:rPr>
            <w:rStyle w:val="Hipervnculo"/>
            <w:noProof/>
          </w:rPr>
          <w:t>Pantalla Detalle de Temporada</w:t>
        </w:r>
        <w:r>
          <w:rPr>
            <w:noProof/>
            <w:webHidden/>
          </w:rPr>
          <w:tab/>
        </w:r>
        <w:r>
          <w:rPr>
            <w:noProof/>
            <w:webHidden/>
          </w:rPr>
          <w:fldChar w:fldCharType="begin"/>
        </w:r>
        <w:r>
          <w:rPr>
            <w:noProof/>
            <w:webHidden/>
          </w:rPr>
          <w:instrText xml:space="preserve"> PAGEREF _Toc164158566 \h </w:instrText>
        </w:r>
        <w:r>
          <w:rPr>
            <w:noProof/>
            <w:webHidden/>
          </w:rPr>
        </w:r>
        <w:r>
          <w:rPr>
            <w:noProof/>
            <w:webHidden/>
          </w:rPr>
          <w:fldChar w:fldCharType="separate"/>
        </w:r>
        <w:r>
          <w:rPr>
            <w:noProof/>
            <w:webHidden/>
          </w:rPr>
          <w:t>77</w:t>
        </w:r>
        <w:r>
          <w:rPr>
            <w:noProof/>
            <w:webHidden/>
          </w:rPr>
          <w:fldChar w:fldCharType="end"/>
        </w:r>
      </w:hyperlink>
    </w:p>
    <w:p w14:paraId="5DF14E63" w14:textId="1352C6AA" w:rsidR="00A34B55" w:rsidRDefault="00A34B55">
      <w:pPr>
        <w:pStyle w:val="TDC3"/>
        <w:tabs>
          <w:tab w:val="left" w:pos="1440"/>
          <w:tab w:val="right" w:leader="dot" w:pos="8949"/>
        </w:tabs>
        <w:rPr>
          <w:rFonts w:cstheme="minorBidi"/>
          <w:noProof/>
          <w:kern w:val="2"/>
          <w:sz w:val="24"/>
          <w:szCs w:val="24"/>
          <w:lang w:eastAsia="es-ES_tradnl"/>
          <w14:ligatures w14:val="standardContextual"/>
        </w:rPr>
      </w:pPr>
      <w:hyperlink w:anchor="_Toc164158567" w:history="1">
        <w:r w:rsidRPr="00DA3AE6">
          <w:rPr>
            <w:rStyle w:val="Hipervnculo"/>
            <w:noProof/>
          </w:rPr>
          <w:t>11.1.9.</w:t>
        </w:r>
        <w:r>
          <w:rPr>
            <w:rFonts w:cstheme="minorBidi"/>
            <w:noProof/>
            <w:kern w:val="2"/>
            <w:sz w:val="24"/>
            <w:szCs w:val="24"/>
            <w:lang w:eastAsia="es-ES_tradnl"/>
            <w14:ligatures w14:val="standardContextual"/>
          </w:rPr>
          <w:tab/>
        </w:r>
        <w:r w:rsidRPr="00DA3AE6">
          <w:rPr>
            <w:rStyle w:val="Hipervnculo"/>
            <w:noProof/>
          </w:rPr>
          <w:t>Pantalla Crear Cuenta</w:t>
        </w:r>
        <w:r>
          <w:rPr>
            <w:noProof/>
            <w:webHidden/>
          </w:rPr>
          <w:tab/>
        </w:r>
        <w:r>
          <w:rPr>
            <w:noProof/>
            <w:webHidden/>
          </w:rPr>
          <w:fldChar w:fldCharType="begin"/>
        </w:r>
        <w:r>
          <w:rPr>
            <w:noProof/>
            <w:webHidden/>
          </w:rPr>
          <w:instrText xml:space="preserve"> PAGEREF _Toc164158567 \h </w:instrText>
        </w:r>
        <w:r>
          <w:rPr>
            <w:noProof/>
            <w:webHidden/>
          </w:rPr>
        </w:r>
        <w:r>
          <w:rPr>
            <w:noProof/>
            <w:webHidden/>
          </w:rPr>
          <w:fldChar w:fldCharType="separate"/>
        </w:r>
        <w:r>
          <w:rPr>
            <w:noProof/>
            <w:webHidden/>
          </w:rPr>
          <w:t>78</w:t>
        </w:r>
        <w:r>
          <w:rPr>
            <w:noProof/>
            <w:webHidden/>
          </w:rPr>
          <w:fldChar w:fldCharType="end"/>
        </w:r>
      </w:hyperlink>
    </w:p>
    <w:p w14:paraId="0D592341" w14:textId="594F992A" w:rsidR="00A34B55" w:rsidRDefault="00A34B55">
      <w:pPr>
        <w:pStyle w:val="TDC3"/>
        <w:tabs>
          <w:tab w:val="left" w:pos="1680"/>
          <w:tab w:val="right" w:leader="dot" w:pos="8949"/>
        </w:tabs>
        <w:rPr>
          <w:rFonts w:cstheme="minorBidi"/>
          <w:noProof/>
          <w:kern w:val="2"/>
          <w:sz w:val="24"/>
          <w:szCs w:val="24"/>
          <w:lang w:eastAsia="es-ES_tradnl"/>
          <w14:ligatures w14:val="standardContextual"/>
        </w:rPr>
      </w:pPr>
      <w:hyperlink w:anchor="_Toc164158568" w:history="1">
        <w:r w:rsidRPr="00DA3AE6">
          <w:rPr>
            <w:rStyle w:val="Hipervnculo"/>
            <w:noProof/>
          </w:rPr>
          <w:t>11.1.10.</w:t>
        </w:r>
        <w:r>
          <w:rPr>
            <w:rFonts w:cstheme="minorBidi"/>
            <w:noProof/>
            <w:kern w:val="2"/>
            <w:sz w:val="24"/>
            <w:szCs w:val="24"/>
            <w:lang w:eastAsia="es-ES_tradnl"/>
            <w14:ligatures w14:val="standardContextual"/>
          </w:rPr>
          <w:tab/>
        </w:r>
        <w:r w:rsidRPr="00DA3AE6">
          <w:rPr>
            <w:rStyle w:val="Hipervnculo"/>
            <w:noProof/>
          </w:rPr>
          <w:t>Pantalla Calendario</w:t>
        </w:r>
        <w:r>
          <w:rPr>
            <w:noProof/>
            <w:webHidden/>
          </w:rPr>
          <w:tab/>
        </w:r>
        <w:r>
          <w:rPr>
            <w:noProof/>
            <w:webHidden/>
          </w:rPr>
          <w:fldChar w:fldCharType="begin"/>
        </w:r>
        <w:r>
          <w:rPr>
            <w:noProof/>
            <w:webHidden/>
          </w:rPr>
          <w:instrText xml:space="preserve"> PAGEREF _Toc164158568 \h </w:instrText>
        </w:r>
        <w:r>
          <w:rPr>
            <w:noProof/>
            <w:webHidden/>
          </w:rPr>
        </w:r>
        <w:r>
          <w:rPr>
            <w:noProof/>
            <w:webHidden/>
          </w:rPr>
          <w:fldChar w:fldCharType="separate"/>
        </w:r>
        <w:r>
          <w:rPr>
            <w:noProof/>
            <w:webHidden/>
          </w:rPr>
          <w:t>78</w:t>
        </w:r>
        <w:r>
          <w:rPr>
            <w:noProof/>
            <w:webHidden/>
          </w:rPr>
          <w:fldChar w:fldCharType="end"/>
        </w:r>
      </w:hyperlink>
    </w:p>
    <w:p w14:paraId="3B6EE75D" w14:textId="2FAA2EAF"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B224CA">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0" w:history="1">
        <w:r w:rsidRPr="0049326C">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_Toc164158570 \h </w:instrText>
        </w:r>
        <w:r>
          <w:rPr>
            <w:noProof/>
            <w:webHidden/>
          </w:rPr>
        </w:r>
        <w:r>
          <w:rPr>
            <w:noProof/>
            <w:webHidden/>
          </w:rPr>
          <w:fldChar w:fldCharType="separate"/>
        </w:r>
        <w:r>
          <w:rPr>
            <w:noProof/>
            <w:webHidden/>
          </w:rPr>
          <w:t>16</w:t>
        </w:r>
        <w:r>
          <w:rPr>
            <w:noProof/>
            <w:webHidden/>
          </w:rPr>
          <w:fldChar w:fldCharType="end"/>
        </w:r>
      </w:hyperlink>
    </w:p>
    <w:p w14:paraId="465D5C24" w14:textId="62CFFC93"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1" w:history="1">
        <w:r w:rsidRPr="0049326C">
          <w:rPr>
            <w:rStyle w:val="Hipervnculo"/>
            <w:noProof/>
          </w:rPr>
          <w:t>Tabla 3: Diseño IU. Elaboración Propia</w:t>
        </w:r>
        <w:r>
          <w:rPr>
            <w:noProof/>
            <w:webHidden/>
          </w:rPr>
          <w:tab/>
        </w:r>
        <w:r>
          <w:rPr>
            <w:noProof/>
            <w:webHidden/>
          </w:rPr>
          <w:fldChar w:fldCharType="begin"/>
        </w:r>
        <w:r>
          <w:rPr>
            <w:noProof/>
            <w:webHidden/>
          </w:rPr>
          <w:instrText xml:space="preserve"> PAGEREF _Toc164158571 \h </w:instrText>
        </w:r>
        <w:r>
          <w:rPr>
            <w:noProof/>
            <w:webHidden/>
          </w:rPr>
        </w:r>
        <w:r>
          <w:rPr>
            <w:noProof/>
            <w:webHidden/>
          </w:rPr>
          <w:fldChar w:fldCharType="separate"/>
        </w:r>
        <w:r>
          <w:rPr>
            <w:noProof/>
            <w:webHidden/>
          </w:rPr>
          <w:t>16</w:t>
        </w:r>
        <w:r>
          <w:rPr>
            <w:noProof/>
            <w:webHidden/>
          </w:rPr>
          <w:fldChar w:fldCharType="end"/>
        </w:r>
      </w:hyperlink>
    </w:p>
    <w:p w14:paraId="06A4AB38" w14:textId="424ABEE4"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2" w:history="1">
        <w:r w:rsidRPr="0049326C">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_Toc164158572 \h </w:instrText>
        </w:r>
        <w:r>
          <w:rPr>
            <w:noProof/>
            <w:webHidden/>
          </w:rPr>
        </w:r>
        <w:r>
          <w:rPr>
            <w:noProof/>
            <w:webHidden/>
          </w:rPr>
          <w:fldChar w:fldCharType="separate"/>
        </w:r>
        <w:r>
          <w:rPr>
            <w:noProof/>
            <w:webHidden/>
          </w:rPr>
          <w:t>17</w:t>
        </w:r>
        <w:r>
          <w:rPr>
            <w:noProof/>
            <w:webHidden/>
          </w:rPr>
          <w:fldChar w:fldCharType="end"/>
        </w:r>
      </w:hyperlink>
    </w:p>
    <w:p w14:paraId="76494A86" w14:textId="0C53BEBC"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3" w:history="1">
        <w:r w:rsidRPr="0049326C">
          <w:rPr>
            <w:rStyle w:val="Hipervnculo"/>
            <w:noProof/>
          </w:rPr>
          <w:t>Tabla 5: Implementación BBDD. Elaboración Propia</w:t>
        </w:r>
        <w:r>
          <w:rPr>
            <w:noProof/>
            <w:webHidden/>
          </w:rPr>
          <w:tab/>
        </w:r>
        <w:r>
          <w:rPr>
            <w:noProof/>
            <w:webHidden/>
          </w:rPr>
          <w:fldChar w:fldCharType="begin"/>
        </w:r>
        <w:r>
          <w:rPr>
            <w:noProof/>
            <w:webHidden/>
          </w:rPr>
          <w:instrText xml:space="preserve"> PAGEREF _Toc164158573 \h </w:instrText>
        </w:r>
        <w:r>
          <w:rPr>
            <w:noProof/>
            <w:webHidden/>
          </w:rPr>
        </w:r>
        <w:r>
          <w:rPr>
            <w:noProof/>
            <w:webHidden/>
          </w:rPr>
          <w:fldChar w:fldCharType="separate"/>
        </w:r>
        <w:r>
          <w:rPr>
            <w:noProof/>
            <w:webHidden/>
          </w:rPr>
          <w:t>17</w:t>
        </w:r>
        <w:r>
          <w:rPr>
            <w:noProof/>
            <w:webHidden/>
          </w:rPr>
          <w:fldChar w:fldCharType="end"/>
        </w:r>
      </w:hyperlink>
    </w:p>
    <w:p w14:paraId="74BCE5F2" w14:textId="50D84D28"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4" w:history="1">
        <w:r w:rsidRPr="0049326C">
          <w:rPr>
            <w:rStyle w:val="Hipervnculo"/>
            <w:noProof/>
          </w:rPr>
          <w:t>Tabla 6: Desarrollo de API. Elaboración Propia</w:t>
        </w:r>
        <w:r>
          <w:rPr>
            <w:noProof/>
            <w:webHidden/>
          </w:rPr>
          <w:tab/>
        </w:r>
        <w:r>
          <w:rPr>
            <w:noProof/>
            <w:webHidden/>
          </w:rPr>
          <w:fldChar w:fldCharType="begin"/>
        </w:r>
        <w:r>
          <w:rPr>
            <w:noProof/>
            <w:webHidden/>
          </w:rPr>
          <w:instrText xml:space="preserve"> PAGEREF _Toc164158574 \h </w:instrText>
        </w:r>
        <w:r>
          <w:rPr>
            <w:noProof/>
            <w:webHidden/>
          </w:rPr>
        </w:r>
        <w:r>
          <w:rPr>
            <w:noProof/>
            <w:webHidden/>
          </w:rPr>
          <w:fldChar w:fldCharType="separate"/>
        </w:r>
        <w:r>
          <w:rPr>
            <w:noProof/>
            <w:webHidden/>
          </w:rPr>
          <w:t>18</w:t>
        </w:r>
        <w:r>
          <w:rPr>
            <w:noProof/>
            <w:webHidden/>
          </w:rPr>
          <w:fldChar w:fldCharType="end"/>
        </w:r>
      </w:hyperlink>
    </w:p>
    <w:p w14:paraId="0DCE6B14" w14:textId="67EA377C"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5" w:history="1">
        <w:r w:rsidRPr="0049326C">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_Toc164158575 \h </w:instrText>
        </w:r>
        <w:r>
          <w:rPr>
            <w:noProof/>
            <w:webHidden/>
          </w:rPr>
        </w:r>
        <w:r>
          <w:rPr>
            <w:noProof/>
            <w:webHidden/>
          </w:rPr>
          <w:fldChar w:fldCharType="separate"/>
        </w:r>
        <w:r>
          <w:rPr>
            <w:noProof/>
            <w:webHidden/>
          </w:rPr>
          <w:t>18</w:t>
        </w:r>
        <w:r>
          <w:rPr>
            <w:noProof/>
            <w:webHidden/>
          </w:rPr>
          <w:fldChar w:fldCharType="end"/>
        </w:r>
      </w:hyperlink>
    </w:p>
    <w:p w14:paraId="42EEA2FA" w14:textId="71401625"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6" w:history="1">
        <w:r w:rsidRPr="0049326C">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_Toc164158576 \h </w:instrText>
        </w:r>
        <w:r>
          <w:rPr>
            <w:noProof/>
            <w:webHidden/>
          </w:rPr>
        </w:r>
        <w:r>
          <w:rPr>
            <w:noProof/>
            <w:webHidden/>
          </w:rPr>
          <w:fldChar w:fldCharType="separate"/>
        </w:r>
        <w:r>
          <w:rPr>
            <w:noProof/>
            <w:webHidden/>
          </w:rPr>
          <w:t>18</w:t>
        </w:r>
        <w:r>
          <w:rPr>
            <w:noProof/>
            <w:webHidden/>
          </w:rPr>
          <w:fldChar w:fldCharType="end"/>
        </w:r>
      </w:hyperlink>
    </w:p>
    <w:p w14:paraId="57EF19F3" w14:textId="2CC20689"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7" w:history="1">
        <w:r w:rsidRPr="0049326C">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_Toc164158577 \h </w:instrText>
        </w:r>
        <w:r>
          <w:rPr>
            <w:noProof/>
            <w:webHidden/>
          </w:rPr>
        </w:r>
        <w:r>
          <w:rPr>
            <w:noProof/>
            <w:webHidden/>
          </w:rPr>
          <w:fldChar w:fldCharType="separate"/>
        </w:r>
        <w:r>
          <w:rPr>
            <w:noProof/>
            <w:webHidden/>
          </w:rPr>
          <w:t>19</w:t>
        </w:r>
        <w:r>
          <w:rPr>
            <w:noProof/>
            <w:webHidden/>
          </w:rPr>
          <w:fldChar w:fldCharType="end"/>
        </w:r>
      </w:hyperlink>
    </w:p>
    <w:p w14:paraId="0AC363E9" w14:textId="21F64BDB"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8" w:history="1">
        <w:r w:rsidRPr="0049326C">
          <w:rPr>
            <w:rStyle w:val="Hipervnculo"/>
            <w:noProof/>
          </w:rPr>
          <w:t>Tabla 10: Pruebas y Calidad. Elaboración Propia</w:t>
        </w:r>
        <w:r>
          <w:rPr>
            <w:noProof/>
            <w:webHidden/>
          </w:rPr>
          <w:tab/>
        </w:r>
        <w:r>
          <w:rPr>
            <w:noProof/>
            <w:webHidden/>
          </w:rPr>
          <w:fldChar w:fldCharType="begin"/>
        </w:r>
        <w:r>
          <w:rPr>
            <w:noProof/>
            <w:webHidden/>
          </w:rPr>
          <w:instrText xml:space="preserve"> PAGEREF _Toc164158578 \h </w:instrText>
        </w:r>
        <w:r>
          <w:rPr>
            <w:noProof/>
            <w:webHidden/>
          </w:rPr>
        </w:r>
        <w:r>
          <w:rPr>
            <w:noProof/>
            <w:webHidden/>
          </w:rPr>
          <w:fldChar w:fldCharType="separate"/>
        </w:r>
        <w:r>
          <w:rPr>
            <w:noProof/>
            <w:webHidden/>
          </w:rPr>
          <w:t>19</w:t>
        </w:r>
        <w:r>
          <w:rPr>
            <w:noProof/>
            <w:webHidden/>
          </w:rPr>
          <w:fldChar w:fldCharType="end"/>
        </w:r>
      </w:hyperlink>
    </w:p>
    <w:p w14:paraId="04DC92F4" w14:textId="54E2A765"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79" w:history="1">
        <w:r w:rsidRPr="0049326C">
          <w:rPr>
            <w:rStyle w:val="Hipervnculo"/>
            <w:noProof/>
          </w:rPr>
          <w:t>Tabla 11: Despliegue. Elaboración Propia</w:t>
        </w:r>
        <w:r>
          <w:rPr>
            <w:noProof/>
            <w:webHidden/>
          </w:rPr>
          <w:tab/>
        </w:r>
        <w:r>
          <w:rPr>
            <w:noProof/>
            <w:webHidden/>
          </w:rPr>
          <w:fldChar w:fldCharType="begin"/>
        </w:r>
        <w:r>
          <w:rPr>
            <w:noProof/>
            <w:webHidden/>
          </w:rPr>
          <w:instrText xml:space="preserve"> PAGEREF _Toc164158579 \h </w:instrText>
        </w:r>
        <w:r>
          <w:rPr>
            <w:noProof/>
            <w:webHidden/>
          </w:rPr>
        </w:r>
        <w:r>
          <w:rPr>
            <w:noProof/>
            <w:webHidden/>
          </w:rPr>
          <w:fldChar w:fldCharType="separate"/>
        </w:r>
        <w:r>
          <w:rPr>
            <w:noProof/>
            <w:webHidden/>
          </w:rPr>
          <w:t>20</w:t>
        </w:r>
        <w:r>
          <w:rPr>
            <w:noProof/>
            <w:webHidden/>
          </w:rPr>
          <w:fldChar w:fldCharType="end"/>
        </w:r>
      </w:hyperlink>
    </w:p>
    <w:p w14:paraId="1CFE3BB0" w14:textId="31180409"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80" w:history="1">
        <w:r w:rsidRPr="0049326C">
          <w:rPr>
            <w:rStyle w:val="Hipervnculo"/>
            <w:noProof/>
          </w:rPr>
          <w:t>Tabla 12: Costes. Elaboración Propia</w:t>
        </w:r>
        <w:r>
          <w:rPr>
            <w:noProof/>
            <w:webHidden/>
          </w:rPr>
          <w:tab/>
        </w:r>
        <w:r>
          <w:rPr>
            <w:noProof/>
            <w:webHidden/>
          </w:rPr>
          <w:fldChar w:fldCharType="begin"/>
        </w:r>
        <w:r>
          <w:rPr>
            <w:noProof/>
            <w:webHidden/>
          </w:rPr>
          <w:instrText xml:space="preserve"> PAGEREF _Toc164158580 \h </w:instrText>
        </w:r>
        <w:r>
          <w:rPr>
            <w:noProof/>
            <w:webHidden/>
          </w:rPr>
        </w:r>
        <w:r>
          <w:rPr>
            <w:noProof/>
            <w:webHidden/>
          </w:rPr>
          <w:fldChar w:fldCharType="separate"/>
        </w:r>
        <w:r>
          <w:rPr>
            <w:noProof/>
            <w:webHidden/>
          </w:rPr>
          <w:t>23</w:t>
        </w:r>
        <w:r>
          <w:rPr>
            <w:noProof/>
            <w:webHidden/>
          </w:rPr>
          <w:fldChar w:fldCharType="end"/>
        </w:r>
      </w:hyperlink>
    </w:p>
    <w:p w14:paraId="60448662" w14:textId="0D821FF6"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81" w:history="1">
        <w:r w:rsidRPr="0049326C">
          <w:rPr>
            <w:rStyle w:val="Hipervnculo"/>
            <w:noProof/>
          </w:rPr>
          <w:t>Tabla 13: Requisitos Funcionales</w:t>
        </w:r>
        <w:r>
          <w:rPr>
            <w:noProof/>
            <w:webHidden/>
          </w:rPr>
          <w:tab/>
        </w:r>
        <w:r>
          <w:rPr>
            <w:noProof/>
            <w:webHidden/>
          </w:rPr>
          <w:fldChar w:fldCharType="begin"/>
        </w:r>
        <w:r>
          <w:rPr>
            <w:noProof/>
            <w:webHidden/>
          </w:rPr>
          <w:instrText xml:space="preserve"> PAGEREF _Toc164158581 \h </w:instrText>
        </w:r>
        <w:r>
          <w:rPr>
            <w:noProof/>
            <w:webHidden/>
          </w:rPr>
        </w:r>
        <w:r>
          <w:rPr>
            <w:noProof/>
            <w:webHidden/>
          </w:rPr>
          <w:fldChar w:fldCharType="separate"/>
        </w:r>
        <w:r>
          <w:rPr>
            <w:noProof/>
            <w:webHidden/>
          </w:rPr>
          <w:t>63</w:t>
        </w:r>
        <w:r>
          <w:rPr>
            <w:noProof/>
            <w:webHidden/>
          </w:rPr>
          <w:fldChar w:fldCharType="end"/>
        </w:r>
      </w:hyperlink>
    </w:p>
    <w:p w14:paraId="3FE44753" w14:textId="4C16583E" w:rsidR="00A34B55" w:rsidRDefault="00A34B55">
      <w:pPr>
        <w:pStyle w:val="Tabladeilustraciones"/>
        <w:tabs>
          <w:tab w:val="right" w:leader="dot" w:pos="8949"/>
        </w:tabs>
        <w:rPr>
          <w:i w:val="0"/>
          <w:noProof/>
          <w:kern w:val="2"/>
          <w:sz w:val="24"/>
          <w:szCs w:val="24"/>
          <w:lang w:eastAsia="es-ES_tradnl"/>
          <w14:ligatures w14:val="standardContextual"/>
        </w:rPr>
      </w:pPr>
      <w:hyperlink w:anchor="_Toc164158582" w:history="1">
        <w:r w:rsidRPr="0049326C">
          <w:rPr>
            <w:rStyle w:val="Hipervnculo"/>
            <w:noProof/>
          </w:rPr>
          <w:t>Tabla 14: Requisitos No Funcionales</w:t>
        </w:r>
        <w:r>
          <w:rPr>
            <w:noProof/>
            <w:webHidden/>
          </w:rPr>
          <w:tab/>
        </w:r>
        <w:r>
          <w:rPr>
            <w:noProof/>
            <w:webHidden/>
          </w:rPr>
          <w:fldChar w:fldCharType="begin"/>
        </w:r>
        <w:r>
          <w:rPr>
            <w:noProof/>
            <w:webHidden/>
          </w:rPr>
          <w:instrText xml:space="preserve"> PAGEREF _Toc164158582 \h </w:instrText>
        </w:r>
        <w:r>
          <w:rPr>
            <w:noProof/>
            <w:webHidden/>
          </w:rPr>
        </w:r>
        <w:r>
          <w:rPr>
            <w:noProof/>
            <w:webHidden/>
          </w:rPr>
          <w:fldChar w:fldCharType="separate"/>
        </w:r>
        <w:r>
          <w:rPr>
            <w:noProof/>
            <w:webHidden/>
          </w:rPr>
          <w:t>64</w:t>
        </w:r>
        <w:r>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B224CA">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B224CA">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B224CA">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3" w:name="_Toc164158481"/>
      <w:r w:rsidRPr="00E46FB0">
        <w:lastRenderedPageBreak/>
        <w:t>Introducción</w:t>
      </w:r>
      <w:bookmarkEnd w:id="3"/>
    </w:p>
    <w:p w14:paraId="232105AD" w14:textId="7A58EB99" w:rsidR="00F7219B" w:rsidRPr="00F7219B" w:rsidRDefault="00F7219B" w:rsidP="00F7219B">
      <w:pPr>
        <w:rPr>
          <w:rFonts w:ascii="Calibri" w:hAnsi="Calibri"/>
        </w:rPr>
      </w:pPr>
      <w:bookmarkStart w:id="4" w:name="OLE_LINK25"/>
      <w:bookmarkStart w:id="5" w:name="OLE_LINK26"/>
      <w:bookmarkStart w:id="6" w:name="OLE_LINK11"/>
      <w:bookmarkStart w:id="7"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4"/>
    <w:bookmarkEnd w:id="5"/>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6"/>
    <w:bookmarkEnd w:id="7"/>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B224CA">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8" w:name="_Toc164158482"/>
      <w:r>
        <w:rPr>
          <w:noProof w:val="0"/>
        </w:rPr>
        <w:lastRenderedPageBreak/>
        <w:t>Investigación previa</w:t>
      </w:r>
      <w:bookmarkEnd w:id="8"/>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9" w:name="_Toc164158483"/>
      <w:r w:rsidRPr="00823BCA">
        <w:t>Filmaffinity</w:t>
      </w:r>
      <w:bookmarkEnd w:id="9"/>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E87896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Pr>
              <w:noProof/>
            </w:rPr>
            <w:t xml:space="preserve"> [1]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0" w:name="_Toc164158484"/>
      <w:r w:rsidRPr="00BC63FE">
        <w:t>NextEpisode</w:t>
      </w:r>
      <w:bookmarkEnd w:id="10"/>
    </w:p>
    <w:p w14:paraId="5C974032" w14:textId="0ECE551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Pr>
              <w:noProof/>
            </w:rPr>
            <w:t xml:space="preserve"> [2]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1" w:name="_Toc164158485"/>
      <w:r w:rsidRPr="00262102">
        <w:t>SeriesGuide</w:t>
      </w:r>
      <w:bookmarkEnd w:id="11"/>
    </w:p>
    <w:p w14:paraId="5910C546" w14:textId="3050589C"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Pr>
              <w:noProof/>
            </w:rPr>
            <w:t xml:space="preserve"> [3]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2" w:name="_Toc164158486"/>
      <w:r w:rsidRPr="00A953B3">
        <w:t>TV Time</w:t>
      </w:r>
      <w:bookmarkEnd w:id="12"/>
    </w:p>
    <w:p w14:paraId="4ABB80E4" w14:textId="5913A40A"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Pr>
              <w:noProof/>
            </w:rPr>
            <w:t xml:space="preserve"> [4]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3" w:name="_Toc164158487"/>
      <w:r w:rsidRPr="007620EA">
        <w:t>Funcionalidades Ausentes</w:t>
      </w:r>
      <w:r>
        <w:t xml:space="preserve"> en Común</w:t>
      </w:r>
      <w:bookmarkEnd w:id="13"/>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B224CA">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4" w:name="_Toc164158488"/>
      <w:r w:rsidRPr="0031552C">
        <w:rPr>
          <w:noProof w:val="0"/>
        </w:rPr>
        <w:lastRenderedPageBreak/>
        <w:t>Objetivos</w:t>
      </w:r>
      <w:bookmarkEnd w:id="14"/>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5" w:name="OLE_LINK1"/>
      <w:bookmarkStart w:id="16" w:name="OLE_LINK2"/>
      <w:bookmarkStart w:id="17" w:name="_Toc164158489"/>
      <w:r w:rsidRPr="0031552C">
        <w:rPr>
          <w:noProof w:val="0"/>
        </w:rPr>
        <w:t>Objetivo general</w:t>
      </w:r>
      <w:bookmarkEnd w:id="17"/>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18" w:name="_Toc164158490"/>
      <w:bookmarkEnd w:id="15"/>
      <w:bookmarkEnd w:id="16"/>
      <w:r w:rsidRPr="0031552C">
        <w:rPr>
          <w:noProof w:val="0"/>
        </w:rPr>
        <w:lastRenderedPageBreak/>
        <w:t>Lista de objetivos específicos</w:t>
      </w:r>
      <w:bookmarkEnd w:id="18"/>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19" w:name="OLE_LINK3"/>
            <w:bookmarkStart w:id="20"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19"/>
            <w:bookmarkEnd w:id="20"/>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1" w:name="OLE_LINK15"/>
            <w:bookmarkStart w:id="22" w:name="OLE_LINK16"/>
            <w:r>
              <w:t xml:space="preserve"> Garantiza</w:t>
            </w:r>
            <w:r w:rsidRPr="00787E37">
              <w:t xml:space="preserve"> que la aplicación sea accesible para usuarios de todas las edades y niveles de habilidad tecnológica, mejorando la experiencia de usuario general.</w:t>
            </w:r>
            <w:bookmarkEnd w:id="21"/>
            <w:bookmarkEnd w:id="22"/>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3"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3"/>
    </w:p>
    <w:p w14:paraId="67548EDD" w14:textId="77777777" w:rsidR="007D490C" w:rsidRDefault="009B5791" w:rsidP="007D490C">
      <w:pPr>
        <w:pStyle w:val="Ttulo2"/>
        <w:rPr>
          <w:noProof w:val="0"/>
        </w:rPr>
      </w:pPr>
      <w:bookmarkStart w:id="24" w:name="_Toc164158491"/>
      <w:r>
        <w:rPr>
          <w:noProof w:val="0"/>
        </w:rPr>
        <w:t>Métodos de Validación</w:t>
      </w:r>
      <w:bookmarkEnd w:id="24"/>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B224CA">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5" w:name="_Toc164158492"/>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5"/>
    </w:p>
    <w:p w14:paraId="3B6EE7A2" w14:textId="60E69974" w:rsidR="00827D64" w:rsidRDefault="00827D64" w:rsidP="00FE3C12">
      <w:pPr>
        <w:pStyle w:val="Ttulo2"/>
        <w:rPr>
          <w:noProof w:val="0"/>
        </w:rPr>
      </w:pPr>
      <w:bookmarkStart w:id="26" w:name="_Toc164158493"/>
      <w:r w:rsidRPr="0031552C">
        <w:rPr>
          <w:noProof w:val="0"/>
        </w:rPr>
        <w:t>Metodología</w:t>
      </w:r>
      <w:bookmarkEnd w:id="26"/>
    </w:p>
    <w:p w14:paraId="680D1FDF" w14:textId="62F4C46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Pr>
              <w:noProof/>
            </w:rPr>
            <w:t xml:space="preserve"> [5]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3276DF08" w:rsidR="00955BF9" w:rsidRDefault="00955BF9" w:rsidP="00955BF9">
      <w:pPr>
        <w:pStyle w:val="Descripcin"/>
        <w:jc w:val="center"/>
      </w:pPr>
      <w:bookmarkStart w:id="27" w:name="_Toc162954923"/>
      <w:r>
        <w:t xml:space="preserve">Ilustración </w:t>
      </w:r>
      <w:r>
        <w:fldChar w:fldCharType="begin"/>
      </w:r>
      <w:r>
        <w:instrText xml:space="preserve"> SEQ Ilustración \* ARABIC </w:instrText>
      </w:r>
      <w:r>
        <w:fldChar w:fldCharType="separate"/>
      </w:r>
      <w:r w:rsidR="00AE0F71">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Pr>
              <w:noProof/>
            </w:rPr>
            <w:t xml:space="preserve"> [5]</w:t>
          </w:r>
          <w:r>
            <w:fldChar w:fldCharType="end"/>
          </w:r>
        </w:sdtContent>
      </w:sdt>
      <w:bookmarkEnd w:id="27"/>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2E6DCA68" w:rsidR="00E324AF" w:rsidRDefault="00E324AF" w:rsidP="00E324AF">
      <w:pPr>
        <w:pStyle w:val="Descripcin"/>
        <w:jc w:val="center"/>
      </w:pPr>
      <w:bookmarkStart w:id="28" w:name="_Toc162954924"/>
      <w:r>
        <w:t xml:space="preserve">Ilustración </w:t>
      </w:r>
      <w:r>
        <w:fldChar w:fldCharType="begin"/>
      </w:r>
      <w:r>
        <w:instrText xml:space="preserve"> SEQ Ilustración \* ARABIC </w:instrText>
      </w:r>
      <w:r>
        <w:fldChar w:fldCharType="separate"/>
      </w:r>
      <w:r w:rsidR="00AE0F71">
        <w:rPr>
          <w:noProof/>
        </w:rPr>
        <w:t>2</w:t>
      </w:r>
      <w:r>
        <w:fldChar w:fldCharType="end"/>
      </w:r>
      <w:r w:rsidRPr="00F45563">
        <w:t>: Diagrama en cascada del proyecto. Elaboración Propia</w:t>
      </w:r>
      <w:bookmarkEnd w:id="28"/>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29" w:name="_Toc164158494"/>
      <w:r>
        <w:rPr>
          <w:noProof w:val="0"/>
        </w:rPr>
        <w:t>Tecnologías</w:t>
      </w:r>
      <w:bookmarkEnd w:id="29"/>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0"/>
      <w:r w:rsidRPr="004A4532">
        <w:t>eficiente</w:t>
      </w:r>
      <w:commentRangeEnd w:id="30"/>
      <w:r w:rsidR="00DF2EA9">
        <w:rPr>
          <w:rStyle w:val="Refdecomentario"/>
        </w:rPr>
        <w:commentReference w:id="30"/>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8CBA6F9"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7777777"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47914365" w:rsidR="0057739B" w:rsidRDefault="00AF3391" w:rsidP="00F54BED">
            <w:r>
              <w:t xml:space="preserve">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4760B8F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3923C6B"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84342B7"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00E5EA43"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212B8"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B74F92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xml:space="preserve">. Facilita a los desarrolladores y productores de contenido la entrega de sus aplicaciones, actualizaciones de aplicaciones, metadatos y capturas de pantalla a Apple. </w:t>
            </w:r>
          </w:p>
        </w:tc>
      </w:tr>
    </w:tbl>
    <w:p w14:paraId="4F601AE1" w14:textId="77777777" w:rsidR="001E116A" w:rsidRDefault="001E116A" w:rsidP="00B15C26"/>
    <w:p w14:paraId="17F97871" w14:textId="40081957" w:rsidR="0040290A" w:rsidRDefault="00BB5CD1" w:rsidP="0040290A">
      <w:pPr>
        <w:pStyle w:val="Ttulo2"/>
        <w:rPr>
          <w:noProof w:val="0"/>
        </w:rPr>
      </w:pPr>
      <w:bookmarkStart w:id="31" w:name="_Toc164158495"/>
      <w:r>
        <w:rPr>
          <w:noProof w:val="0"/>
        </w:rPr>
        <w:t xml:space="preserve">Plan </w:t>
      </w:r>
      <w:r w:rsidR="0040290A" w:rsidRPr="0031552C">
        <w:rPr>
          <w:noProof w:val="0"/>
        </w:rPr>
        <w:t xml:space="preserve">de </w:t>
      </w:r>
      <w:r>
        <w:rPr>
          <w:noProof w:val="0"/>
        </w:rPr>
        <w:t>desarrollo del proyecto</w:t>
      </w:r>
      <w:bookmarkEnd w:id="31"/>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2" w:name="_Toc164158496"/>
      <w:r>
        <w:t xml:space="preserve">PT1 </w:t>
      </w:r>
      <w:r w:rsidR="00E309E6">
        <w:t>-</w:t>
      </w:r>
      <w:r>
        <w:t xml:space="preserve"> </w:t>
      </w:r>
      <w:r w:rsidR="00C752B3">
        <w:t xml:space="preserve">Análisis de </w:t>
      </w:r>
      <w:commentRangeStart w:id="33"/>
      <w:r w:rsidR="00C752B3">
        <w:t>Requisitos</w:t>
      </w:r>
      <w:commentRangeEnd w:id="33"/>
      <w:r w:rsidR="00DF2EA9">
        <w:rPr>
          <w:rStyle w:val="Refdecomentario"/>
          <w:rFonts w:asciiTheme="minorHAnsi" w:eastAsiaTheme="minorEastAsia" w:hAnsiTheme="minorHAnsi" w:cstheme="minorBidi"/>
          <w:bCs w:val="0"/>
          <w:color w:val="auto"/>
        </w:rPr>
        <w:commentReference w:id="33"/>
      </w:r>
      <w:bookmarkEnd w:id="32"/>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4" w:name="OLE_LINK27"/>
            <w:bookmarkStart w:id="35"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6" w:name="_Toc164158570"/>
      <w:bookmarkEnd w:id="34"/>
      <w:bookmarkEnd w:id="35"/>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6"/>
    </w:p>
    <w:p w14:paraId="5DFEFE4C" w14:textId="56B9BFDD" w:rsidR="000B2890" w:rsidRDefault="000B2890" w:rsidP="000B2890">
      <w:pPr>
        <w:pStyle w:val="Ttulo3"/>
      </w:pPr>
      <w:bookmarkStart w:id="37" w:name="_Toc164158497"/>
      <w:r>
        <w:t xml:space="preserve">PT2 -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0" w:name="OLE_LINK31"/>
            <w:bookmarkStart w:id="41"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2" w:name="OLE_LINK43"/>
            <w:bookmarkStart w:id="43" w:name="OLE_LINK44"/>
            <w:r w:rsidRPr="0087302E">
              <w:rPr>
                <w:b/>
                <w:bCs/>
              </w:rPr>
              <w:t>PT0</w:t>
            </w:r>
            <w:r>
              <w:rPr>
                <w:b/>
                <w:bCs/>
              </w:rPr>
              <w:t>2</w:t>
            </w:r>
            <w:r w:rsidRPr="0087302E">
              <w:rPr>
                <w:b/>
                <w:bCs/>
              </w:rPr>
              <w:t>-</w:t>
            </w:r>
            <w:r>
              <w:rPr>
                <w:b/>
                <w:bCs/>
              </w:rPr>
              <w:t>D</w:t>
            </w:r>
            <w:r w:rsidR="003E5D65">
              <w:rPr>
                <w:b/>
                <w:bCs/>
              </w:rPr>
              <w:t>IU</w:t>
            </w:r>
            <w:bookmarkEnd w:id="42"/>
            <w:bookmarkEnd w:id="43"/>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4" w:name="_Toc164158571"/>
      <w:bookmarkEnd w:id="40"/>
      <w:bookmarkEnd w:id="41"/>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4"/>
    </w:p>
    <w:p w14:paraId="0DFFECFC" w14:textId="67F6DD68" w:rsidR="00914CB0" w:rsidRDefault="006A1132" w:rsidP="007C5D69">
      <w:pPr>
        <w:pStyle w:val="Ttulo3"/>
      </w:pPr>
      <w:bookmarkStart w:id="45" w:name="_Toc164158498"/>
      <w:r>
        <w:lastRenderedPageBreak/>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5"/>
      <w:bookmarkEnd w:id="46"/>
      <w:bookmarkEnd w:id="47"/>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48" w:name="OLE_LINK33"/>
            <w:bookmarkStart w:id="49"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0" w:name="OLE_LINK7"/>
            <w:bookmarkStart w:id="51" w:name="OLE_LINK8"/>
            <w:r w:rsidRPr="00B8414B">
              <w:t>Configuración del Servidor</w:t>
            </w:r>
            <w:bookmarkEnd w:id="50"/>
            <w:bookmarkEnd w:id="51"/>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2" w:name="_Toc164158572"/>
      <w:bookmarkEnd w:id="48"/>
      <w:bookmarkEnd w:id="49"/>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2"/>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3" w:name="OLE_LINK35"/>
            <w:bookmarkStart w:id="54"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55" w:name="OLE_LINK13"/>
            <w:bookmarkStart w:id="56" w:name="OLE_LINK14"/>
            <w:r w:rsidRPr="00AD0DF3">
              <w:t>Configuración de la Base de Datos</w:t>
            </w:r>
            <w:bookmarkEnd w:id="55"/>
            <w:bookmarkEnd w:id="56"/>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57" w:name="_Toc164158573"/>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57"/>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58" w:name="OLE_LINK39"/>
            <w:bookmarkStart w:id="59"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0" w:name="OLE_LINK22"/>
            <w:bookmarkStart w:id="61" w:name="OLE_LINK23"/>
            <w:r>
              <w:t xml:space="preserve">Desarrollo de API para conexión con </w:t>
            </w:r>
            <w:bookmarkStart w:id="62" w:name="OLE_LINK37"/>
            <w:bookmarkStart w:id="63" w:name="OLE_LINK38"/>
            <w:r>
              <w:t>BBDD</w:t>
            </w:r>
            <w:bookmarkEnd w:id="60"/>
            <w:bookmarkEnd w:id="61"/>
            <w:bookmarkEnd w:id="62"/>
            <w:bookmarkEnd w:id="63"/>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4" w:name="OLE_LINK49"/>
            <w:bookmarkStart w:id="65" w:name="OLE_LINK50"/>
            <w:r w:rsidRPr="0087302E">
              <w:rPr>
                <w:b/>
                <w:bCs/>
              </w:rPr>
              <w:t>PT</w:t>
            </w:r>
            <w:r>
              <w:rPr>
                <w:b/>
                <w:bCs/>
              </w:rPr>
              <w:t>03.3-BCK</w:t>
            </w:r>
            <w:bookmarkEnd w:id="64"/>
            <w:bookmarkEnd w:id="65"/>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6" w:name="_Toc164158574"/>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6"/>
    </w:p>
    <w:p w14:paraId="3024B72A" w14:textId="019C8C74" w:rsidR="003D1AD5" w:rsidRDefault="003D1AD5" w:rsidP="00860305">
      <w:pPr>
        <w:pStyle w:val="Ttulo3"/>
      </w:pPr>
      <w:bookmarkStart w:id="67" w:name="_Toc164158499"/>
      <w:r>
        <w:t xml:space="preserve">PT4 </w:t>
      </w:r>
      <w:r w:rsidR="00256768">
        <w:t>-</w:t>
      </w:r>
      <w:r>
        <w:t xml:space="preserve"> </w:t>
      </w:r>
      <w:r w:rsidR="002523DF">
        <w:t>Desarrollo del Frontend</w:t>
      </w:r>
      <w:bookmarkEnd w:id="67"/>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68" w:name="OLE_LINK41"/>
            <w:bookmarkStart w:id="69"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0" w:name="OLE_LINK71"/>
            <w:bookmarkStart w:id="71" w:name="OLE_LINK72"/>
            <w:r w:rsidRPr="00842076">
              <w:t>Estructura Base del Frontend</w:t>
            </w:r>
            <w:bookmarkEnd w:id="70"/>
            <w:bookmarkEnd w:id="71"/>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2" w:name="_Toc164158575"/>
      <w:bookmarkEnd w:id="68"/>
      <w:bookmarkEnd w:id="69"/>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2"/>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3" w:name="OLE_LINK45"/>
            <w:bookmarkStart w:id="74"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75" w:name="OLE_LINK75"/>
            <w:bookmarkStart w:id="76" w:name="OLE_LINK76"/>
            <w:r w:rsidRPr="00DB3959">
              <w:t>Pantallas y Flujo de Navegación</w:t>
            </w:r>
            <w:bookmarkEnd w:id="75"/>
            <w:bookmarkEnd w:id="76"/>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7" w:name="OLE_LINK51"/>
            <w:bookmarkStart w:id="78" w:name="OLE_LINK52"/>
            <w:r w:rsidRPr="0087302E">
              <w:rPr>
                <w:b/>
                <w:bCs/>
              </w:rPr>
              <w:t>PT</w:t>
            </w:r>
            <w:r>
              <w:rPr>
                <w:b/>
                <w:bCs/>
              </w:rPr>
              <w:t>0</w:t>
            </w:r>
            <w:r w:rsidR="00DB3959">
              <w:rPr>
                <w:b/>
                <w:bCs/>
              </w:rPr>
              <w:t>4</w:t>
            </w:r>
            <w:r>
              <w:rPr>
                <w:b/>
                <w:bCs/>
              </w:rPr>
              <w:t>.</w:t>
            </w:r>
            <w:r w:rsidR="00DB3959">
              <w:rPr>
                <w:b/>
                <w:bCs/>
              </w:rPr>
              <w:t>2</w:t>
            </w:r>
            <w:r>
              <w:rPr>
                <w:b/>
                <w:bCs/>
              </w:rPr>
              <w:t>-FRNT</w:t>
            </w:r>
            <w:bookmarkEnd w:id="77"/>
            <w:bookmarkEnd w:id="78"/>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79" w:name="_Toc164158576"/>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79"/>
    </w:p>
    <w:p w14:paraId="7EA0E67A" w14:textId="77777777" w:rsidR="002523DF" w:rsidRDefault="002523DF" w:rsidP="00F8554E"/>
    <w:p w14:paraId="3800B17C" w14:textId="7D5C3492" w:rsidR="00F8554E" w:rsidRPr="00F8554E" w:rsidRDefault="00C7511F" w:rsidP="00C7511F">
      <w:pPr>
        <w:pStyle w:val="Ttulo3"/>
      </w:pPr>
      <w:bookmarkStart w:id="80" w:name="_Toc164158500"/>
      <w:r>
        <w:lastRenderedPageBreak/>
        <w:t xml:space="preserve">PT5 - </w:t>
      </w:r>
      <w:r w:rsidRPr="003E5AB2">
        <w:t>Integración de UI con Backend</w:t>
      </w:r>
      <w:bookmarkEnd w:id="80"/>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1" w:name="OLE_LINK53"/>
            <w:bookmarkStart w:id="82"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3" w:name="OLE_LINK77"/>
            <w:bookmarkStart w:id="84" w:name="OLE_LINK78"/>
            <w:r w:rsidRPr="003E5AB2">
              <w:t>Integración de UI con Backend</w:t>
            </w:r>
            <w:bookmarkEnd w:id="83"/>
            <w:bookmarkEnd w:id="84"/>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5" w:name="OLE_LINK55"/>
            <w:bookmarkStart w:id="86" w:name="OLE_LINK56"/>
            <w:bookmarkStart w:id="87" w:name="OLE_LINK57"/>
            <w:r w:rsidRPr="0087302E">
              <w:rPr>
                <w:b/>
                <w:bCs/>
              </w:rPr>
              <w:t>PT</w:t>
            </w:r>
            <w:r>
              <w:rPr>
                <w:b/>
                <w:bCs/>
              </w:rPr>
              <w:t>0</w:t>
            </w:r>
            <w:r w:rsidR="004C4E59">
              <w:rPr>
                <w:b/>
                <w:bCs/>
              </w:rPr>
              <w:t>5</w:t>
            </w:r>
            <w:r>
              <w:rPr>
                <w:b/>
                <w:bCs/>
              </w:rPr>
              <w:t>-</w:t>
            </w:r>
            <w:bookmarkEnd w:id="85"/>
            <w:bookmarkEnd w:id="86"/>
            <w:bookmarkEnd w:id="87"/>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8" w:name="OLE_LINK47"/>
            <w:bookmarkStart w:id="89" w:name="OLE_LINK48"/>
            <w:r>
              <w:t xml:space="preserve">endpoints </w:t>
            </w:r>
            <w:bookmarkEnd w:id="88"/>
            <w:bookmarkEnd w:id="89"/>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0" w:name="_Toc164158577"/>
      <w:bookmarkEnd w:id="81"/>
      <w:bookmarkEnd w:id="82"/>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0"/>
    </w:p>
    <w:p w14:paraId="1E8DB92E" w14:textId="6DCE85D7" w:rsidR="008E470B" w:rsidRDefault="00D805D5" w:rsidP="00D805D5">
      <w:pPr>
        <w:pStyle w:val="Ttulo3"/>
      </w:pPr>
      <w:bookmarkStart w:id="91" w:name="_Toc164158501"/>
      <w:r w:rsidRPr="00D805D5">
        <w:t>PT</w:t>
      </w:r>
      <w:r w:rsidR="00C7511F">
        <w:t>6</w:t>
      </w:r>
      <w:r w:rsidRPr="00D805D5">
        <w:t xml:space="preserve"> - Pruebas y Calidad</w:t>
      </w:r>
      <w:bookmarkEnd w:id="91"/>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2" w:name="OLE_LINK58"/>
            <w:bookmarkStart w:id="93"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4" w:name="_Toc164158578"/>
      <w:bookmarkEnd w:id="92"/>
      <w:bookmarkEnd w:id="93"/>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4"/>
    </w:p>
    <w:p w14:paraId="2864FCC7" w14:textId="6730468C" w:rsidR="00766DD1" w:rsidRDefault="00E75DC7" w:rsidP="00766DD1">
      <w:pPr>
        <w:pStyle w:val="Ttulo3"/>
      </w:pPr>
      <w:bookmarkStart w:id="95" w:name="_Toc164158502"/>
      <w:r>
        <w:lastRenderedPageBreak/>
        <w:t>PT</w:t>
      </w:r>
      <w:r w:rsidR="00C7511F">
        <w:t>7</w:t>
      </w:r>
      <w:r>
        <w:t xml:space="preserve"> - </w:t>
      </w:r>
      <w:r w:rsidRPr="00E75DC7">
        <w:t>Preparación para el Lanzamiento</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96" w:name="OLE_LINK62"/>
            <w:bookmarkStart w:id="97" w:name="OLE_LINK63"/>
            <w:r>
              <w:t>Nombre</w:t>
            </w:r>
          </w:p>
        </w:tc>
        <w:tc>
          <w:tcPr>
            <w:tcW w:w="7791" w:type="dxa"/>
          </w:tcPr>
          <w:p w14:paraId="2AF9EC49" w14:textId="19D37B15"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Preparación para el Lanzamiento</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98" w:name="_Toc164158579"/>
      <w:bookmarkEnd w:id="96"/>
      <w:bookmarkEnd w:id="97"/>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98"/>
    </w:p>
    <w:p w14:paraId="296A9ED5" w14:textId="27D2343B" w:rsidR="0034723F" w:rsidRDefault="00827D64" w:rsidP="0034723F">
      <w:pPr>
        <w:pStyle w:val="Ttulo2"/>
        <w:rPr>
          <w:noProof w:val="0"/>
        </w:rPr>
      </w:pPr>
      <w:bookmarkStart w:id="99" w:name="_Toc164158503"/>
      <w:r w:rsidRPr="0031552C">
        <w:rPr>
          <w:noProof w:val="0"/>
        </w:rPr>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B224CA">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5536B426" w:rsidR="00F32329" w:rsidRDefault="00B23572" w:rsidP="00B23572">
      <w:pPr>
        <w:pStyle w:val="Descripcin"/>
        <w:jc w:val="center"/>
        <w:sectPr w:rsidR="00F32329" w:rsidSect="00B224CA">
          <w:pgSz w:w="16840" w:h="11907" w:orient="landscape" w:code="9"/>
          <w:pgMar w:top="1247" w:right="1304" w:bottom="1247" w:left="1304" w:header="720" w:footer="720" w:gutter="454"/>
          <w:cols w:space="720"/>
          <w:docGrid w:linePitch="326"/>
        </w:sectPr>
      </w:pPr>
      <w:bookmarkStart w:id="100" w:name="_Toc162954925"/>
      <w:r>
        <w:t xml:space="preserve">Ilustración </w:t>
      </w:r>
      <w:r>
        <w:fldChar w:fldCharType="begin"/>
      </w:r>
      <w:r>
        <w:instrText xml:space="preserve"> SEQ Ilustración \* ARABIC </w:instrText>
      </w:r>
      <w:r>
        <w:fldChar w:fldCharType="separate"/>
      </w:r>
      <w:r w:rsidR="00AE0F71">
        <w:rPr>
          <w:noProof/>
        </w:rPr>
        <w:t>3</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OLE_LINK60"/>
      <w:bookmarkStart w:id="102" w:name="OLE_LINK61"/>
      <w:bookmarkStart w:id="103" w:name="_Toc164158504"/>
      <w:r w:rsidRPr="0031552C">
        <w:rPr>
          <w:noProof w:val="0"/>
        </w:rPr>
        <w:lastRenderedPageBreak/>
        <w:t>Recursos</w:t>
      </w:r>
      <w:bookmarkEnd w:id="103"/>
    </w:p>
    <w:p w14:paraId="6E67760F" w14:textId="77777777" w:rsidR="00702795" w:rsidRDefault="00702795" w:rsidP="00702795">
      <w:pPr>
        <w:pStyle w:val="Ttulo3"/>
      </w:pPr>
      <w:bookmarkStart w:id="104" w:name="_Toc164158505"/>
      <w:r>
        <w:t>Recursos Técnicos</w:t>
      </w:r>
      <w:bookmarkEnd w:id="104"/>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4158506"/>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4158507"/>
      <w:bookmarkEnd w:id="101"/>
      <w:bookmarkEnd w:id="102"/>
      <w:commentRangeStart w:id="107"/>
      <w:commentRangeStart w:id="108"/>
      <w:r>
        <w:rPr>
          <w:noProof w:val="0"/>
        </w:rPr>
        <w:t xml:space="preserve">Costes </w:t>
      </w:r>
      <w:commentRangeEnd w:id="107"/>
      <w:r w:rsidR="00A51C29">
        <w:rPr>
          <w:rStyle w:val="Refdecomentario"/>
          <w:rFonts w:asciiTheme="minorHAnsi" w:eastAsiaTheme="minorEastAsia" w:hAnsiTheme="minorHAnsi" w:cstheme="minorBidi"/>
          <w:bCs w:val="0"/>
          <w:smallCaps w:val="0"/>
          <w:noProof w:val="0"/>
          <w:color w:val="auto"/>
        </w:rPr>
        <w:commentReference w:id="107"/>
      </w:r>
      <w:commentRangeEnd w:id="108"/>
      <w:r w:rsidR="00DF2EA9">
        <w:rPr>
          <w:rStyle w:val="Refdecomentario"/>
          <w:rFonts w:asciiTheme="minorHAnsi" w:eastAsiaTheme="minorEastAsia" w:hAnsiTheme="minorHAnsi" w:cstheme="minorBidi"/>
          <w:bCs w:val="0"/>
          <w:smallCaps w:val="0"/>
          <w:noProof w:val="0"/>
          <w:color w:val="auto"/>
        </w:rPr>
        <w:commentReference w:id="108"/>
      </w:r>
      <w:bookmarkEnd w:id="106"/>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27D6A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sdt>
              <w:sdtPr>
                <w:id w:val="1157041950"/>
                <w:citation/>
              </w:sdtPr>
              <w:sdtContent>
                <w:r w:rsidR="00CA0C72">
                  <w:fldChar w:fldCharType="begin"/>
                </w:r>
                <w:r w:rsidR="00CA0C72">
                  <w:instrText xml:space="preserve"> CITATION Gus20 \l 3082 </w:instrText>
                </w:r>
                <w:r w:rsidR="00CA0C72">
                  <w:fldChar w:fldCharType="separate"/>
                </w:r>
                <w:r>
                  <w:rPr>
                    <w:noProof/>
                  </w:rPr>
                  <w:t xml:space="preserve"> [6]</w:t>
                </w:r>
                <w:r w:rsidR="00CA0C72">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5F15F934"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sdt>
              <w:sdtPr>
                <w:id w:val="-28107607"/>
                <w:citation/>
              </w:sdtPr>
              <w:sdtContent>
                <w:r w:rsidR="00B55E35">
                  <w:fldChar w:fldCharType="begin"/>
                </w:r>
                <w:r w:rsidR="00B55E35">
                  <w:instrText xml:space="preserve"> CITATION Gus20 \l 3082 </w:instrText>
                </w:r>
                <w:r w:rsidR="00B55E35">
                  <w:fldChar w:fldCharType="separate"/>
                </w:r>
                <w:r>
                  <w:rPr>
                    <w:noProof/>
                  </w:rPr>
                  <w:t>[6]</w:t>
                </w:r>
                <w:r w:rsidR="00B55E35">
                  <w:fldChar w:fldCharType="end"/>
                </w:r>
              </w:sdtContent>
            </w:sdt>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09"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09"/>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0" w:name="_Toc164158508"/>
      <w:r>
        <w:t>Condicionantes y Limitaciones</w:t>
      </w:r>
      <w:bookmarkEnd w:id="110"/>
    </w:p>
    <w:p w14:paraId="05A6531B" w14:textId="13BE2369" w:rsidR="00293024" w:rsidRDefault="00293024" w:rsidP="00293024">
      <w:pPr>
        <w:pStyle w:val="Ttulo3"/>
      </w:pPr>
      <w:bookmarkStart w:id="111" w:name="_Toc164158509"/>
      <w:r>
        <w:t>Error con la API</w:t>
      </w:r>
      <w:r w:rsidR="005740BA">
        <w:t xml:space="preserve"> en iOS</w:t>
      </w:r>
      <w:bookmarkEnd w:id="111"/>
    </w:p>
    <w:p w14:paraId="517AADF9" w14:textId="24745C79"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287789" w:rsidRPr="00287789">
            <w:rPr>
              <w:noProof/>
            </w:rPr>
            <w:t>[7]</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2" w:name="_Toc164158510"/>
      <w:r>
        <w:rPr>
          <w:lang w:val="es-ES_tradnl"/>
        </w:rPr>
        <w:lastRenderedPageBreak/>
        <w:t>Error Despliegue en Android</w:t>
      </w:r>
      <w:bookmarkEnd w:id="112"/>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58EC5B84" w:rsidR="00C3172D" w:rsidRDefault="008B6E44" w:rsidP="008B6E44">
      <w:pPr>
        <w:pStyle w:val="Descripcin"/>
        <w:jc w:val="center"/>
        <w:rPr>
          <w:lang w:val="es-ES_tradnl"/>
        </w:rPr>
      </w:pPr>
      <w:bookmarkStart w:id="113" w:name="_Toc162954926"/>
      <w:r>
        <w:t xml:space="preserve">Ilustración </w:t>
      </w:r>
      <w:r>
        <w:fldChar w:fldCharType="begin"/>
      </w:r>
      <w:r>
        <w:instrText xml:space="preserve"> SEQ Ilustración \* ARABIC </w:instrText>
      </w:r>
      <w:r>
        <w:fldChar w:fldCharType="separate"/>
      </w:r>
      <w:r w:rsidR="00AE0F71">
        <w:rPr>
          <w:noProof/>
        </w:rPr>
        <w:t>4</w:t>
      </w:r>
      <w:r>
        <w:fldChar w:fldCharType="end"/>
      </w:r>
      <w:r>
        <w:t xml:space="preserve">: Error </w:t>
      </w:r>
      <w:proofErr w:type="spellStart"/>
      <w:r>
        <w:t>Gradle</w:t>
      </w:r>
      <w:proofErr w:type="spellEnd"/>
      <w:r>
        <w:t>.</w:t>
      </w:r>
      <w:bookmarkEnd w:id="113"/>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1D987367" w:rsidR="00D63BF4" w:rsidRPr="008B6E44" w:rsidRDefault="008B6E44" w:rsidP="008B6E44">
      <w:pPr>
        <w:pStyle w:val="Descripcin"/>
        <w:jc w:val="center"/>
        <w:rPr>
          <w:lang w:val="es-ES_tradnl"/>
        </w:rPr>
      </w:pPr>
      <w:bookmarkStart w:id="114" w:name="_Toc162954927"/>
      <w:r>
        <w:t xml:space="preserve">Ilustración </w:t>
      </w:r>
      <w:r>
        <w:fldChar w:fldCharType="begin"/>
      </w:r>
      <w:r>
        <w:instrText xml:space="preserve"> SEQ Ilustración \* ARABIC </w:instrText>
      </w:r>
      <w:r>
        <w:fldChar w:fldCharType="separate"/>
      </w:r>
      <w:r w:rsidR="00AE0F71">
        <w:rPr>
          <w:noProof/>
        </w:rPr>
        <w:t>5</w:t>
      </w:r>
      <w:r>
        <w:fldChar w:fldCharType="end"/>
      </w:r>
      <w:r>
        <w:t xml:space="preserve">: EAS </w:t>
      </w:r>
      <w:proofErr w:type="spellStart"/>
      <w:r>
        <w:t>Build</w:t>
      </w:r>
      <w:proofErr w:type="spellEnd"/>
      <w:r>
        <w:t xml:space="preserve"> Android correcto.</w:t>
      </w:r>
      <w:bookmarkEnd w:id="114"/>
    </w:p>
    <w:p w14:paraId="75B426EF" w14:textId="00918949" w:rsidR="00325428" w:rsidRDefault="005A2CE6" w:rsidP="00C3172D">
      <w:pPr>
        <w:pStyle w:val="Ttulo3"/>
        <w:rPr>
          <w:lang w:val="es-ES_tradnl"/>
        </w:rPr>
      </w:pPr>
      <w:bookmarkStart w:id="115" w:name="_Toc164158511"/>
      <w:r>
        <w:rPr>
          <w:lang w:val="es-ES_tradnl"/>
        </w:rPr>
        <w:t xml:space="preserve">Error con </w:t>
      </w:r>
      <w:r w:rsidR="00E14631">
        <w:rPr>
          <w:lang w:val="es-ES_tradnl"/>
        </w:rPr>
        <w:t>tamaño de posters</w:t>
      </w:r>
      <w:bookmarkEnd w:id="115"/>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6" w:name="_Toc164158512"/>
      <w:r>
        <w:rPr>
          <w:lang w:val="es-ES_tradnl"/>
        </w:rPr>
        <w:t>Notificaciones</w:t>
      </w:r>
      <w:bookmarkEnd w:id="116"/>
    </w:p>
    <w:p w14:paraId="376907AB" w14:textId="06CC900A" w:rsidR="003E7D1A" w:rsidRPr="003E7D1A" w:rsidRDefault="003E7D1A" w:rsidP="003E7D1A">
      <w:pPr>
        <w:pStyle w:val="Ttulo3"/>
        <w:rPr>
          <w:lang w:val="es-ES_tradnl"/>
        </w:rPr>
        <w:sectPr w:rsidR="003E7D1A" w:rsidRPr="003E7D1A" w:rsidSect="00B224CA">
          <w:pgSz w:w="11907" w:h="16840" w:code="9"/>
          <w:pgMar w:top="1304" w:right="1247" w:bottom="1304" w:left="1247" w:header="720" w:footer="720" w:gutter="454"/>
          <w:cols w:space="720"/>
          <w:docGrid w:linePitch="299"/>
        </w:sectPr>
      </w:pPr>
      <w:bookmarkStart w:id="117" w:name="_Toc164158513"/>
      <w:r>
        <w:rPr>
          <w:lang w:val="es-ES_tradnl"/>
        </w:rPr>
        <w:t>Autenticación en local</w:t>
      </w:r>
      <w:bookmarkEnd w:id="117"/>
    </w:p>
    <w:p w14:paraId="3B6EE7B0" w14:textId="3D094EDA" w:rsidR="00E362EF" w:rsidRPr="0031552C" w:rsidRDefault="00E362EF" w:rsidP="004A4057">
      <w:pPr>
        <w:pStyle w:val="Ttulo1"/>
        <w:rPr>
          <w:noProof w:val="0"/>
        </w:rPr>
      </w:pPr>
      <w:bookmarkStart w:id="118" w:name="_Toc164158514"/>
      <w:r w:rsidRPr="0031552C">
        <w:rPr>
          <w:noProof w:val="0"/>
        </w:rPr>
        <w:lastRenderedPageBreak/>
        <w:t>Desarrollo de</w:t>
      </w:r>
      <w:r w:rsidR="00F43A9A">
        <w:rPr>
          <w:noProof w:val="0"/>
        </w:rPr>
        <w:t xml:space="preserve"> la Solución Técnica</w:t>
      </w:r>
      <w:bookmarkEnd w:id="118"/>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19" w:name="_Toc164158515"/>
      <w:r>
        <w:t xml:space="preserve">PT1 </w:t>
      </w:r>
      <w:r w:rsidR="00541DB8">
        <w:t>-</w:t>
      </w:r>
      <w:r>
        <w:t xml:space="preserve"> Análisis de Requisitos</w:t>
      </w:r>
      <w:bookmarkEnd w:id="119"/>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335EF44D" w:rsidR="00162064" w:rsidRDefault="009A32DB" w:rsidP="009A32DB">
      <w:pPr>
        <w:pStyle w:val="Descripcin"/>
        <w:jc w:val="center"/>
      </w:pPr>
      <w:bookmarkStart w:id="120" w:name="_Toc162954928"/>
      <w:r>
        <w:t xml:space="preserve">Ilustración </w:t>
      </w:r>
      <w:r>
        <w:fldChar w:fldCharType="begin"/>
      </w:r>
      <w:r>
        <w:instrText xml:space="preserve"> SEQ Ilustración \* ARABIC </w:instrText>
      </w:r>
      <w:r>
        <w:fldChar w:fldCharType="separate"/>
      </w:r>
      <w:r w:rsidR="00AE0F71">
        <w:rPr>
          <w:noProof/>
        </w:rPr>
        <w:t>6</w:t>
      </w:r>
      <w:r>
        <w:fldChar w:fldCharType="end"/>
      </w:r>
      <w:r>
        <w:t>:</w:t>
      </w:r>
      <w:r w:rsidR="002F27C5">
        <w:t xml:space="preserve"> </w:t>
      </w:r>
      <w:r>
        <w:t>¿Ves series regularmente? Elaboración Propia</w:t>
      </w:r>
      <w:bookmarkEnd w:id="12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41DA0E59" w:rsidR="004F46A5" w:rsidRDefault="002F27C5" w:rsidP="002F27C5">
      <w:pPr>
        <w:pStyle w:val="Descripcin"/>
        <w:jc w:val="center"/>
      </w:pPr>
      <w:bookmarkStart w:id="121" w:name="_Toc162954929"/>
      <w:r>
        <w:t xml:space="preserve">Ilustración </w:t>
      </w:r>
      <w:r>
        <w:fldChar w:fldCharType="begin"/>
      </w:r>
      <w:r>
        <w:instrText xml:space="preserve"> SEQ Ilustración \* ARABIC </w:instrText>
      </w:r>
      <w:r>
        <w:fldChar w:fldCharType="separate"/>
      </w:r>
      <w:r w:rsidR="00AE0F71">
        <w:rPr>
          <w:noProof/>
        </w:rPr>
        <w:t>7</w:t>
      </w:r>
      <w:r>
        <w:fldChar w:fldCharType="end"/>
      </w:r>
      <w:r>
        <w:t>: ¿En qué plataforma sueles ver las series? Elaboración Propia</w:t>
      </w:r>
      <w:bookmarkEnd w:id="12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6C88BB61" w:rsidR="00184C75" w:rsidRDefault="00B92792" w:rsidP="00B92792">
      <w:pPr>
        <w:pStyle w:val="Descripcin"/>
        <w:jc w:val="center"/>
      </w:pPr>
      <w:bookmarkStart w:id="122" w:name="_Toc162954930"/>
      <w:r>
        <w:t xml:space="preserve">Ilustración </w:t>
      </w:r>
      <w:r>
        <w:fldChar w:fldCharType="begin"/>
      </w:r>
      <w:r>
        <w:instrText xml:space="preserve"> SEQ Ilustración \* ARABIC </w:instrText>
      </w:r>
      <w:r>
        <w:fldChar w:fldCharType="separate"/>
      </w:r>
      <w:r w:rsidR="00AE0F71">
        <w:rPr>
          <w:noProof/>
        </w:rPr>
        <w:t>8</w:t>
      </w:r>
      <w:r>
        <w:fldChar w:fldCharType="end"/>
      </w:r>
      <w:r>
        <w:t xml:space="preserve">: </w:t>
      </w:r>
      <w:r w:rsidRPr="00232CD8">
        <w:t>¿Conoces alguna aplicación para hacer seguimiento de las series</w:t>
      </w:r>
      <w:r>
        <w:t>? Elaboración Propia</w:t>
      </w:r>
      <w:bookmarkEnd w:id="122"/>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1472C7EE" w:rsidR="00773F14" w:rsidRDefault="002411F0" w:rsidP="002411F0">
      <w:pPr>
        <w:pStyle w:val="Descripcin"/>
        <w:jc w:val="center"/>
      </w:pPr>
      <w:bookmarkStart w:id="123" w:name="_Toc162954931"/>
      <w:r>
        <w:t xml:space="preserve">Ilustración </w:t>
      </w:r>
      <w:r>
        <w:fldChar w:fldCharType="begin"/>
      </w:r>
      <w:r>
        <w:instrText xml:space="preserve"> SEQ Ilustración \* ARABIC </w:instrText>
      </w:r>
      <w:r>
        <w:fldChar w:fldCharType="separate"/>
      </w:r>
      <w:r w:rsidR="00AE0F71">
        <w:rPr>
          <w:noProof/>
        </w:rPr>
        <w:t>9</w:t>
      </w:r>
      <w:r>
        <w:fldChar w:fldCharType="end"/>
      </w:r>
      <w:r>
        <w:t xml:space="preserve">: </w:t>
      </w:r>
      <w:r w:rsidRPr="000C6A0F">
        <w:t>¿Te gustaría que hubiera una manera más fácil de gestionar la visualización de series?</w:t>
      </w:r>
      <w:r>
        <w:t xml:space="preserve"> Elaboración Propia</w:t>
      </w:r>
      <w:bookmarkEnd w:id="123"/>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061B56E9" w:rsidR="00184C75" w:rsidRDefault="00131898" w:rsidP="00131898">
      <w:pPr>
        <w:pStyle w:val="Descripcin"/>
        <w:jc w:val="center"/>
      </w:pPr>
      <w:bookmarkStart w:id="124" w:name="_Toc162954932"/>
      <w:r>
        <w:t xml:space="preserve">Ilustración </w:t>
      </w:r>
      <w:r>
        <w:fldChar w:fldCharType="begin"/>
      </w:r>
      <w:r>
        <w:instrText xml:space="preserve"> SEQ Ilustración \* ARABIC </w:instrText>
      </w:r>
      <w:r>
        <w:fldChar w:fldCharType="separate"/>
      </w:r>
      <w:r w:rsidR="00AE0F71">
        <w:rPr>
          <w:noProof/>
        </w:rPr>
        <w:t>10</w:t>
      </w:r>
      <w:r>
        <w:fldChar w:fldCharType="end"/>
      </w:r>
      <w:r>
        <w:t>: Características vs Recuento. Elaboración Propia</w:t>
      </w:r>
      <w:bookmarkEnd w:id="12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33B187C" w:rsidR="004D1C5F" w:rsidRDefault="00D3535B" w:rsidP="00C45F45">
      <w:pPr>
        <w:pStyle w:val="Descripcin"/>
        <w:jc w:val="center"/>
      </w:pPr>
      <w:bookmarkStart w:id="125" w:name="_Toc162954933"/>
      <w:r>
        <w:t xml:space="preserve">Ilustración </w:t>
      </w:r>
      <w:r>
        <w:fldChar w:fldCharType="begin"/>
      </w:r>
      <w:r>
        <w:instrText xml:space="preserve"> SEQ Ilustración \* ARABIC </w:instrText>
      </w:r>
      <w:r>
        <w:fldChar w:fldCharType="separate"/>
      </w:r>
      <w:r w:rsidR="00AE0F71">
        <w:rPr>
          <w:noProof/>
        </w:rPr>
        <w:t>11</w:t>
      </w:r>
      <w:r>
        <w:fldChar w:fldCharType="end"/>
      </w:r>
      <w:r>
        <w:t>: ¿Considerarías cambiar a una aplicación como FST? Elaboración Propia</w:t>
      </w:r>
      <w:bookmarkEnd w:id="125"/>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Life360,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9AB3A94"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el Anexo A. </w:t>
      </w:r>
    </w:p>
    <w:p w14:paraId="78F78788" w14:textId="77B353F2" w:rsidR="00F30E73" w:rsidRPr="0031552C" w:rsidRDefault="00F30E73" w:rsidP="00F30E73">
      <w:pPr>
        <w:pStyle w:val="Ttulo2"/>
        <w:rPr>
          <w:noProof w:val="0"/>
        </w:rPr>
      </w:pPr>
      <w:bookmarkStart w:id="126" w:name="_Toc164158516"/>
      <w:r w:rsidRPr="0031552C">
        <w:rPr>
          <w:noProof w:val="0"/>
        </w:rPr>
        <w:t>PT</w:t>
      </w:r>
      <w:r w:rsidR="00F43A9A">
        <w:rPr>
          <w:noProof w:val="0"/>
        </w:rPr>
        <w:t>2</w:t>
      </w:r>
      <w:r w:rsidR="001854FE">
        <w:rPr>
          <w:noProof w:val="0"/>
        </w:rPr>
        <w:t xml:space="preserve"> - Diseño de Interfaz de Usuario</w:t>
      </w:r>
      <w:bookmarkEnd w:id="126"/>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0954373F" w14:textId="0D081413" w:rsidR="00892692" w:rsidRDefault="004A4652" w:rsidP="004A4652">
      <w:r w:rsidRPr="004A4652">
        <w:t>Posteriormente, el desarrollo del diseño requería la creación de una paleta de colores, un paso crucial para garantizar la coherencia estilística a lo largo de toda la aplicación.</w:t>
      </w:r>
      <w:r>
        <w:t xml:space="preserve"> </w:t>
      </w:r>
      <w:r w:rsidRPr="004A4652">
        <w:t>La ilustración proporcionada a continuación sirve como referencia visual de la paleta escogida, ofreciendo una vista previa del aspecto y la sensación que la aplicación busca transmitir a sus usuarios.</w:t>
      </w:r>
    </w:p>
    <w:p w14:paraId="3D6D48F3" w14:textId="77777777" w:rsidR="00892692" w:rsidRDefault="00892692" w:rsidP="00E362EF">
      <w:r>
        <w:t>*Añadir Ilustración*</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27" w:name="_Toc164158517"/>
      <w:r>
        <w:lastRenderedPageBreak/>
        <w:t xml:space="preserve">PT3 </w:t>
      </w:r>
      <w:r w:rsidR="003E7D1A">
        <w:t>–</w:t>
      </w:r>
      <w:r>
        <w:t xml:space="preserve"> </w:t>
      </w:r>
      <w:r w:rsidR="003E7D1A">
        <w:t>Desarrollo del Backend</w:t>
      </w:r>
      <w:bookmarkEnd w:id="127"/>
    </w:p>
    <w:p w14:paraId="77760EC7" w14:textId="0B08BFB2"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Pr>
              <w:noProof/>
            </w:rPr>
            <w:t>[7]</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0794284C"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Pr>
              <w:noProof/>
            </w:rPr>
            <w:t xml:space="preserve"> [8]</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5FDDE63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Pr>
              <w:noProof/>
            </w:rPr>
            <w:t xml:space="preserve"> [9]</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8" w:name="_Toc164158518"/>
      <w:r>
        <w:lastRenderedPageBreak/>
        <w:t>MariaDB</w:t>
      </w:r>
      <w:bookmarkEnd w:id="12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536DC3AF" w14:textId="77777777"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34F8E4CB" w14:textId="284D3F9B" w:rsidR="00912AD8" w:rsidRDefault="00912AD8" w:rsidP="00912AD8">
      <w:r>
        <w:t xml:space="preserve">El esquema de la base de datos quedaría como se muestra en la ilustración </w:t>
      </w:r>
      <w:r w:rsidR="00110D7F">
        <w:t>siguiente.</w:t>
      </w:r>
    </w:p>
    <w:p w14:paraId="4B6E1FE1" w14:textId="77777777" w:rsidR="00912AD8" w:rsidRDefault="00912AD8" w:rsidP="00912AD8">
      <w:pPr>
        <w:keepNext/>
        <w:jc w:val="center"/>
      </w:pPr>
      <w:r>
        <w:rPr>
          <w:noProof/>
        </w:rPr>
        <w:lastRenderedPageBreak/>
        <w:drawing>
          <wp:inline distT="0" distB="0" distL="0" distR="0" wp14:anchorId="4895C103" wp14:editId="122AF57F">
            <wp:extent cx="5018567" cy="3341977"/>
            <wp:effectExtent l="0" t="0" r="0" b="0"/>
            <wp:docPr id="1888282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66" name="Gráfico 18882826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037558" cy="3354623"/>
                    </a:xfrm>
                    <a:prstGeom prst="rect">
                      <a:avLst/>
                    </a:prstGeom>
                  </pic:spPr>
                </pic:pic>
              </a:graphicData>
            </a:graphic>
          </wp:inline>
        </w:drawing>
      </w:r>
    </w:p>
    <w:p w14:paraId="5AC9D64D" w14:textId="77777777" w:rsidR="00912AD8" w:rsidRDefault="00912AD8" w:rsidP="00912AD8">
      <w:pPr>
        <w:pStyle w:val="Descripcin"/>
        <w:jc w:val="center"/>
      </w:pPr>
      <w:bookmarkStart w:id="129" w:name="_Toc162954940"/>
      <w:r>
        <w:t xml:space="preserve">Ilustración </w:t>
      </w:r>
      <w:r>
        <w:fldChar w:fldCharType="begin"/>
      </w:r>
      <w:r>
        <w:instrText xml:space="preserve"> SEQ Ilustración \* ARABIC </w:instrText>
      </w:r>
      <w:r>
        <w:fldChar w:fldCharType="separate"/>
      </w:r>
      <w:r>
        <w:rPr>
          <w:noProof/>
        </w:rPr>
        <w:t>18</w:t>
      </w:r>
      <w:r>
        <w:fldChar w:fldCharType="end"/>
      </w:r>
      <w:r>
        <w:t>: Esquema BBDD. Elaboración Propia</w:t>
      </w:r>
      <w:bookmarkEnd w:id="129"/>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1EB8393F" w:rsidR="00912AD8" w:rsidRDefault="00912AD8" w:rsidP="00D85367">
      <w:r>
        <w:t>Se detalla la explicación de cada tabla en el Anexo C.</w:t>
      </w:r>
    </w:p>
    <w:p w14:paraId="0B4F276B" w14:textId="175093BD" w:rsidR="0057156F" w:rsidRDefault="0057156F" w:rsidP="0057156F">
      <w:pPr>
        <w:pStyle w:val="Ttulo3"/>
      </w:pPr>
      <w:bookmarkStart w:id="130" w:name="_Toc164158519"/>
      <w:r>
        <w:t>PhpMyAdmin</w:t>
      </w:r>
      <w:bookmarkEnd w:id="13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18EDDA9B" w14:textId="3B559472" w:rsidR="00974FFF" w:rsidRDefault="0057156F" w:rsidP="00974FFF">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p>
    <w:p w14:paraId="35A6D9FF" w14:textId="5BDF7DFC" w:rsidR="00A837F7" w:rsidRDefault="00290D63" w:rsidP="00290D63">
      <w:pPr>
        <w:pStyle w:val="Ttulo3"/>
      </w:pPr>
      <w:bookmarkStart w:id="131" w:name="_Toc164158520"/>
      <w:proofErr w:type="spellStart"/>
      <w:r>
        <w:lastRenderedPageBreak/>
        <w:t>Tfg_Backend</w:t>
      </w:r>
      <w:bookmarkEnd w:id="131"/>
      <w:proofErr w:type="spellEnd"/>
    </w:p>
    <w:p w14:paraId="7081DE22" w14:textId="77777777"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t xml:space="preserve"> en la raíz del proyecto. </w:t>
      </w:r>
    </w:p>
    <w:p w14:paraId="4CBD29CA" w14:textId="20A8CC0F"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77777777" w:rsidR="0066185C" w:rsidRDefault="0066185C" w:rsidP="0066185C">
      <w:pPr>
        <w:pStyle w:val="Descripcin"/>
        <w:jc w:val="center"/>
      </w:pPr>
      <w:bookmarkStart w:id="132" w:name="_Toc162954941"/>
      <w:r>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0C47DA">
        <w:t>Diagrama de Conexión API. Elaboración Propia</w:t>
      </w:r>
      <w:bookmarkEnd w:id="132"/>
    </w:p>
    <w:p w14:paraId="7855E9FC" w14:textId="77777777" w:rsidR="0066185C" w:rsidRPr="00B86BD0" w:rsidRDefault="0066185C" w:rsidP="0066185C">
      <w:r w:rsidRPr="00B86BD0">
        <w:lastRenderedPageBreak/>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3" w:name="OLE_LINK73"/>
      <w:bookmarkStart w:id="134" w:name="OLE_LINK74"/>
    </w:p>
    <w:bookmarkEnd w:id="133"/>
    <w:bookmarkEnd w:id="134"/>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5" w:name="_Toc164158521"/>
      <w:proofErr w:type="spellStart"/>
      <w:r>
        <w:t>Cloudflare</w:t>
      </w:r>
      <w:bookmarkEnd w:id="135"/>
      <w:proofErr w:type="spellEnd"/>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6" w:name="_Toc164158522"/>
      <w:proofErr w:type="spellStart"/>
      <w:r>
        <w:t>Traefik</w:t>
      </w:r>
      <w:bookmarkEnd w:id="136"/>
      <w:proofErr w:type="spellEnd"/>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w:t>
      </w:r>
      <w:r w:rsidRPr="00BB0D19">
        <w:lastRenderedPageBreak/>
        <w:t xml:space="preserve">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37" w:name="_Toc164158523"/>
      <w:proofErr w:type="spellStart"/>
      <w:r>
        <w:t>Portainer</w:t>
      </w:r>
      <w:bookmarkEnd w:id="137"/>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8" w:name="_Toc164158524"/>
      <w:r>
        <w:t xml:space="preserve">PT4 </w:t>
      </w:r>
      <w:r w:rsidR="003B6CAF">
        <w:t>–</w:t>
      </w:r>
      <w:r>
        <w:t xml:space="preserve"> </w:t>
      </w:r>
      <w:r w:rsidR="003B6CAF">
        <w:t>Desarrollo Frontend</w:t>
      </w:r>
      <w:bookmarkEnd w:id="138"/>
    </w:p>
    <w:p w14:paraId="3C75BC75" w14:textId="66600B55" w:rsidR="0052532E" w:rsidRPr="0052532E" w:rsidRDefault="0052532E" w:rsidP="0052532E">
      <w:pPr>
        <w:pStyle w:val="Ttulo3"/>
      </w:pPr>
      <w:bookmarkStart w:id="139" w:name="_Toc164158525"/>
      <w:r>
        <w:t>Estructura de Directorios</w:t>
      </w:r>
      <w:bookmarkEnd w:id="13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lastRenderedPageBreak/>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64847D8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Pr>
              <w:noProof/>
            </w:rPr>
            <w:t xml:space="preserve"> [11]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2CFE33EB" w:rsidR="00B36A9D" w:rsidRDefault="00524328" w:rsidP="00524328">
      <w:pPr>
        <w:pStyle w:val="Descripcin"/>
        <w:jc w:val="center"/>
      </w:pPr>
      <w:bookmarkStart w:id="140" w:name="_Toc162954942"/>
      <w:r>
        <w:t xml:space="preserve">Ilustración </w:t>
      </w:r>
      <w:r>
        <w:fldChar w:fldCharType="begin"/>
      </w:r>
      <w:r>
        <w:instrText xml:space="preserve"> SEQ Ilustración \* ARABIC </w:instrText>
      </w:r>
      <w:r>
        <w:fldChar w:fldCharType="separate"/>
      </w:r>
      <w:r w:rsidR="00AE0F71">
        <w:rPr>
          <w:noProof/>
        </w:rPr>
        <w:t>20</w:t>
      </w:r>
      <w:r>
        <w:fldChar w:fldCharType="end"/>
      </w:r>
      <w:r>
        <w:t xml:space="preserve">: </w:t>
      </w:r>
      <w:r w:rsidRPr="00E5393F">
        <w:t>Estructura Directorios. Elaboración Propia</w:t>
      </w:r>
      <w:bookmarkEnd w:id="140"/>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lastRenderedPageBreak/>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41" w:name="OLE_LINK82"/>
      <w:bookmarkStart w:id="142" w:name="OLE_LINK83"/>
      <w:bookmarkStart w:id="143"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8F04DDB"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Pr>
              <w:noProof/>
              <w:color w:val="404040" w:themeColor="text1" w:themeTint="BF"/>
            </w:rPr>
            <w:t>[12]</w:t>
          </w:r>
          <w:r w:rsidR="00392F74">
            <w:rPr>
              <w:rStyle w:val="nfasissutil"/>
            </w:rPr>
            <w:fldChar w:fldCharType="end"/>
          </w:r>
        </w:sdtContent>
      </w:sdt>
    </w:p>
    <w:bookmarkEnd w:id="141"/>
    <w:bookmarkEnd w:id="142"/>
    <w:bookmarkEnd w:id="143"/>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44" w:name="_Toc164158526"/>
      <w:r>
        <w:t xml:space="preserve">Pantallas y </w:t>
      </w:r>
      <w:r w:rsidR="0052532E">
        <w:t>Navegación</w:t>
      </w:r>
      <w:bookmarkEnd w:id="144"/>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w:t>
      </w:r>
      <w:r w:rsidRPr="00451B3A">
        <w:lastRenderedPageBreak/>
        <w:t xml:space="preserve">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44DEF90E" w14:textId="04FE7733" w:rsidR="00A02ED2" w:rsidRDefault="00A02ED2" w:rsidP="00A02ED2">
      <w:pPr>
        <w:pStyle w:val="Ttulo2"/>
      </w:pPr>
      <w:bookmarkStart w:id="145" w:name="_Toc164158527"/>
      <w:r>
        <w:t xml:space="preserve">PT5 - </w:t>
      </w:r>
      <w:r w:rsidRPr="003E5AB2">
        <w:t>Integración de UI con Backend</w:t>
      </w:r>
      <w:bookmarkEnd w:id="145"/>
      <w:r w:rsidRPr="0084280D">
        <w:t xml:space="preserve"> </w:t>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 xml:space="preserve">Para asegurar el correcto funcionamiento de la aplicación, se ha adoptado un enfoque metódico y detallado en el desarrollo y la integración de sus componentes. Este proceso se </w:t>
      </w:r>
      <w:r w:rsidRPr="00360EC5">
        <w:lastRenderedPageBreak/>
        <w:t>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46" w:name="_Toc164158528"/>
      <w:r w:rsidRPr="00D805D5">
        <w:t>PT</w:t>
      </w:r>
      <w:r w:rsidR="00A02ED2">
        <w:t>6</w:t>
      </w:r>
      <w:r w:rsidRPr="00D805D5">
        <w:t xml:space="preserve"> - Pruebas y Calidad</w:t>
      </w:r>
      <w:bookmarkEnd w:id="146"/>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w:t>
      </w:r>
      <w:r w:rsidRPr="00247EBC">
        <w:lastRenderedPageBreak/>
        <w:t xml:space="preserve">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6E1CEEC4" w:rsidR="009D4F35" w:rsidRDefault="009D4F35" w:rsidP="009D4F35">
      <w:pPr>
        <w:pStyle w:val="Ttulo2"/>
      </w:pPr>
      <w:bookmarkStart w:id="147" w:name="_Toc164158529"/>
      <w:r>
        <w:t>PT</w:t>
      </w:r>
      <w:r w:rsidR="00A02ED2">
        <w:t>7</w:t>
      </w:r>
      <w:r>
        <w:t xml:space="preserve"> - </w:t>
      </w:r>
      <w:r w:rsidRPr="00E75DC7">
        <w:t>Preparación para el Lanzamiento</w:t>
      </w:r>
      <w:bookmarkEnd w:id="147"/>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8" w:name="OLE_LINK145"/>
      <w:bookmarkStart w:id="149" w:name="OLE_LINK146"/>
      <w:bookmarkStart w:id="150" w:name="_Toc164158530"/>
      <w:proofErr w:type="spellStart"/>
      <w:r>
        <w:t>Build</w:t>
      </w:r>
      <w:proofErr w:type="spellEnd"/>
      <w:r>
        <w:t xml:space="preserve"> </w:t>
      </w:r>
      <w:proofErr w:type="spellStart"/>
      <w:r>
        <w:t>IOs</w:t>
      </w:r>
      <w:proofErr w:type="spellEnd"/>
      <w:r>
        <w:t xml:space="preserve"> y Android</w:t>
      </w:r>
      <w:bookmarkEnd w:id="150"/>
    </w:p>
    <w:bookmarkEnd w:id="148"/>
    <w:bookmarkEnd w:id="149"/>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lastRenderedPageBreak/>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6CAE190E" w:rsidR="00213BC8" w:rsidRDefault="00952EBC" w:rsidP="00952EBC">
      <w:pPr>
        <w:pStyle w:val="Descripcin"/>
        <w:jc w:val="center"/>
      </w:pPr>
      <w:bookmarkStart w:id="151" w:name="_Toc162954953"/>
      <w:r>
        <w:t xml:space="preserve">Ilustración </w:t>
      </w:r>
      <w:r>
        <w:fldChar w:fldCharType="begin"/>
      </w:r>
      <w:r>
        <w:instrText xml:space="preserve"> SEQ Ilustración \* ARABIC </w:instrText>
      </w:r>
      <w:r>
        <w:fldChar w:fldCharType="separate"/>
      </w:r>
      <w:r w:rsidR="00AE0F71">
        <w:rPr>
          <w:noProof/>
        </w:rPr>
        <w:t>31</w:t>
      </w:r>
      <w:r>
        <w:fldChar w:fldCharType="end"/>
      </w:r>
      <w:r>
        <w:t xml:space="preserve">: EAS </w:t>
      </w:r>
      <w:proofErr w:type="spellStart"/>
      <w:r>
        <w:t>Build</w:t>
      </w:r>
      <w:proofErr w:type="spellEnd"/>
      <w:r>
        <w:t xml:space="preserve"> para iOS. Elaboración Propia</w:t>
      </w:r>
      <w:bookmarkEnd w:id="151"/>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664C82A" w:rsidR="001558F7" w:rsidRDefault="007A2355" w:rsidP="007A2355">
      <w:pPr>
        <w:pStyle w:val="Descripcin"/>
        <w:jc w:val="center"/>
      </w:pPr>
      <w:bookmarkStart w:id="152" w:name="_Toc162954954"/>
      <w:r>
        <w:t xml:space="preserve">Ilustración </w:t>
      </w:r>
      <w:r>
        <w:fldChar w:fldCharType="begin"/>
      </w:r>
      <w:r>
        <w:instrText xml:space="preserve"> SEQ Ilustración \* ARABIC </w:instrText>
      </w:r>
      <w:r>
        <w:fldChar w:fldCharType="separate"/>
      </w:r>
      <w:r w:rsidR="00AE0F71">
        <w:rPr>
          <w:noProof/>
        </w:rPr>
        <w:t>32</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52"/>
    </w:p>
    <w:p w14:paraId="27EE46A8" w14:textId="5665BB3A" w:rsidR="00374CCF" w:rsidRDefault="00BB5AAE" w:rsidP="00517E4F">
      <w:pPr>
        <w:pStyle w:val="Ttulo3"/>
      </w:pPr>
      <w:bookmarkStart w:id="153" w:name="_Toc164158531"/>
      <w:r>
        <w:t>Despliegue</w:t>
      </w:r>
      <w:r w:rsidR="00517E4F">
        <w:t xml:space="preserve"> en </w:t>
      </w:r>
      <w:r w:rsidR="00517E4F" w:rsidRPr="00132224">
        <w:t>iOS</w:t>
      </w:r>
      <w:bookmarkEnd w:id="153"/>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879A63B" w:rsidR="00A04F4B" w:rsidRDefault="00A04F4B" w:rsidP="00A04F4B">
      <w:pPr>
        <w:pStyle w:val="Descripcin"/>
        <w:jc w:val="center"/>
      </w:pPr>
      <w:bookmarkStart w:id="154" w:name="_Toc162954955"/>
      <w:r>
        <w:t xml:space="preserve">Ilustración </w:t>
      </w:r>
      <w:r>
        <w:fldChar w:fldCharType="begin"/>
      </w:r>
      <w:r>
        <w:instrText xml:space="preserve"> SEQ Ilustración \* ARABIC </w:instrText>
      </w:r>
      <w:r>
        <w:fldChar w:fldCharType="separate"/>
      </w:r>
      <w:r w:rsidR="00AE0F71">
        <w:rPr>
          <w:noProof/>
        </w:rPr>
        <w:t>33</w:t>
      </w:r>
      <w:r>
        <w:fldChar w:fldCharType="end"/>
      </w:r>
      <w:r>
        <w:t>: FST en Transporter. Elaboración Propia</w:t>
      </w:r>
      <w:bookmarkEnd w:id="154"/>
    </w:p>
    <w:p w14:paraId="4436AF09" w14:textId="1EC84EA1" w:rsidR="00734EC2" w:rsidRDefault="00734EC2" w:rsidP="00734EC2">
      <w:r w:rsidRPr="00734EC2">
        <w:lastRenderedPageBreak/>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399B514C" w:rsidR="001B65D7" w:rsidRPr="00E55FC8" w:rsidRDefault="001B65D7" w:rsidP="001B65D7">
      <w:pPr>
        <w:pStyle w:val="Descripcin"/>
        <w:jc w:val="center"/>
      </w:pPr>
      <w:bookmarkStart w:id="155"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AE0F71">
        <w:rPr>
          <w:noProof/>
          <w:lang w:val="en-US"/>
        </w:rPr>
        <w:t>34</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55"/>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21500F8E" w:rsidR="00BB5AAE" w:rsidRDefault="00BB5AAE" w:rsidP="00734EC2">
      <w:pPr>
        <w:pStyle w:val="Ttulo3"/>
      </w:pPr>
      <w:bookmarkStart w:id="156" w:name="_Toc164158532"/>
      <w:r>
        <w:t>Despliegue en Android</w:t>
      </w:r>
      <w:bookmarkEnd w:id="156"/>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D21F92">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w:t>
      </w:r>
      <w:r w:rsidRPr="00D21F92">
        <w:lastRenderedPageBreak/>
        <w:t xml:space="preserve">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B224CA">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7" w:name="_Toc164158533"/>
      <w:r w:rsidRPr="0031552C">
        <w:rPr>
          <w:noProof w:val="0"/>
        </w:rPr>
        <w:lastRenderedPageBreak/>
        <w:t>Resultados</w:t>
      </w:r>
      <w:bookmarkEnd w:id="157"/>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58" w:name="_Toc164158534"/>
      <w:r>
        <w:t>Resultad</w:t>
      </w:r>
      <w:r w:rsidR="004758E8">
        <w:t>o</w:t>
      </w:r>
      <w:r>
        <w:t>s sobre Objetivo General</w:t>
      </w:r>
      <w:bookmarkEnd w:id="158"/>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59" w:name="_Toc164158535"/>
      <w:r>
        <w:t>Resultados sobre Objetivos Especificos</w:t>
      </w:r>
      <w:bookmarkEnd w:id="159"/>
    </w:p>
    <w:p w14:paraId="2FA3084B" w14:textId="3CE3F2B0" w:rsidR="00A53A48" w:rsidRDefault="00A53A48" w:rsidP="00C84DFB">
      <w:pPr>
        <w:pStyle w:val="Ttulo3"/>
      </w:pPr>
      <w:bookmarkStart w:id="160" w:name="_Toc164158536"/>
      <w:r w:rsidRPr="004308BB">
        <w:t>Facilitar la coordinación de visualización en grupos</w:t>
      </w:r>
      <w:bookmarkEnd w:id="160"/>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61" w:name="_Toc164158537"/>
      <w:r w:rsidRPr="004308BB">
        <w:lastRenderedPageBreak/>
        <w:t>Mejorar la toma de decisiones colectivas sobre qué ver</w:t>
      </w:r>
      <w:bookmarkEnd w:id="161"/>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62" w:name="_Toc164158538"/>
      <w:r w:rsidRPr="004308BB">
        <w:t>Enriquecer la experiencia compartida de visualización</w:t>
      </w:r>
      <w:bookmarkEnd w:id="162"/>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63" w:name="_Toc164158539"/>
      <w:r w:rsidRPr="004308BB">
        <w:t>Proporcionar una interfaz intuitiva y accesible</w:t>
      </w:r>
      <w:bookmarkEnd w:id="163"/>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64" w:name="_Toc164158540"/>
      <w:r w:rsidRPr="004308BB">
        <w:t>Estadísticas de visualización</w:t>
      </w:r>
      <w:bookmarkEnd w:id="164"/>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B224CA">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5" w:name="_Toc164158541"/>
      <w:r>
        <w:rPr>
          <w:noProof w:val="0"/>
        </w:rPr>
        <w:lastRenderedPageBreak/>
        <w:t>Implicaciones Éticas e Impacto Social</w:t>
      </w:r>
      <w:bookmarkEnd w:id="165"/>
    </w:p>
    <w:p w14:paraId="293FD610" w14:textId="74B98410" w:rsidR="0004639B" w:rsidRDefault="0004639B" w:rsidP="0004639B">
      <w:pPr>
        <w:pStyle w:val="Ttulo2"/>
      </w:pPr>
      <w:bookmarkStart w:id="166" w:name="_Toc164158542"/>
      <w:r>
        <w:t>Introducci</w:t>
      </w:r>
      <w:r w:rsidR="00F41775">
        <w:t>ó</w:t>
      </w:r>
      <w:r>
        <w:t>n</w:t>
      </w:r>
      <w:bookmarkEnd w:id="166"/>
    </w:p>
    <w:p w14:paraId="3C071CD6" w14:textId="70A5F1F2" w:rsidR="009808CF" w:rsidRDefault="0055492D" w:rsidP="00C57EED">
      <w:r w:rsidRPr="0055492D">
        <w:t xml:space="preserve">El principal desafío al desarrollar una aplicación móvil que requiere el registro de usuarios es la gestión de contraseñas. Los usuarios suelen elegir contraseñas que ya utilizan en otras plataformas para facilitar su recordatorio, lo cual puede representar un riesgo significativo en términos de seguridad. </w:t>
      </w:r>
    </w:p>
    <w:p w14:paraId="2D708701" w14:textId="7E862D88" w:rsidR="003147D5" w:rsidRDefault="003147D5" w:rsidP="003147D5">
      <w:pPr>
        <w:pStyle w:val="Ttulo2"/>
      </w:pPr>
      <w:bookmarkStart w:id="167" w:name="_Toc164158543"/>
      <w:r>
        <w:t>Implicacines eticas</w:t>
      </w:r>
      <w:bookmarkEnd w:id="167"/>
    </w:p>
    <w:p w14:paraId="4174BA9B" w14:textId="6827630C" w:rsidR="003147D5" w:rsidRPr="003147D5" w:rsidRDefault="003147D5" w:rsidP="003147D5">
      <w:pPr>
        <w:pStyle w:val="Ttulo2"/>
      </w:pPr>
      <w:bookmarkStart w:id="168" w:name="_Toc164158544"/>
      <w:r>
        <w:t>Impacto Social</w:t>
      </w:r>
      <w:bookmarkEnd w:id="168"/>
    </w:p>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B224CA">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9" w:name="_Toc164158545"/>
      <w:r>
        <w:rPr>
          <w:noProof w:val="0"/>
        </w:rPr>
        <w:lastRenderedPageBreak/>
        <w:t>Mi Recorrido en la UFV</w:t>
      </w:r>
      <w:bookmarkEnd w:id="169"/>
    </w:p>
    <w:p w14:paraId="612EE6DF" w14:textId="1AEF17AF" w:rsidR="006C7003" w:rsidRDefault="006C7003" w:rsidP="006C7003">
      <w:pPr>
        <w:pStyle w:val="Ttulo2"/>
      </w:pPr>
      <w:bookmarkStart w:id="170" w:name="_Toc164158546"/>
      <w:r>
        <w:t>El PFG como culminación de mi camino universitario</w:t>
      </w:r>
      <w:bookmarkEnd w:id="170"/>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1" w:name="_Toc164158547"/>
      <w:r w:rsidRPr="005F5101">
        <w:t>Vinculación con mi futuro profesional</w:t>
      </w:r>
      <w:bookmarkEnd w:id="171"/>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B224CA">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2" w:name="_Toc164158548"/>
      <w:r w:rsidRPr="0031552C">
        <w:rPr>
          <w:noProof w:val="0"/>
        </w:rPr>
        <w:lastRenderedPageBreak/>
        <w:t>Conclusiones</w:t>
      </w:r>
      <w:bookmarkEnd w:id="172"/>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73" w:name="_Toc164158549"/>
      <w:r>
        <w:t>Conclusiones</w:t>
      </w:r>
      <w:bookmarkEnd w:id="173"/>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74" w:name="_Toc164158550"/>
      <w:r>
        <w:lastRenderedPageBreak/>
        <w:t>Trabajo a futuro</w:t>
      </w:r>
      <w:bookmarkEnd w:id="174"/>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3B6EE7CC" w14:textId="77777777" w:rsidR="00E362EF" w:rsidRPr="00C57EED" w:rsidRDefault="00E362EF" w:rsidP="00E362EF">
      <w:pPr>
        <w:sectPr w:rsidR="00E362EF" w:rsidRPr="00C57EED" w:rsidSect="00B224CA">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175" w:name="_Toc164158551"/>
      <w:r w:rsidRPr="0031552C">
        <w:rPr>
          <w:noProof w:val="0"/>
        </w:rPr>
        <w:lastRenderedPageBreak/>
        <w:t>Otros Méritos del Proyecto</w:t>
      </w:r>
      <w:bookmarkEnd w:id="175"/>
    </w:p>
    <w:p w14:paraId="3B6EE7CE" w14:textId="04DCDDE4" w:rsidR="00E362EF" w:rsidRPr="0031552C" w:rsidRDefault="00C57EED" w:rsidP="00E362EF">
      <w:r>
        <w:rPr>
          <w:rFonts w:ascii="Calibri" w:hAnsi="Calibri"/>
          <w:highlight w:val="yellow"/>
        </w:rPr>
        <w:t>Aquí se podrán describir todos los méritos adicionales del proyecto, es decir, resultados obtenidos no esperados, que aportan un valor adicional al proyecto (d</w:t>
      </w:r>
      <w:r w:rsidRPr="00C57EED">
        <w:rPr>
          <w:rFonts w:ascii="Calibri" w:hAnsi="Calibri"/>
          <w:highlight w:val="yellow"/>
        </w:rPr>
        <w:t>isponibilidad pública del sistema o los resultados, sitio web, integración de disciplinas, uso de SW libre, elementos de accesibilidad, etc</w:t>
      </w:r>
      <w:r>
        <w:rPr>
          <w:rFonts w:ascii="Calibri" w:hAnsi="Calibri"/>
        </w:rPr>
        <w:t>.)</w:t>
      </w:r>
    </w:p>
    <w:p w14:paraId="3B6EE7CF" w14:textId="77777777" w:rsidR="00E362EF" w:rsidRPr="0031552C" w:rsidRDefault="00E362EF" w:rsidP="00E362EF"/>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B224CA">
          <w:type w:val="oddPage"/>
          <w:pgSz w:w="11907" w:h="16840" w:code="9"/>
          <w:pgMar w:top="1304" w:right="1247" w:bottom="1304" w:left="1247" w:header="720" w:footer="720" w:gutter="454"/>
          <w:cols w:space="720"/>
          <w:docGrid w:linePitch="299"/>
        </w:sectPr>
      </w:pPr>
    </w:p>
    <w:bookmarkStart w:id="176" w:name="_Toc164158552"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6"/>
        </w:p>
        <w:sdt>
          <w:sdtPr>
            <w:id w:val="111145805"/>
            <w:bibliography/>
          </w:sdtPr>
          <w:sdtContent>
            <w:p w14:paraId="595CC1FF" w14:textId="77777777" w:rsidR="00707F8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707F8B" w14:paraId="59E537F4" w14:textId="77777777">
                <w:trPr>
                  <w:divId w:val="162281231"/>
                  <w:tblCellSpacing w:w="15" w:type="dxa"/>
                </w:trPr>
                <w:tc>
                  <w:tcPr>
                    <w:tcW w:w="50" w:type="pct"/>
                    <w:hideMark/>
                  </w:tcPr>
                  <w:p w14:paraId="43109B6D" w14:textId="08A2672C" w:rsidR="00707F8B" w:rsidRDefault="000D5499">
                    <w:pPr>
                      <w:pStyle w:val="Bibliografa"/>
                      <w:rPr>
                        <w:noProof/>
                        <w:sz w:val="24"/>
                      </w:rPr>
                    </w:pPr>
                    <w:r>
                      <w:rPr>
                        <w:noProof/>
                      </w:rPr>
                      <w:t xml:space="preserve">[1] </w:t>
                    </w:r>
                  </w:p>
                </w:tc>
                <w:tc>
                  <w:tcPr>
                    <w:tcW w:w="0" w:type="auto"/>
                    <w:hideMark/>
                  </w:tcPr>
                  <w:p w14:paraId="6F27834E" w14:textId="77777777" w:rsidR="00707F8B" w:rsidRDefault="000D5499">
                    <w:pPr>
                      <w:pStyle w:val="Bibliografa"/>
                      <w:rPr>
                        <w:noProof/>
                      </w:rPr>
                    </w:pPr>
                    <w:r>
                      <w:rPr>
                        <w:noProof/>
                      </w:rPr>
                      <w:t>«Globamatic,» 15 Mayo 2023. [En línea]. Available: https://www.globamaticmedia.com/que-es-filmaffinity-y-para-que-se-usa/. [Último acceso: 29 Febrero 2024].</w:t>
                    </w:r>
                  </w:p>
                </w:tc>
              </w:tr>
              <w:tr w:rsidR="00707F8B" w14:paraId="668EB102" w14:textId="77777777">
                <w:trPr>
                  <w:divId w:val="162281231"/>
                  <w:tblCellSpacing w:w="15" w:type="dxa"/>
                </w:trPr>
                <w:tc>
                  <w:tcPr>
                    <w:tcW w:w="50" w:type="pct"/>
                    <w:hideMark/>
                  </w:tcPr>
                  <w:p w14:paraId="49A065C7" w14:textId="77777777" w:rsidR="00707F8B" w:rsidRDefault="000D5499">
                    <w:pPr>
                      <w:pStyle w:val="Bibliografa"/>
                      <w:rPr>
                        <w:noProof/>
                      </w:rPr>
                    </w:pPr>
                    <w:r>
                      <w:rPr>
                        <w:noProof/>
                      </w:rPr>
                      <w:t xml:space="preserve">[2] </w:t>
                    </w:r>
                  </w:p>
                </w:tc>
                <w:tc>
                  <w:tcPr>
                    <w:tcW w:w="0" w:type="auto"/>
                    <w:hideMark/>
                  </w:tcPr>
                  <w:p w14:paraId="296D70D7" w14:textId="77777777" w:rsidR="00707F8B" w:rsidRDefault="000D5499">
                    <w:pPr>
                      <w:pStyle w:val="Bibliografa"/>
                      <w:rPr>
                        <w:noProof/>
                      </w:rPr>
                    </w:pPr>
                    <w:r>
                      <w:rPr>
                        <w:noProof/>
                      </w:rPr>
                      <w:t>M. D. Hernández, «Hipertextual,» 18 Enero 2015. [En línea]. Available: https://hipertextual.com/2015/01/aplicaciones-para-seguir-series. [Último acceso: 28 Febrero 2024].</w:t>
                    </w:r>
                  </w:p>
                </w:tc>
              </w:tr>
              <w:tr w:rsidR="00707F8B" w14:paraId="27934781" w14:textId="77777777">
                <w:trPr>
                  <w:divId w:val="162281231"/>
                  <w:tblCellSpacing w:w="15" w:type="dxa"/>
                </w:trPr>
                <w:tc>
                  <w:tcPr>
                    <w:tcW w:w="50" w:type="pct"/>
                    <w:hideMark/>
                  </w:tcPr>
                  <w:p w14:paraId="0B298FD1" w14:textId="77777777" w:rsidR="00707F8B" w:rsidRDefault="000D5499">
                    <w:pPr>
                      <w:pStyle w:val="Bibliografa"/>
                      <w:rPr>
                        <w:noProof/>
                      </w:rPr>
                    </w:pPr>
                    <w:r>
                      <w:rPr>
                        <w:noProof/>
                      </w:rPr>
                      <w:t xml:space="preserve">[3] </w:t>
                    </w:r>
                  </w:p>
                </w:tc>
                <w:tc>
                  <w:tcPr>
                    <w:tcW w:w="0" w:type="auto"/>
                    <w:hideMark/>
                  </w:tcPr>
                  <w:p w14:paraId="547F0297" w14:textId="77777777" w:rsidR="00707F8B" w:rsidRDefault="000D5499">
                    <w:pPr>
                      <w:pStyle w:val="Bibliografa"/>
                      <w:rPr>
                        <w:noProof/>
                      </w:rPr>
                    </w:pPr>
                    <w:r>
                      <w:rPr>
                        <w:noProof/>
                      </w:rPr>
                      <w:t xml:space="preserve">Y. Fernández, «Xataka,» 15 Octubre 2022. [En línea]. </w:t>
                    </w:r>
                    <w:r w:rsidRPr="00AC5E39">
                      <w:rPr>
                        <w:noProof/>
                        <w:lang w:val="en-US"/>
                      </w:rPr>
                      <w:t xml:space="preserve">Available: https://www.xataka.com/basics/14-mejores-servicios-apps-para-seguir-controlar-series-peliculas-que-ves-tener-toda-su-informacion. </w:t>
                    </w:r>
                    <w:r>
                      <w:rPr>
                        <w:noProof/>
                      </w:rPr>
                      <w:t>[Último acceso: 28 Febrero 2024].</w:t>
                    </w:r>
                  </w:p>
                </w:tc>
              </w:tr>
              <w:tr w:rsidR="00707F8B" w14:paraId="1FC0F5F9" w14:textId="77777777">
                <w:trPr>
                  <w:divId w:val="162281231"/>
                  <w:tblCellSpacing w:w="15" w:type="dxa"/>
                </w:trPr>
                <w:tc>
                  <w:tcPr>
                    <w:tcW w:w="50" w:type="pct"/>
                    <w:hideMark/>
                  </w:tcPr>
                  <w:p w14:paraId="582AE1E0" w14:textId="77777777" w:rsidR="00707F8B" w:rsidRDefault="000D5499">
                    <w:pPr>
                      <w:pStyle w:val="Bibliografa"/>
                      <w:rPr>
                        <w:noProof/>
                      </w:rPr>
                    </w:pPr>
                    <w:r>
                      <w:rPr>
                        <w:noProof/>
                      </w:rPr>
                      <w:t xml:space="preserve">[4] </w:t>
                    </w:r>
                  </w:p>
                </w:tc>
                <w:tc>
                  <w:tcPr>
                    <w:tcW w:w="0" w:type="auto"/>
                    <w:hideMark/>
                  </w:tcPr>
                  <w:p w14:paraId="00282931" w14:textId="77777777" w:rsidR="00707F8B" w:rsidRDefault="000D5499">
                    <w:pPr>
                      <w:pStyle w:val="Bibliografa"/>
                      <w:rPr>
                        <w:noProof/>
                      </w:rPr>
                    </w:pPr>
                    <w:r>
                      <w:rPr>
                        <w:noProof/>
                      </w:rPr>
                      <w:t xml:space="preserve">S. Arteaga, «ComputerHoy,» 3 Noviembre 2018. [En línea]. </w:t>
                    </w:r>
                    <w:r w:rsidRPr="00AC5E39">
                      <w:rPr>
                        <w:noProof/>
                        <w:lang w:val="en-US"/>
                      </w:rPr>
                      <w:t xml:space="preserve">Available: https://computerhoy.com/reportajes/entretenimiento/como-llevar-seguimiento-series-que-estas-viendo-320649. </w:t>
                    </w:r>
                    <w:r>
                      <w:rPr>
                        <w:noProof/>
                      </w:rPr>
                      <w:t>[Último acceso: 28 Febrero 2024].</w:t>
                    </w:r>
                  </w:p>
                </w:tc>
              </w:tr>
              <w:tr w:rsidR="00707F8B" w:rsidRPr="003147D5" w14:paraId="0BFE1B92" w14:textId="77777777">
                <w:trPr>
                  <w:divId w:val="162281231"/>
                  <w:tblCellSpacing w:w="15" w:type="dxa"/>
                </w:trPr>
                <w:tc>
                  <w:tcPr>
                    <w:tcW w:w="50" w:type="pct"/>
                    <w:hideMark/>
                  </w:tcPr>
                  <w:p w14:paraId="48A91BA3" w14:textId="77777777" w:rsidR="00707F8B" w:rsidRDefault="000D5499">
                    <w:pPr>
                      <w:pStyle w:val="Bibliografa"/>
                      <w:rPr>
                        <w:noProof/>
                      </w:rPr>
                    </w:pPr>
                    <w:r>
                      <w:rPr>
                        <w:noProof/>
                      </w:rPr>
                      <w:t xml:space="preserve">[5] </w:t>
                    </w:r>
                  </w:p>
                </w:tc>
                <w:tc>
                  <w:tcPr>
                    <w:tcW w:w="0" w:type="auto"/>
                    <w:hideMark/>
                  </w:tcPr>
                  <w:p w14:paraId="1A961DB3" w14:textId="77777777" w:rsidR="00707F8B" w:rsidRPr="00AC5E39" w:rsidRDefault="000D5499">
                    <w:pPr>
                      <w:pStyle w:val="Bibliografa"/>
                      <w:rPr>
                        <w:noProof/>
                        <w:lang w:val="en-US"/>
                      </w:rPr>
                    </w:pPr>
                    <w:r w:rsidRPr="00AC5E39">
                      <w:rPr>
                        <w:noProof/>
                        <w:lang w:val="en-US"/>
                      </w:rPr>
                      <w:t xml:space="preserve">i. Sommerville, Software Engineering, Pearson, 2016. </w:t>
                    </w:r>
                  </w:p>
                </w:tc>
              </w:tr>
              <w:tr w:rsidR="00707F8B" w14:paraId="7491C1C3" w14:textId="77777777">
                <w:trPr>
                  <w:divId w:val="162281231"/>
                  <w:tblCellSpacing w:w="15" w:type="dxa"/>
                </w:trPr>
                <w:tc>
                  <w:tcPr>
                    <w:tcW w:w="50" w:type="pct"/>
                    <w:hideMark/>
                  </w:tcPr>
                  <w:p w14:paraId="2E7464B7" w14:textId="77777777" w:rsidR="00707F8B" w:rsidRDefault="000D5499">
                    <w:pPr>
                      <w:pStyle w:val="Bibliografa"/>
                      <w:rPr>
                        <w:noProof/>
                      </w:rPr>
                    </w:pPr>
                    <w:r>
                      <w:rPr>
                        <w:noProof/>
                      </w:rPr>
                      <w:t xml:space="preserve">[6] </w:t>
                    </w:r>
                  </w:p>
                </w:tc>
                <w:tc>
                  <w:tcPr>
                    <w:tcW w:w="0" w:type="auto"/>
                    <w:hideMark/>
                  </w:tcPr>
                  <w:p w14:paraId="42488E8E" w14:textId="77777777" w:rsidR="00707F8B" w:rsidRDefault="000D5499">
                    <w:pPr>
                      <w:pStyle w:val="Bibliografa"/>
                      <w:rPr>
                        <w:noProof/>
                      </w:rPr>
                    </w:pPr>
                    <w:r>
                      <w:rPr>
                        <w:noProof/>
                      </w:rPr>
                      <w:t xml:space="preserve">G. Oliver, «GustavoOliver,» 3 Agosto 2020. [En línea]. </w:t>
                    </w:r>
                    <w:r w:rsidRPr="00AC5E39">
                      <w:rPr>
                        <w:noProof/>
                        <w:lang w:val="en-US"/>
                      </w:rPr>
                      <w:t xml:space="preserve">Available: https://gustavoliver.com/cuanto-cuesta-subir-mi-app-en-google-play-y-app-store/. </w:t>
                    </w:r>
                    <w:r>
                      <w:rPr>
                        <w:noProof/>
                      </w:rPr>
                      <w:t>[Último acceso: 24 Febrero 2024].</w:t>
                    </w:r>
                  </w:p>
                </w:tc>
              </w:tr>
              <w:tr w:rsidR="00707F8B" w14:paraId="064D34B7" w14:textId="77777777">
                <w:trPr>
                  <w:divId w:val="162281231"/>
                  <w:tblCellSpacing w:w="15" w:type="dxa"/>
                </w:trPr>
                <w:tc>
                  <w:tcPr>
                    <w:tcW w:w="50" w:type="pct"/>
                    <w:hideMark/>
                  </w:tcPr>
                  <w:p w14:paraId="16C3506D" w14:textId="77777777" w:rsidR="00707F8B" w:rsidRDefault="000D5499">
                    <w:pPr>
                      <w:pStyle w:val="Bibliografa"/>
                      <w:rPr>
                        <w:noProof/>
                      </w:rPr>
                    </w:pPr>
                    <w:r>
                      <w:rPr>
                        <w:noProof/>
                      </w:rPr>
                      <w:t xml:space="preserve">[7] </w:t>
                    </w:r>
                  </w:p>
                </w:tc>
                <w:tc>
                  <w:tcPr>
                    <w:tcW w:w="0" w:type="auto"/>
                    <w:hideMark/>
                  </w:tcPr>
                  <w:p w14:paraId="5DF11F5E" w14:textId="77777777" w:rsidR="00707F8B" w:rsidRDefault="000D5499">
                    <w:pPr>
                      <w:pStyle w:val="Bibliografa"/>
                      <w:rPr>
                        <w:noProof/>
                      </w:rPr>
                    </w:pPr>
                    <w:r>
                      <w:rPr>
                        <w:noProof/>
                      </w:rPr>
                      <w:t>T. Kurek, «Canonical Ubuntu,» 24 Abril 2020. [En línea]. Available: https://ubuntu.com/blog/ubuntu-server-20-04. [Último acceso: 14 Marzo 2024].</w:t>
                    </w:r>
                  </w:p>
                </w:tc>
              </w:tr>
              <w:tr w:rsidR="00707F8B" w14:paraId="73E71734" w14:textId="77777777">
                <w:trPr>
                  <w:divId w:val="162281231"/>
                  <w:tblCellSpacing w:w="15" w:type="dxa"/>
                </w:trPr>
                <w:tc>
                  <w:tcPr>
                    <w:tcW w:w="50" w:type="pct"/>
                    <w:hideMark/>
                  </w:tcPr>
                  <w:p w14:paraId="5AEC029B" w14:textId="77777777" w:rsidR="00707F8B" w:rsidRDefault="000D5499">
                    <w:pPr>
                      <w:pStyle w:val="Bibliografa"/>
                      <w:rPr>
                        <w:noProof/>
                      </w:rPr>
                    </w:pPr>
                    <w:r>
                      <w:rPr>
                        <w:noProof/>
                      </w:rPr>
                      <w:lastRenderedPageBreak/>
                      <w:t xml:space="preserve">[8] </w:t>
                    </w:r>
                  </w:p>
                </w:tc>
                <w:tc>
                  <w:tcPr>
                    <w:tcW w:w="0" w:type="auto"/>
                    <w:hideMark/>
                  </w:tcPr>
                  <w:p w14:paraId="2B2CE201" w14:textId="77777777" w:rsidR="00707F8B" w:rsidRDefault="000D5499">
                    <w:pPr>
                      <w:pStyle w:val="Bibliografa"/>
                      <w:rPr>
                        <w:noProof/>
                      </w:rPr>
                    </w:pPr>
                    <w:r>
                      <w:rPr>
                        <w:noProof/>
                      </w:rPr>
                      <w:t>«tecnofaq,» [En línea]. Available: https://tecnofaq.com/es-docker-mejor-windows-o-linux/. [Último acceso: 14 Marzo 2024].</w:t>
                    </w:r>
                  </w:p>
                </w:tc>
              </w:tr>
              <w:tr w:rsidR="00707F8B" w14:paraId="2B18D682" w14:textId="77777777">
                <w:trPr>
                  <w:divId w:val="162281231"/>
                  <w:tblCellSpacing w:w="15" w:type="dxa"/>
                </w:trPr>
                <w:tc>
                  <w:tcPr>
                    <w:tcW w:w="50" w:type="pct"/>
                    <w:hideMark/>
                  </w:tcPr>
                  <w:p w14:paraId="037213BD" w14:textId="77777777" w:rsidR="00707F8B" w:rsidRDefault="000D5499">
                    <w:pPr>
                      <w:pStyle w:val="Bibliografa"/>
                      <w:rPr>
                        <w:noProof/>
                      </w:rPr>
                    </w:pPr>
                    <w:r>
                      <w:rPr>
                        <w:noProof/>
                      </w:rPr>
                      <w:t xml:space="preserve">[9] </w:t>
                    </w:r>
                  </w:p>
                </w:tc>
                <w:tc>
                  <w:tcPr>
                    <w:tcW w:w="0" w:type="auto"/>
                    <w:hideMark/>
                  </w:tcPr>
                  <w:p w14:paraId="4A6BF813" w14:textId="77777777" w:rsidR="00707F8B" w:rsidRDefault="000D5499">
                    <w:pPr>
                      <w:pStyle w:val="Bibliografa"/>
                      <w:rPr>
                        <w:noProof/>
                      </w:rPr>
                    </w:pPr>
                    <w:r>
                      <w:rPr>
                        <w:noProof/>
                      </w:rPr>
                      <w:t xml:space="preserve">Soloelectronicos, «Soloelectronicos,» 4 Diciembre 2021. [En línea]. </w:t>
                    </w:r>
                    <w:r w:rsidRPr="00AC5E39">
                      <w:rPr>
                        <w:noProof/>
                        <w:lang w:val="en-US"/>
                      </w:rPr>
                      <w:t xml:space="preserve">Available: https://soloelectronicos.com/2021/12/04/configuracion-de-docker-para-windows-y-wsl-para-funcionar-sin-problemas/?utm_content=cmp-true. </w:t>
                    </w:r>
                    <w:r>
                      <w:rPr>
                        <w:noProof/>
                      </w:rPr>
                      <w:t>[Último acceso: 14 Marzo 2024].</w:t>
                    </w:r>
                  </w:p>
                </w:tc>
              </w:tr>
              <w:tr w:rsidR="00707F8B" w14:paraId="1474D126" w14:textId="77777777">
                <w:trPr>
                  <w:divId w:val="162281231"/>
                  <w:tblCellSpacing w:w="15" w:type="dxa"/>
                </w:trPr>
                <w:tc>
                  <w:tcPr>
                    <w:tcW w:w="50" w:type="pct"/>
                    <w:hideMark/>
                  </w:tcPr>
                  <w:p w14:paraId="72E9F863" w14:textId="77777777" w:rsidR="00707F8B" w:rsidRDefault="000D5499">
                    <w:pPr>
                      <w:pStyle w:val="Bibliografa"/>
                      <w:rPr>
                        <w:noProof/>
                      </w:rPr>
                    </w:pPr>
                    <w:r>
                      <w:rPr>
                        <w:noProof/>
                      </w:rPr>
                      <w:t xml:space="preserve">[10] </w:t>
                    </w:r>
                  </w:p>
                </w:tc>
                <w:tc>
                  <w:tcPr>
                    <w:tcW w:w="0" w:type="auto"/>
                    <w:hideMark/>
                  </w:tcPr>
                  <w:p w14:paraId="14EAF2E4" w14:textId="77777777" w:rsidR="00707F8B" w:rsidRDefault="000D5499">
                    <w:pPr>
                      <w:pStyle w:val="Bibliografa"/>
                      <w:rPr>
                        <w:noProof/>
                      </w:rPr>
                    </w:pPr>
                    <w:r>
                      <w:rPr>
                        <w:noProof/>
                      </w:rPr>
                      <w:t>ChatGPT, «Chat GPT,» [En línea]. Available: https://chat.openai.com/share/8f746a94-67ec-499b-a058-0ec28e9f0f4d. [Último acceso: 26 Marzo 2024].</w:t>
                    </w:r>
                  </w:p>
                </w:tc>
              </w:tr>
              <w:tr w:rsidR="00707F8B" w14:paraId="3E690D0D" w14:textId="77777777">
                <w:trPr>
                  <w:divId w:val="162281231"/>
                  <w:tblCellSpacing w:w="15" w:type="dxa"/>
                </w:trPr>
                <w:tc>
                  <w:tcPr>
                    <w:tcW w:w="50" w:type="pct"/>
                    <w:hideMark/>
                  </w:tcPr>
                  <w:p w14:paraId="60885ABF" w14:textId="77777777" w:rsidR="00707F8B" w:rsidRDefault="000D5499">
                    <w:pPr>
                      <w:pStyle w:val="Bibliografa"/>
                      <w:rPr>
                        <w:noProof/>
                      </w:rPr>
                    </w:pPr>
                    <w:r>
                      <w:rPr>
                        <w:noProof/>
                      </w:rPr>
                      <w:t xml:space="preserve">[11] </w:t>
                    </w:r>
                  </w:p>
                </w:tc>
                <w:tc>
                  <w:tcPr>
                    <w:tcW w:w="0" w:type="auto"/>
                    <w:hideMark/>
                  </w:tcPr>
                  <w:p w14:paraId="6A0E3736" w14:textId="77777777" w:rsidR="00707F8B" w:rsidRDefault="000D5499">
                    <w:pPr>
                      <w:pStyle w:val="Bibliografa"/>
                      <w:rPr>
                        <w:noProof/>
                      </w:rPr>
                    </w:pPr>
                    <w:r>
                      <w:rPr>
                        <w:noProof/>
                      </w:rPr>
                      <w:t xml:space="preserve">C. R. Serrano, APRENDE REACT NATIVE DESDE CEROEN ESPAÑOL: DESARROLLA APLICACIONES HIBRIDAS Y HERMOSAS CON JAVASCRIPT, 2021. </w:t>
                    </w:r>
                  </w:p>
                </w:tc>
              </w:tr>
              <w:tr w:rsidR="00707F8B" w14:paraId="02108A18" w14:textId="77777777">
                <w:trPr>
                  <w:divId w:val="162281231"/>
                  <w:tblCellSpacing w:w="15" w:type="dxa"/>
                </w:trPr>
                <w:tc>
                  <w:tcPr>
                    <w:tcW w:w="50" w:type="pct"/>
                    <w:hideMark/>
                  </w:tcPr>
                  <w:p w14:paraId="5F267DEB" w14:textId="77777777" w:rsidR="00707F8B" w:rsidRDefault="000D5499">
                    <w:pPr>
                      <w:pStyle w:val="Bibliografa"/>
                      <w:rPr>
                        <w:noProof/>
                      </w:rPr>
                    </w:pPr>
                    <w:r>
                      <w:rPr>
                        <w:noProof/>
                      </w:rPr>
                      <w:t xml:space="preserve">[12] </w:t>
                    </w:r>
                  </w:p>
                </w:tc>
                <w:tc>
                  <w:tcPr>
                    <w:tcW w:w="0" w:type="auto"/>
                    <w:hideMark/>
                  </w:tcPr>
                  <w:p w14:paraId="62B9842C" w14:textId="77777777" w:rsidR="00707F8B" w:rsidRDefault="000D5499">
                    <w:pPr>
                      <w:pStyle w:val="Bibliografa"/>
                      <w:rPr>
                        <w:noProof/>
                      </w:rPr>
                    </w:pPr>
                    <w:r>
                      <w:rPr>
                        <w:noProof/>
                      </w:rPr>
                      <w:t>Expo, «Expo,» [En línea]. Available: https://docs.expo.dev/tutorial/create-your-first-app/. [Último acceso: 27 Marzo 2024].</w:t>
                    </w:r>
                  </w:p>
                </w:tc>
              </w:tr>
              <w:tr w:rsidR="00707F8B" w14:paraId="3D3CC9DD" w14:textId="77777777">
                <w:trPr>
                  <w:divId w:val="162281231"/>
                  <w:tblCellSpacing w:w="15" w:type="dxa"/>
                </w:trPr>
                <w:tc>
                  <w:tcPr>
                    <w:tcW w:w="50" w:type="pct"/>
                    <w:hideMark/>
                  </w:tcPr>
                  <w:p w14:paraId="4F8E62BB" w14:textId="77777777" w:rsidR="00707F8B" w:rsidRDefault="000D5499">
                    <w:pPr>
                      <w:pStyle w:val="Bibliografa"/>
                      <w:rPr>
                        <w:noProof/>
                      </w:rPr>
                    </w:pPr>
                    <w:r>
                      <w:rPr>
                        <w:noProof/>
                      </w:rPr>
                      <w:t xml:space="preserve">[13] </w:t>
                    </w:r>
                  </w:p>
                </w:tc>
                <w:tc>
                  <w:tcPr>
                    <w:tcW w:w="0" w:type="auto"/>
                    <w:hideMark/>
                  </w:tcPr>
                  <w:p w14:paraId="246E79A1" w14:textId="77777777" w:rsidR="00707F8B" w:rsidRDefault="000D5499">
                    <w:pPr>
                      <w:pStyle w:val="Bibliografa"/>
                      <w:rPr>
                        <w:noProof/>
                      </w:rPr>
                    </w:pPr>
                    <w:r>
                      <w:rPr>
                        <w:noProof/>
                      </w:rPr>
                      <w:t>Brandlogos.net, «Pinterest,» [En línea]. Available: https://i.pinimg.com/736x/e1/78/1b/e1781bc61a928d061d15cd9f1d78fa88.jpg. [Último acceso: 24 Febrero 2024].</w:t>
                    </w:r>
                  </w:p>
                </w:tc>
              </w:tr>
              <w:tr w:rsidR="00707F8B" w14:paraId="6486E2DB" w14:textId="77777777">
                <w:trPr>
                  <w:divId w:val="162281231"/>
                  <w:tblCellSpacing w:w="15" w:type="dxa"/>
                </w:trPr>
                <w:tc>
                  <w:tcPr>
                    <w:tcW w:w="50" w:type="pct"/>
                    <w:hideMark/>
                  </w:tcPr>
                  <w:p w14:paraId="6018FBD9" w14:textId="77777777" w:rsidR="00707F8B" w:rsidRDefault="000D5499">
                    <w:pPr>
                      <w:pStyle w:val="Bibliografa"/>
                      <w:rPr>
                        <w:noProof/>
                      </w:rPr>
                    </w:pPr>
                    <w:r>
                      <w:rPr>
                        <w:noProof/>
                      </w:rPr>
                      <w:t xml:space="preserve">[14] </w:t>
                    </w:r>
                  </w:p>
                </w:tc>
                <w:tc>
                  <w:tcPr>
                    <w:tcW w:w="0" w:type="auto"/>
                    <w:hideMark/>
                  </w:tcPr>
                  <w:p w14:paraId="3982A87F" w14:textId="77777777" w:rsidR="00707F8B" w:rsidRDefault="000D5499">
                    <w:pPr>
                      <w:pStyle w:val="Bibliografa"/>
                      <w:rPr>
                        <w:noProof/>
                      </w:rPr>
                    </w:pPr>
                    <w:r>
                      <w:rPr>
                        <w:noProof/>
                      </w:rPr>
                      <w:t>«Wikipedia,» [En línea]. Available: https://en.wikipedia.org/wiki/React_Native. [Último acceso: 24 Febrero 2024].</w:t>
                    </w:r>
                  </w:p>
                </w:tc>
              </w:tr>
              <w:tr w:rsidR="00707F8B" w14:paraId="0B575A39" w14:textId="77777777">
                <w:trPr>
                  <w:divId w:val="162281231"/>
                  <w:tblCellSpacing w:w="15" w:type="dxa"/>
                </w:trPr>
                <w:tc>
                  <w:tcPr>
                    <w:tcW w:w="50" w:type="pct"/>
                    <w:hideMark/>
                  </w:tcPr>
                  <w:p w14:paraId="25B9D9C8" w14:textId="77777777" w:rsidR="00707F8B" w:rsidRDefault="000D5499">
                    <w:pPr>
                      <w:pStyle w:val="Bibliografa"/>
                      <w:rPr>
                        <w:noProof/>
                      </w:rPr>
                    </w:pPr>
                    <w:r>
                      <w:rPr>
                        <w:noProof/>
                      </w:rPr>
                      <w:t xml:space="preserve">[15] </w:t>
                    </w:r>
                  </w:p>
                </w:tc>
                <w:tc>
                  <w:tcPr>
                    <w:tcW w:w="0" w:type="auto"/>
                    <w:hideMark/>
                  </w:tcPr>
                  <w:p w14:paraId="65E4888C" w14:textId="77777777" w:rsidR="00707F8B" w:rsidRDefault="000D5499">
                    <w:pPr>
                      <w:pStyle w:val="Bibliografa"/>
                      <w:rPr>
                        <w:noProof/>
                      </w:rPr>
                    </w:pPr>
                    <w:r>
                      <w:rPr>
                        <w:noProof/>
                      </w:rPr>
                      <w:t>Expo. [En línea]. Available: https://play.google.com/store/apps/details?id=host.exp.exponent&amp;hl=es. [Último acceso: 24 Febrero 2024].</w:t>
                    </w:r>
                  </w:p>
                </w:tc>
              </w:tr>
              <w:tr w:rsidR="00707F8B" w14:paraId="3549B2FD" w14:textId="77777777">
                <w:trPr>
                  <w:divId w:val="162281231"/>
                  <w:tblCellSpacing w:w="15" w:type="dxa"/>
                </w:trPr>
                <w:tc>
                  <w:tcPr>
                    <w:tcW w:w="50" w:type="pct"/>
                    <w:hideMark/>
                  </w:tcPr>
                  <w:p w14:paraId="312CFDBF" w14:textId="77777777" w:rsidR="00707F8B" w:rsidRDefault="000D5499">
                    <w:pPr>
                      <w:pStyle w:val="Bibliografa"/>
                      <w:rPr>
                        <w:noProof/>
                      </w:rPr>
                    </w:pPr>
                    <w:r>
                      <w:rPr>
                        <w:noProof/>
                      </w:rPr>
                      <w:t xml:space="preserve">[16] </w:t>
                    </w:r>
                  </w:p>
                </w:tc>
                <w:tc>
                  <w:tcPr>
                    <w:tcW w:w="0" w:type="auto"/>
                    <w:hideMark/>
                  </w:tcPr>
                  <w:p w14:paraId="260F5557" w14:textId="77777777" w:rsidR="00707F8B" w:rsidRDefault="000D5499">
                    <w:pPr>
                      <w:pStyle w:val="Bibliografa"/>
                      <w:rPr>
                        <w:noProof/>
                      </w:rPr>
                    </w:pPr>
                    <w:r>
                      <w:rPr>
                        <w:noProof/>
                      </w:rPr>
                      <w:t>«WorldVectorLogo,» [En línea]. Available: https://worldvectorlogo.com/es/logo/docker-4. [Último acceso: 24 Febrero 2024].</w:t>
                    </w:r>
                  </w:p>
                </w:tc>
              </w:tr>
              <w:tr w:rsidR="00707F8B" w14:paraId="43982295" w14:textId="77777777">
                <w:trPr>
                  <w:divId w:val="162281231"/>
                  <w:tblCellSpacing w:w="15" w:type="dxa"/>
                </w:trPr>
                <w:tc>
                  <w:tcPr>
                    <w:tcW w:w="50" w:type="pct"/>
                    <w:hideMark/>
                  </w:tcPr>
                  <w:p w14:paraId="67645937" w14:textId="77777777" w:rsidR="00707F8B" w:rsidRDefault="000D5499">
                    <w:pPr>
                      <w:pStyle w:val="Bibliografa"/>
                      <w:rPr>
                        <w:noProof/>
                      </w:rPr>
                    </w:pPr>
                    <w:r>
                      <w:rPr>
                        <w:noProof/>
                      </w:rPr>
                      <w:t xml:space="preserve">[17] </w:t>
                    </w:r>
                  </w:p>
                </w:tc>
                <w:tc>
                  <w:tcPr>
                    <w:tcW w:w="0" w:type="auto"/>
                    <w:hideMark/>
                  </w:tcPr>
                  <w:p w14:paraId="0FBF93DC" w14:textId="77777777" w:rsidR="00707F8B" w:rsidRDefault="000D5499">
                    <w:pPr>
                      <w:pStyle w:val="Bibliografa"/>
                      <w:rPr>
                        <w:noProof/>
                      </w:rPr>
                    </w:pPr>
                    <w:r>
                      <w:rPr>
                        <w:noProof/>
                      </w:rPr>
                      <w:t>«MariaDB,» [En línea]. Available: https://mariadb.com/about-us/logos/. [Último acceso: 24 Febrero 2024].</w:t>
                    </w:r>
                  </w:p>
                </w:tc>
              </w:tr>
              <w:tr w:rsidR="00707F8B" w14:paraId="30FAF364" w14:textId="77777777">
                <w:trPr>
                  <w:divId w:val="162281231"/>
                  <w:tblCellSpacing w:w="15" w:type="dxa"/>
                </w:trPr>
                <w:tc>
                  <w:tcPr>
                    <w:tcW w:w="50" w:type="pct"/>
                    <w:hideMark/>
                  </w:tcPr>
                  <w:p w14:paraId="3E7388CB" w14:textId="77777777" w:rsidR="00707F8B" w:rsidRDefault="000D5499">
                    <w:pPr>
                      <w:pStyle w:val="Bibliografa"/>
                      <w:rPr>
                        <w:noProof/>
                      </w:rPr>
                    </w:pPr>
                    <w:r>
                      <w:rPr>
                        <w:noProof/>
                      </w:rPr>
                      <w:t xml:space="preserve">[18] </w:t>
                    </w:r>
                  </w:p>
                </w:tc>
                <w:tc>
                  <w:tcPr>
                    <w:tcW w:w="0" w:type="auto"/>
                    <w:hideMark/>
                  </w:tcPr>
                  <w:p w14:paraId="7153A557" w14:textId="77777777" w:rsidR="00707F8B" w:rsidRDefault="000D5499">
                    <w:pPr>
                      <w:pStyle w:val="Bibliografa"/>
                      <w:rPr>
                        <w:noProof/>
                      </w:rPr>
                    </w:pPr>
                    <w:r>
                      <w:rPr>
                        <w:noProof/>
                      </w:rPr>
                      <w:t xml:space="preserve">A. Cahete, 5 Enero 2021. [En línea]. </w:t>
                    </w:r>
                    <w:r w:rsidRPr="00AC5E39">
                      <w:rPr>
                        <w:noProof/>
                        <w:lang w:val="en-US"/>
                      </w:rPr>
                      <w:t xml:space="preserve">Available: https://adrianocahete.medium.com/design-for-opensource-phpmyadmin-8b0bd8b800d3. </w:t>
                    </w:r>
                    <w:r>
                      <w:rPr>
                        <w:noProof/>
                      </w:rPr>
                      <w:t>[Último acceso: 24 Febrero 2024].</w:t>
                    </w:r>
                  </w:p>
                </w:tc>
              </w:tr>
              <w:tr w:rsidR="00707F8B" w14:paraId="051FD593" w14:textId="77777777">
                <w:trPr>
                  <w:divId w:val="162281231"/>
                  <w:tblCellSpacing w:w="15" w:type="dxa"/>
                </w:trPr>
                <w:tc>
                  <w:tcPr>
                    <w:tcW w:w="50" w:type="pct"/>
                    <w:hideMark/>
                  </w:tcPr>
                  <w:p w14:paraId="265815AD" w14:textId="77777777" w:rsidR="00707F8B" w:rsidRDefault="000D5499">
                    <w:pPr>
                      <w:pStyle w:val="Bibliografa"/>
                      <w:rPr>
                        <w:noProof/>
                      </w:rPr>
                    </w:pPr>
                    <w:r>
                      <w:rPr>
                        <w:noProof/>
                      </w:rPr>
                      <w:lastRenderedPageBreak/>
                      <w:t xml:space="preserve">[19] </w:t>
                    </w:r>
                  </w:p>
                </w:tc>
                <w:tc>
                  <w:tcPr>
                    <w:tcW w:w="0" w:type="auto"/>
                    <w:hideMark/>
                  </w:tcPr>
                  <w:p w14:paraId="1C44593A" w14:textId="77777777" w:rsidR="00707F8B" w:rsidRDefault="000D5499">
                    <w:pPr>
                      <w:pStyle w:val="Bibliografa"/>
                      <w:rPr>
                        <w:noProof/>
                      </w:rPr>
                    </w:pPr>
                    <w:r>
                      <w:rPr>
                        <w:noProof/>
                      </w:rPr>
                      <w:t>«Facebook,» [En línea]. Available: https://www.facebook.com/themoviedb/?locale=es_LA. [Último acceso: 24 Febrero 2024].</w:t>
                    </w:r>
                  </w:p>
                </w:tc>
              </w:tr>
            </w:tbl>
            <w:p w14:paraId="3151112A" w14:textId="77777777" w:rsidR="00707F8B" w:rsidRDefault="00707F8B">
              <w:pPr>
                <w:divId w:val="162281231"/>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B224CA">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7" w:name="_Toc164158553"/>
      <w:r w:rsidRPr="0031552C">
        <w:rPr>
          <w:noProof w:val="0"/>
        </w:rPr>
        <w:lastRenderedPageBreak/>
        <w:t xml:space="preserve">Anexo A: </w:t>
      </w:r>
      <w:r w:rsidR="00BE3F43">
        <w:rPr>
          <w:noProof w:val="0"/>
        </w:rPr>
        <w:t>Requisitos de Usuario</w:t>
      </w:r>
      <w:bookmarkEnd w:id="177"/>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78" w:name="_Toc164158554"/>
      <w:r>
        <w:t>Requisitos Funcionales</w:t>
      </w:r>
      <w:bookmarkEnd w:id="178"/>
    </w:p>
    <w:p w14:paraId="219A59D1" w14:textId="15FE115D" w:rsidR="00F13E34" w:rsidRDefault="00661F0B" w:rsidP="00F13E34">
      <w:r w:rsidRPr="00661F0B">
        <w:t xml:space="preserve">Los </w:t>
      </w:r>
      <w:commentRangeStart w:id="179"/>
      <w:r w:rsidRPr="00661F0B">
        <w:t xml:space="preserve">requisitos funcionales </w:t>
      </w:r>
      <w:commentRangeEnd w:id="179"/>
      <w:r w:rsidR="00DF2EA9">
        <w:rPr>
          <w:rStyle w:val="Refdecomentario"/>
        </w:rPr>
        <w:commentReference w:id="179"/>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80"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80"/>
    </w:p>
    <w:p w14:paraId="09376D42" w14:textId="4CC2E7BB" w:rsidR="00767275" w:rsidRDefault="00E87D7C" w:rsidP="00767275">
      <w:pPr>
        <w:pStyle w:val="Ttulo2"/>
        <w:numPr>
          <w:ilvl w:val="0"/>
          <w:numId w:val="0"/>
        </w:numPr>
      </w:pPr>
      <w:bookmarkStart w:id="181" w:name="_Toc164158555"/>
      <w:r>
        <w:t>Requisitos No Funcionales</w:t>
      </w:r>
      <w:bookmarkEnd w:id="181"/>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B224CA">
          <w:type w:val="oddPage"/>
          <w:pgSz w:w="11907" w:h="16840" w:code="9"/>
          <w:pgMar w:top="1304" w:right="1247" w:bottom="1304" w:left="1247" w:header="720" w:footer="720" w:gutter="454"/>
          <w:cols w:space="720"/>
          <w:docGrid w:linePitch="299"/>
        </w:sectPr>
      </w:pPr>
      <w:bookmarkStart w:id="182"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82"/>
    </w:p>
    <w:p w14:paraId="6661DF70" w14:textId="77777777" w:rsidR="00DF2EA9" w:rsidRDefault="00DF2EA9" w:rsidP="00DF2EA9"/>
    <w:p w14:paraId="610FD657" w14:textId="4E936FFE" w:rsidR="00DF2EA9" w:rsidRDefault="00D03450" w:rsidP="00A17BB3">
      <w:pPr>
        <w:pStyle w:val="Ttulo1"/>
        <w:numPr>
          <w:ilvl w:val="0"/>
          <w:numId w:val="0"/>
        </w:numPr>
      </w:pPr>
      <w:bookmarkStart w:id="183" w:name="OLE_LINK95"/>
      <w:bookmarkStart w:id="184" w:name="OLE_LINK96"/>
      <w:bookmarkStart w:id="185" w:name="_Toc164158556"/>
      <w:r>
        <w:t xml:space="preserve">Anexo B: Diseño </w:t>
      </w:r>
      <w:r w:rsidR="00BF2520">
        <w:t>de la Aplicación</w:t>
      </w:r>
      <w:bookmarkEnd w:id="185"/>
    </w:p>
    <w:bookmarkEnd w:id="183"/>
    <w:bookmarkEnd w:id="184"/>
    <w:p w14:paraId="4E6BABF5" w14:textId="77777777" w:rsidR="007D1254" w:rsidRDefault="007D1254" w:rsidP="007D1254">
      <w:pPr>
        <w:pStyle w:val="Ttulo1"/>
        <w:numPr>
          <w:ilvl w:val="0"/>
          <w:numId w:val="0"/>
        </w:numPr>
        <w:ind w:left="360"/>
        <w:jc w:val="both"/>
        <w:sectPr w:rsidR="007D1254" w:rsidSect="00B224CA">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186" w:name="_Toc164158557"/>
      <w:r>
        <w:lastRenderedPageBreak/>
        <w:t xml:space="preserve">Anexo </w:t>
      </w:r>
      <w:r w:rsidR="009553B8">
        <w:t>C</w:t>
      </w:r>
      <w:r>
        <w:t>: Detalles BBDD</w:t>
      </w:r>
      <w:bookmarkEnd w:id="186"/>
    </w:p>
    <w:p w14:paraId="77E96145" w14:textId="77777777" w:rsidR="00A504A3" w:rsidRDefault="00A504A3" w:rsidP="00A504A3"/>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143000" cy="1714500"/>
                    </a:xfrm>
                    <a:prstGeom prst="rect">
                      <a:avLst/>
                    </a:prstGeom>
                  </pic:spPr>
                </pic:pic>
              </a:graphicData>
            </a:graphic>
          </wp:inline>
        </w:drawing>
      </w:r>
    </w:p>
    <w:p w14:paraId="38E908C0" w14:textId="77777777" w:rsidR="00A504A3" w:rsidRDefault="00A504A3" w:rsidP="00A504A3">
      <w:pPr>
        <w:pStyle w:val="Descripcin"/>
        <w:jc w:val="center"/>
      </w:pPr>
      <w:bookmarkStart w:id="187" w:name="_Toc162954934"/>
      <w:r>
        <w:t xml:space="preserve">Ilustración </w:t>
      </w:r>
      <w:r>
        <w:fldChar w:fldCharType="begin"/>
      </w:r>
      <w:r>
        <w:instrText xml:space="preserve"> SEQ Ilustración \* ARABIC </w:instrText>
      </w:r>
      <w:r>
        <w:fldChar w:fldCharType="separate"/>
      </w:r>
      <w:r>
        <w:rPr>
          <w:noProof/>
        </w:rPr>
        <w:t>1</w:t>
      </w:r>
      <w:r>
        <w:fldChar w:fldCharType="end"/>
      </w:r>
      <w:r>
        <w:t>: Tabla Usuarios. Elaboración Propia</w:t>
      </w:r>
      <w:bookmarkEnd w:id="187"/>
    </w:p>
    <w:p w14:paraId="5F016F89" w14:textId="77777777" w:rsidR="00A504A3" w:rsidRDefault="00A504A3" w:rsidP="00A504A3">
      <w:r>
        <w:t>Para gestionar la complejidad de las relaciones entre usuarios y grupos, se emplea la tabla "</w:t>
      </w:r>
      <w:proofErr w:type="spellStart"/>
      <w:r>
        <w:t>Usuario_Grupo</w:t>
      </w:r>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863600"/>
                    </a:xfrm>
                    <a:prstGeom prst="rect">
                      <a:avLst/>
                    </a:prstGeom>
                  </pic:spPr>
                </pic:pic>
              </a:graphicData>
            </a:graphic>
          </wp:inline>
        </w:drawing>
      </w:r>
    </w:p>
    <w:p w14:paraId="6580B687" w14:textId="77777777" w:rsidR="00A504A3" w:rsidRDefault="00A504A3" w:rsidP="00A504A3">
      <w:pPr>
        <w:pStyle w:val="Descripcin"/>
        <w:jc w:val="center"/>
      </w:pPr>
      <w:bookmarkStart w:id="188" w:name="_Toc162954935"/>
      <w:r>
        <w:t xml:space="preserve">Ilustración </w:t>
      </w:r>
      <w:r>
        <w:fldChar w:fldCharType="begin"/>
      </w:r>
      <w:r>
        <w:instrText xml:space="preserve"> SEQ Ilustración \* ARABIC </w:instrText>
      </w:r>
      <w:r>
        <w:fldChar w:fldCharType="separate"/>
      </w:r>
      <w:r>
        <w:rPr>
          <w:noProof/>
        </w:rPr>
        <w:t>2</w:t>
      </w:r>
      <w:r>
        <w:fldChar w:fldCharType="end"/>
      </w:r>
      <w:r>
        <w:t xml:space="preserve">: Tabla </w:t>
      </w:r>
      <w:proofErr w:type="spellStart"/>
      <w:r>
        <w:t>Usuario_Grupo</w:t>
      </w:r>
      <w:proofErr w:type="spellEnd"/>
      <w:r>
        <w:t>. Elaboración Propia</w:t>
      </w:r>
      <w:bookmarkEnd w:id="188"/>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28C17AD5" w14:textId="77777777" w:rsidR="00A504A3" w:rsidRDefault="00A504A3" w:rsidP="00A504A3">
      <w:pPr>
        <w:pStyle w:val="Descripcin"/>
        <w:jc w:val="center"/>
      </w:pPr>
      <w:bookmarkStart w:id="189" w:name="_Toc162954936"/>
      <w:r>
        <w:t xml:space="preserve">Ilustración </w:t>
      </w:r>
      <w:r>
        <w:fldChar w:fldCharType="begin"/>
      </w:r>
      <w:r>
        <w:instrText xml:space="preserve"> SEQ Ilustración \* ARABIC </w:instrText>
      </w:r>
      <w:r>
        <w:fldChar w:fldCharType="separate"/>
      </w:r>
      <w:r>
        <w:rPr>
          <w:noProof/>
        </w:rPr>
        <w:t>3</w:t>
      </w:r>
      <w:r>
        <w:fldChar w:fldCharType="end"/>
      </w:r>
      <w:r>
        <w:t>: Tabla Grupos. Elaboración Propia</w:t>
      </w:r>
      <w:bookmarkEnd w:id="189"/>
    </w:p>
    <w:p w14:paraId="2192046A" w14:textId="77777777" w:rsidR="00A504A3" w:rsidRDefault="00A504A3" w:rsidP="00A504A3">
      <w:r>
        <w:lastRenderedPageBreak/>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586B4D49" w14:textId="77777777" w:rsidR="00A504A3" w:rsidRDefault="00A504A3" w:rsidP="00A504A3">
      <w:pPr>
        <w:pStyle w:val="Descripcin"/>
        <w:jc w:val="center"/>
      </w:pPr>
      <w:bookmarkStart w:id="190" w:name="_Toc162954937"/>
      <w:r>
        <w:t xml:space="preserve">Ilustración </w:t>
      </w:r>
      <w:r>
        <w:fldChar w:fldCharType="begin"/>
      </w:r>
      <w:r>
        <w:instrText xml:space="preserve"> SEQ Ilustración \* ARABIC </w:instrText>
      </w:r>
      <w:r>
        <w:fldChar w:fldCharType="separate"/>
      </w:r>
      <w:r>
        <w:rPr>
          <w:noProof/>
        </w:rPr>
        <w:t>4</w:t>
      </w:r>
      <w:r>
        <w:fldChar w:fldCharType="end"/>
      </w:r>
      <w:r>
        <w:t>: Tabla Series. Elaboración Propia</w:t>
      </w:r>
      <w:bookmarkEnd w:id="190"/>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091929" cy="1637894"/>
                    </a:xfrm>
                    <a:prstGeom prst="rect">
                      <a:avLst/>
                    </a:prstGeom>
                  </pic:spPr>
                </pic:pic>
              </a:graphicData>
            </a:graphic>
          </wp:inline>
        </w:drawing>
      </w:r>
    </w:p>
    <w:p w14:paraId="3E74FA55" w14:textId="77777777" w:rsidR="00A504A3" w:rsidRDefault="00A504A3" w:rsidP="00A504A3">
      <w:pPr>
        <w:pStyle w:val="Descripcin"/>
        <w:jc w:val="center"/>
      </w:pPr>
      <w:bookmarkStart w:id="191" w:name="_Toc162954938"/>
      <w:r>
        <w:t xml:space="preserve">Ilustración </w:t>
      </w:r>
      <w:r>
        <w:fldChar w:fldCharType="begin"/>
      </w:r>
      <w:r>
        <w:instrText xml:space="preserve"> SEQ Ilustración \* ARABIC </w:instrText>
      </w:r>
      <w:r>
        <w:fldChar w:fldCharType="separate"/>
      </w:r>
      <w:r>
        <w:rPr>
          <w:noProof/>
        </w:rPr>
        <w:t>5</w:t>
      </w:r>
      <w:r>
        <w:fldChar w:fldCharType="end"/>
      </w:r>
      <w:r>
        <w:t>: Tabla Capítulos. Elaboración Propia</w:t>
      </w:r>
      <w:bookmarkEnd w:id="19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143000" cy="1143000"/>
                    </a:xfrm>
                    <a:prstGeom prst="rect">
                      <a:avLst/>
                    </a:prstGeom>
                  </pic:spPr>
                </pic:pic>
              </a:graphicData>
            </a:graphic>
          </wp:inline>
        </w:drawing>
      </w:r>
    </w:p>
    <w:p w14:paraId="45E54F63" w14:textId="77777777" w:rsidR="00A504A3" w:rsidRDefault="00A504A3" w:rsidP="00A504A3">
      <w:pPr>
        <w:pStyle w:val="Descripcin"/>
        <w:jc w:val="center"/>
      </w:pPr>
      <w:bookmarkStart w:id="192" w:name="_Toc162954939"/>
      <w:r>
        <w:t xml:space="preserve">Ilustración </w:t>
      </w:r>
      <w:r>
        <w:fldChar w:fldCharType="begin"/>
      </w:r>
      <w:r>
        <w:instrText xml:space="preserve"> SEQ Ilustración \* ARABIC </w:instrText>
      </w:r>
      <w:r>
        <w:fldChar w:fldCharType="separate"/>
      </w:r>
      <w:r>
        <w:rPr>
          <w:noProof/>
        </w:rPr>
        <w:t>6</w:t>
      </w:r>
      <w:r>
        <w:fldChar w:fldCharType="end"/>
      </w:r>
      <w:r>
        <w:t>: Tabla Visualizaciones. Elaboración Propia</w:t>
      </w:r>
      <w:bookmarkEnd w:id="19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06D7148F" w14:textId="1D6ED3A7" w:rsidR="0087115D" w:rsidRDefault="0087115D" w:rsidP="0087115D">
      <w:pPr>
        <w:pStyle w:val="Ttulo1"/>
        <w:numPr>
          <w:ilvl w:val="0"/>
          <w:numId w:val="0"/>
        </w:numPr>
        <w:ind w:left="360"/>
      </w:pPr>
      <w:bookmarkStart w:id="193" w:name="_Toc164158558"/>
      <w:r>
        <w:lastRenderedPageBreak/>
        <w:t xml:space="preserve">Anexo </w:t>
      </w:r>
      <w:r w:rsidR="009553B8">
        <w:t>D</w:t>
      </w:r>
      <w:r>
        <w:t>: Detalles de Pantallas</w:t>
      </w:r>
      <w:bookmarkEnd w:id="193"/>
    </w:p>
    <w:p w14:paraId="5452D6D7" w14:textId="77777777" w:rsidR="0087115D" w:rsidRDefault="0087115D" w:rsidP="0087115D">
      <w:pPr>
        <w:pStyle w:val="Ttulo3"/>
      </w:pPr>
      <w:bookmarkStart w:id="194" w:name="_Toc164158559"/>
      <w:r>
        <w:t>Pantalla Bienvenida</w:t>
      </w:r>
      <w:bookmarkEnd w:id="194"/>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77777777" w:rsidR="0087115D" w:rsidRDefault="0087115D" w:rsidP="0087115D">
      <w:pPr>
        <w:pStyle w:val="Descripcin"/>
        <w:jc w:val="center"/>
      </w:pPr>
      <w:bookmarkStart w:id="195" w:name="_Toc162954943"/>
      <w:r>
        <w:t xml:space="preserve">Ilustración </w:t>
      </w:r>
      <w:r>
        <w:fldChar w:fldCharType="begin"/>
      </w:r>
      <w:r>
        <w:instrText xml:space="preserve"> SEQ Ilustración \* ARABIC </w:instrText>
      </w:r>
      <w:r>
        <w:fldChar w:fldCharType="separate"/>
      </w:r>
      <w:r>
        <w:rPr>
          <w:noProof/>
        </w:rPr>
        <w:t>1</w:t>
      </w:r>
      <w:r>
        <w:fldChar w:fldCharType="end"/>
      </w:r>
      <w:r>
        <w:t>: Pantalla de Bienvenida. Elaboración Propia</w:t>
      </w:r>
      <w:bookmarkEnd w:id="195"/>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87115D">
      <w:pPr>
        <w:pStyle w:val="Ttulo3"/>
      </w:pPr>
      <w:bookmarkStart w:id="196" w:name="_Toc164158560"/>
      <w:r>
        <w:lastRenderedPageBreak/>
        <w:t>Pantalla Inicio Sesión</w:t>
      </w:r>
      <w:bookmarkEnd w:id="196"/>
    </w:p>
    <w:p w14:paraId="63292CBA" w14:textId="77777777" w:rsidR="0087115D" w:rsidRPr="00B304DD" w:rsidRDefault="0087115D" w:rsidP="0087115D">
      <w:del w:id="197" w:author="Microsoft Word" w:date="2024-03-27T12:27:00Z">
        <w:r>
          <w:delText>En esta</w:delText>
        </w:r>
      </w:del>
      <w:r>
        <w:t xml:space="preserve">En esta </w:t>
      </w:r>
      <w:r w:rsidRPr="00B304DD">
        <w:t xml:space="preserve">pantalla </w:t>
      </w:r>
      <w:del w:id="198"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199"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7777777" w:rsidR="0087115D" w:rsidRDefault="0087115D" w:rsidP="0087115D">
      <w:pPr>
        <w:pStyle w:val="Descripcin"/>
        <w:jc w:val="center"/>
      </w:pPr>
      <w:bookmarkStart w:id="200" w:name="_Toc162954944"/>
      <w:r>
        <w:t xml:space="preserve">Ilustración </w:t>
      </w:r>
      <w:r>
        <w:fldChar w:fldCharType="begin"/>
      </w:r>
      <w:r>
        <w:instrText xml:space="preserve"> SEQ Ilustración \* ARABIC </w:instrText>
      </w:r>
      <w:r>
        <w:fldChar w:fldCharType="separate"/>
      </w:r>
      <w:r>
        <w:rPr>
          <w:noProof/>
        </w:rPr>
        <w:t>2</w:t>
      </w:r>
      <w:r>
        <w:fldChar w:fldCharType="end"/>
      </w:r>
      <w:r>
        <w:t>: Pantalla Inicio de Sesión. Elaboración Propia</w:t>
      </w:r>
      <w:bookmarkEnd w:id="200"/>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87115D">
      <w:pPr>
        <w:pStyle w:val="Ttulo3"/>
      </w:pPr>
      <w:bookmarkStart w:id="201" w:name="_Toc164158561"/>
      <w:r>
        <w:lastRenderedPageBreak/>
        <w:t>Pantalla Home</w:t>
      </w:r>
      <w:bookmarkEnd w:id="201"/>
      <w:r>
        <w:t xml:space="preserve"> </w:t>
      </w:r>
    </w:p>
    <w:p w14:paraId="628B2D68" w14:textId="77777777" w:rsidR="0087115D" w:rsidRDefault="0087115D" w:rsidP="0087115D">
      <w:bookmarkStart w:id="202" w:name="OLE_LINK5"/>
      <w:bookmarkStart w:id="203"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02"/>
    <w:bookmarkEnd w:id="203"/>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lastRenderedPageBreak/>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68"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77777777" w:rsidR="0087115D" w:rsidRDefault="0087115D" w:rsidP="0087115D">
      <w:pPr>
        <w:pStyle w:val="Descripcin"/>
        <w:jc w:val="center"/>
      </w:pPr>
      <w:bookmarkStart w:id="204" w:name="_Toc162954945"/>
      <w:r>
        <w:t xml:space="preserve">Ilustración </w:t>
      </w:r>
      <w:r>
        <w:fldChar w:fldCharType="begin"/>
      </w:r>
      <w:r>
        <w:instrText xml:space="preserve"> SEQ Ilustración \* ARABIC </w:instrText>
      </w:r>
      <w:r>
        <w:fldChar w:fldCharType="separate"/>
      </w:r>
      <w:r>
        <w:rPr>
          <w:noProof/>
        </w:rPr>
        <w:t>3</w:t>
      </w:r>
      <w:r>
        <w:fldChar w:fldCharType="end"/>
      </w:r>
      <w:r>
        <w:t>: Pantalla de Inicio. Elaboración Propia</w:t>
      </w:r>
      <w:bookmarkEnd w:id="204"/>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87115D">
      <w:pPr>
        <w:pStyle w:val="Ttulo3"/>
      </w:pPr>
      <w:bookmarkStart w:id="205" w:name="_Toc164158562"/>
      <w:r>
        <w:t>Pantalla Ajustes</w:t>
      </w:r>
      <w:bookmarkEnd w:id="205"/>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lastRenderedPageBreak/>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drawing>
          <wp:inline distT="0" distB="0" distL="0" distR="0" wp14:anchorId="57C6259B" wp14:editId="7C4524AB">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77777777" w:rsidR="0087115D" w:rsidRDefault="0087115D" w:rsidP="0087115D">
      <w:pPr>
        <w:pStyle w:val="Descripcin"/>
        <w:jc w:val="center"/>
      </w:pPr>
      <w:bookmarkStart w:id="206" w:name="_Toc162954946"/>
      <w:r>
        <w:t xml:space="preserve">Ilustración </w:t>
      </w:r>
      <w:r>
        <w:fldChar w:fldCharType="begin"/>
      </w:r>
      <w:r>
        <w:instrText xml:space="preserve"> SEQ Ilustración \* ARABIC </w:instrText>
      </w:r>
      <w:r>
        <w:fldChar w:fldCharType="separate"/>
      </w:r>
      <w:r>
        <w:rPr>
          <w:noProof/>
        </w:rPr>
        <w:t>4</w:t>
      </w:r>
      <w:r>
        <w:fldChar w:fldCharType="end"/>
      </w:r>
      <w:r>
        <w:t>: Pantalla Ajustes. Elaboración Propia</w:t>
      </w:r>
      <w:bookmarkEnd w:id="206"/>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87115D">
      <w:pPr>
        <w:pStyle w:val="Ttulo3"/>
      </w:pPr>
      <w:bookmarkStart w:id="207" w:name="_Toc164158563"/>
      <w:r>
        <w:t>Pantalla Crear Grupo</w:t>
      </w:r>
      <w:bookmarkEnd w:id="207"/>
    </w:p>
    <w:p w14:paraId="2BDEC755" w14:textId="77777777" w:rsidR="0087115D" w:rsidRDefault="0087115D" w:rsidP="0087115D">
      <w:bookmarkStart w:id="208" w:name="OLE_LINK9"/>
      <w:bookmarkStart w:id="209"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w:t>
      </w:r>
      <w:r>
        <w:lastRenderedPageBreak/>
        <w:t xml:space="preserve">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drawing>
          <wp:inline distT="0" distB="0" distL="0" distR="0" wp14:anchorId="21EFCA22" wp14:editId="6114F699">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77777777" w:rsidR="0087115D" w:rsidRDefault="0087115D" w:rsidP="0087115D">
      <w:pPr>
        <w:pStyle w:val="Descripcin"/>
        <w:jc w:val="center"/>
      </w:pPr>
      <w:bookmarkStart w:id="210" w:name="_Toc162954947"/>
      <w:r>
        <w:t xml:space="preserve">Ilustración </w:t>
      </w:r>
      <w:r>
        <w:fldChar w:fldCharType="begin"/>
      </w:r>
      <w:r>
        <w:instrText xml:space="preserve"> SEQ Ilustración \* ARABIC </w:instrText>
      </w:r>
      <w:r>
        <w:fldChar w:fldCharType="separate"/>
      </w:r>
      <w:r>
        <w:rPr>
          <w:noProof/>
        </w:rPr>
        <w:t>5</w:t>
      </w:r>
      <w:r>
        <w:fldChar w:fldCharType="end"/>
      </w:r>
      <w:r>
        <w:t>: Pantalla Crear Grupo. Elaboración Propia.</w:t>
      </w:r>
      <w:bookmarkEnd w:id="210"/>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87115D">
      <w:pPr>
        <w:pStyle w:val="Ttulo3"/>
      </w:pPr>
      <w:bookmarkStart w:id="211" w:name="_Toc164158564"/>
      <w:bookmarkEnd w:id="208"/>
      <w:bookmarkEnd w:id="209"/>
      <w:r>
        <w:t>Pantalla Editar Grupo</w:t>
      </w:r>
      <w:bookmarkEnd w:id="211"/>
    </w:p>
    <w:p w14:paraId="73A0026B" w14:textId="77777777" w:rsidR="0087115D" w:rsidRDefault="0087115D" w:rsidP="0087115D">
      <w:bookmarkStart w:id="212" w:name="OLE_LINK20"/>
      <w:bookmarkStart w:id="213"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xml:space="preserve">. Los usuarios pueden editar el nombre del </w:t>
      </w:r>
      <w:r>
        <w:lastRenderedPageBreak/>
        <w:t>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12"/>
    <w:bookmarkEnd w:id="213"/>
    <w:p w14:paraId="0D41CE83" w14:textId="77777777" w:rsidR="0087115D" w:rsidRDefault="0087115D" w:rsidP="0087115D">
      <w:pPr>
        <w:keepNext/>
        <w:jc w:val="center"/>
      </w:pPr>
      <w:r>
        <w:rPr>
          <w:noProof/>
        </w:rPr>
        <w:drawing>
          <wp:inline distT="0" distB="0" distL="0" distR="0" wp14:anchorId="7A71958F" wp14:editId="4C512C15">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77777777" w:rsidR="0087115D" w:rsidRDefault="0087115D" w:rsidP="0087115D">
      <w:pPr>
        <w:pStyle w:val="Descripcin"/>
        <w:jc w:val="center"/>
      </w:pPr>
      <w:bookmarkStart w:id="214" w:name="_Toc162954948"/>
      <w:r>
        <w:t xml:space="preserve">Ilustración </w:t>
      </w:r>
      <w:r>
        <w:fldChar w:fldCharType="begin"/>
      </w:r>
      <w:r>
        <w:instrText xml:space="preserve"> SEQ Ilustración \* ARABIC </w:instrText>
      </w:r>
      <w:r>
        <w:fldChar w:fldCharType="separate"/>
      </w:r>
      <w:r>
        <w:rPr>
          <w:noProof/>
        </w:rPr>
        <w:t>6</w:t>
      </w:r>
      <w:r>
        <w:fldChar w:fldCharType="end"/>
      </w:r>
      <w:r>
        <w:t>: Pantalla Editar Grupo. Elaboración propia.</w:t>
      </w:r>
      <w:bookmarkEnd w:id="214"/>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87115D">
      <w:pPr>
        <w:pStyle w:val="Ttulo3"/>
      </w:pPr>
      <w:bookmarkStart w:id="215" w:name="_Toc164158565"/>
      <w:r>
        <w:t>Pantalla Detalle de Serie</w:t>
      </w:r>
      <w:bookmarkEnd w:id="215"/>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w:t>
      </w:r>
      <w:r>
        <w:lastRenderedPageBreak/>
        <w:t>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7777777" w:rsidR="0087115D" w:rsidRDefault="0087115D" w:rsidP="0087115D">
      <w:pPr>
        <w:pStyle w:val="Descripcin"/>
        <w:jc w:val="center"/>
      </w:pPr>
      <w:bookmarkStart w:id="216" w:name="_Toc162954949"/>
      <w:r>
        <w:t xml:space="preserve">Ilustración </w:t>
      </w:r>
      <w:r>
        <w:fldChar w:fldCharType="begin"/>
      </w:r>
      <w:r>
        <w:instrText xml:space="preserve"> SEQ Ilustración \* ARABIC </w:instrText>
      </w:r>
      <w:r>
        <w:fldChar w:fldCharType="separate"/>
      </w:r>
      <w:r>
        <w:rPr>
          <w:noProof/>
        </w:rPr>
        <w:t>7</w:t>
      </w:r>
      <w:r>
        <w:fldChar w:fldCharType="end"/>
      </w:r>
      <w:r>
        <w:t>: Pantalla Detalles de Serie. Elaboración Propia</w:t>
      </w:r>
      <w:bookmarkEnd w:id="216"/>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87115D">
      <w:pPr>
        <w:pStyle w:val="Ttulo3"/>
      </w:pPr>
      <w:bookmarkStart w:id="217" w:name="_Toc164158566"/>
      <w:r>
        <w:lastRenderedPageBreak/>
        <w:t>Pantalla Detalle de Temporada</w:t>
      </w:r>
      <w:bookmarkEnd w:id="217"/>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 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77777777" w:rsidR="0087115D" w:rsidRDefault="0087115D" w:rsidP="0087115D">
      <w:pPr>
        <w:pStyle w:val="Descripcin"/>
        <w:jc w:val="center"/>
      </w:pPr>
      <w:bookmarkStart w:id="218" w:name="_Toc162954950"/>
      <w:r>
        <w:t xml:space="preserve">Ilustración </w:t>
      </w:r>
      <w:r>
        <w:fldChar w:fldCharType="begin"/>
      </w:r>
      <w:r>
        <w:instrText xml:space="preserve"> SEQ Ilustración \* ARABIC </w:instrText>
      </w:r>
      <w:r>
        <w:fldChar w:fldCharType="separate"/>
      </w:r>
      <w:r>
        <w:rPr>
          <w:noProof/>
        </w:rPr>
        <w:t>8</w:t>
      </w:r>
      <w:r>
        <w:fldChar w:fldCharType="end"/>
      </w:r>
      <w:r>
        <w:t>: Pantalla Detalle de Temporada. Elaboración Propia.</w:t>
      </w:r>
      <w:bookmarkEnd w:id="218"/>
    </w:p>
    <w:p w14:paraId="15FBDFB3" w14:textId="77777777" w:rsidR="0087115D" w:rsidRDefault="0087115D" w:rsidP="0087115D">
      <w:bookmarkStart w:id="219" w:name="OLE_LINK65"/>
      <w:bookmarkStart w:id="220"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87115D">
      <w:pPr>
        <w:pStyle w:val="Ttulo3"/>
      </w:pPr>
      <w:bookmarkStart w:id="221" w:name="_Toc164158567"/>
      <w:bookmarkEnd w:id="219"/>
      <w:bookmarkEnd w:id="220"/>
      <w:r>
        <w:lastRenderedPageBreak/>
        <w:t>Pantalla Crear Cuenta</w:t>
      </w:r>
      <w:bookmarkEnd w:id="221"/>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10"/>
        <w:gridCol w:w="6544"/>
      </w:tblGrid>
      <w:tr w:rsidR="0087115D" w14:paraId="336439D5" w14:textId="77777777" w:rsidTr="00541EBC">
        <w:tc>
          <w:tcPr>
            <w:tcW w:w="2410" w:type="dxa"/>
          </w:tcPr>
          <w:p w14:paraId="7B552300" w14:textId="77777777" w:rsidR="0087115D" w:rsidRDefault="0087115D" w:rsidP="00541EBC">
            <w:pPr>
              <w:keepNext/>
              <w:jc w:val="center"/>
            </w:pPr>
            <w:bookmarkStart w:id="222" w:name="OLE_LINK69"/>
            <w:bookmarkStart w:id="223" w:name="OLE_LINK70"/>
            <w:r w:rsidRPr="00DF3917">
              <w:rPr>
                <w:i/>
                <w:iCs/>
                <w:noProof/>
              </w:rPr>
              <w:drawing>
                <wp:inline distT="0" distB="0" distL="0" distR="0" wp14:anchorId="16D5F5D7" wp14:editId="2944FB1E">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0C2CB688" w14:textId="77777777" w:rsidR="0087115D" w:rsidRPr="00DF3917" w:rsidRDefault="0087115D" w:rsidP="00541EBC">
            <w:pPr>
              <w:pStyle w:val="Descripcin"/>
              <w:rPr>
                <w:i w:val="0"/>
                <w:iCs w:val="0"/>
              </w:rPr>
            </w:pPr>
            <w:bookmarkStart w:id="224" w:name="_Toc162954951"/>
            <w:r>
              <w:t xml:space="preserve">Ilustración </w:t>
            </w:r>
            <w:r>
              <w:fldChar w:fldCharType="begin"/>
            </w:r>
            <w:r>
              <w:instrText xml:space="preserve"> SEQ Ilustración \* ARABIC </w:instrText>
            </w:r>
            <w:r>
              <w:fldChar w:fldCharType="separate"/>
            </w:r>
            <w:r>
              <w:rPr>
                <w:noProof/>
              </w:rPr>
              <w:t>9</w:t>
            </w:r>
            <w:r>
              <w:fldChar w:fldCharType="end"/>
            </w:r>
            <w:r>
              <w:t>: Pantalla</w:t>
            </w:r>
            <w:r w:rsidRPr="00B25F3F">
              <w:t xml:space="preserve"> Crear Usuario. Elaboración Propia.</w:t>
            </w:r>
            <w:bookmarkEnd w:id="224"/>
          </w:p>
        </w:tc>
        <w:tc>
          <w:tcPr>
            <w:tcW w:w="6544" w:type="dxa"/>
          </w:tcPr>
          <w:p w14:paraId="2A6338BA" w14:textId="77777777" w:rsidR="0087115D" w:rsidRDefault="0087115D" w:rsidP="00541EBC">
            <w:pPr>
              <w:spacing w:after="160" w:line="259" w:lineRule="auto"/>
            </w:pPr>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3B840FB0" w14:textId="77777777" w:rsidR="0087115D" w:rsidRDefault="0087115D" w:rsidP="00541EB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545A9DCA" w14:textId="77777777" w:rsidR="0087115D" w:rsidRDefault="0087115D" w:rsidP="00541EB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tc>
      </w:tr>
      <w:bookmarkEnd w:id="222"/>
      <w:bookmarkEnd w:id="223"/>
    </w:tbl>
    <w:p w14:paraId="270B65FD" w14:textId="77777777" w:rsidR="0087115D" w:rsidRDefault="0087115D" w:rsidP="0087115D">
      <w:pPr>
        <w:keepNext/>
      </w:pPr>
    </w:p>
    <w:p w14:paraId="7B546AEE" w14:textId="77777777" w:rsidR="0087115D" w:rsidRDefault="0087115D" w:rsidP="0087115D">
      <w:pPr>
        <w:pStyle w:val="Ttulo3"/>
      </w:pPr>
      <w:bookmarkStart w:id="225" w:name="_Toc164158568"/>
      <w:r>
        <w:t>Pantalla Calendario</w:t>
      </w:r>
      <w:bookmarkEnd w:id="225"/>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t xml:space="preserve">Al iniciar, el componente carga los detalles de las series asociadas a un usuario y a un grupo específico, si se ha seleccionado uno. Las fechas de los próximos episodios se marcan en el calendario, y al seleccionar una fecha, se muestran los detalles del episodio programado para </w:t>
      </w:r>
      <w:r>
        <w:lastRenderedPageBreak/>
        <w:t>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05"/>
        <w:gridCol w:w="6544"/>
      </w:tblGrid>
      <w:tr w:rsidR="0087115D" w14:paraId="474A932F" w14:textId="77777777" w:rsidTr="00541EBC">
        <w:tc>
          <w:tcPr>
            <w:tcW w:w="2405" w:type="dxa"/>
          </w:tcPr>
          <w:p w14:paraId="1132EEB6" w14:textId="77777777" w:rsidR="0087115D" w:rsidRDefault="0087115D" w:rsidP="00541EBC">
            <w:pPr>
              <w:keepNext/>
              <w:jc w:val="center"/>
            </w:pPr>
            <w:bookmarkStart w:id="226" w:name="_Hlk162350751"/>
            <w:r>
              <w:rPr>
                <w:noProof/>
              </w:rPr>
              <w:drawing>
                <wp:inline distT="0" distB="0" distL="0" distR="0" wp14:anchorId="566288B6" wp14:editId="1D238DA7">
                  <wp:extent cx="1440000" cy="3124574"/>
                  <wp:effectExtent l="0" t="0" r="0"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69FC7416" w14:textId="77777777" w:rsidR="0087115D" w:rsidRDefault="0087115D" w:rsidP="00541EBC">
            <w:pPr>
              <w:pStyle w:val="Descripcin"/>
            </w:pPr>
            <w:bookmarkStart w:id="227" w:name="_Toc162954952"/>
            <w:r>
              <w:t xml:space="preserve">Ilustración </w:t>
            </w:r>
            <w:r>
              <w:fldChar w:fldCharType="begin"/>
            </w:r>
            <w:r>
              <w:instrText xml:space="preserve"> SEQ Ilustración \* ARABIC </w:instrText>
            </w:r>
            <w:r>
              <w:fldChar w:fldCharType="separate"/>
            </w:r>
            <w:r>
              <w:rPr>
                <w:noProof/>
              </w:rPr>
              <w:t>10</w:t>
            </w:r>
            <w:r>
              <w:fldChar w:fldCharType="end"/>
            </w:r>
            <w:r>
              <w:t>: Pantalla Calendario. Elaboración Propia.</w:t>
            </w:r>
            <w:bookmarkEnd w:id="227"/>
          </w:p>
        </w:tc>
        <w:tc>
          <w:tcPr>
            <w:tcW w:w="6544" w:type="dxa"/>
          </w:tcPr>
          <w:p w14:paraId="14FE6422" w14:textId="77777777" w:rsidR="0087115D" w:rsidRDefault="0087115D" w:rsidP="00541EB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7E5434A7" w14:textId="77777777" w:rsidR="0087115D" w:rsidRDefault="0087115D" w:rsidP="00541EBC"/>
          <w:p w14:paraId="7F74F5BB" w14:textId="77777777" w:rsidR="0087115D" w:rsidRDefault="0087115D" w:rsidP="00541EBC"/>
          <w:p w14:paraId="45040BEE" w14:textId="77777777" w:rsidR="0087115D" w:rsidRDefault="0087115D" w:rsidP="00541EBC">
            <w:r w:rsidRPr="00E76E15">
              <w:t>Al seleccionar uno de estos días, en la parte inferior se despliegan los detalles del episodio que se estrena. En caso de no haber estrenos en la fecha seleccionada, la parte inferior no mostrará información alguna.</w:t>
            </w:r>
          </w:p>
        </w:tc>
      </w:tr>
      <w:bookmarkEnd w:id="226"/>
    </w:tbl>
    <w:p w14:paraId="12FFBC59" w14:textId="77777777" w:rsidR="00A504A3" w:rsidRPr="00A504A3" w:rsidRDefault="00A504A3" w:rsidP="00A504A3"/>
    <w:sectPr w:rsidR="00A504A3" w:rsidRPr="00A504A3" w:rsidSect="00B224CA">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3" w:author="Manuel Raposo" w:date="2024-03-07T17:08:00Z" w:initials="MR">
    <w:p w14:paraId="70A3BC1B" w14:textId="77777777"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7" w:author="Manuel Raposo" w:date="2024-02-23T11:31:00Z" w:initials="MR">
    <w:p w14:paraId="4B42BFAD" w14:textId="77777777" w:rsidR="00A51C29" w:rsidRDefault="00A51C29" w:rsidP="00A51C29">
      <w:pPr>
        <w:pStyle w:val="Textocomentario"/>
        <w:jc w:val="left"/>
      </w:pPr>
      <w:r>
        <w:rPr>
          <w:rStyle w:val="Refdecomentario"/>
        </w:rPr>
        <w:annotationRef/>
      </w:r>
      <w:r>
        <w:t>Completar</w:t>
      </w:r>
    </w:p>
  </w:comment>
  <w:comment w:id="108"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79" w:author="Manuel Raposo" w:date="2024-03-07T17:11:00Z" w:initials="MR">
    <w:p w14:paraId="72950806" w14:textId="77777777"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0A3BC1B" w15:done="1"/>
  <w15:commentEx w15:paraId="4B42BFAD" w15:done="1"/>
  <w15:commentEx w15:paraId="6FF614F7" w15:paraIdParent="4B42BFAD" w15:done="1"/>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646CDB93" w16cex:dateUtc="2024-03-07T16:08:00Z"/>
  <w16cex:commentExtensible w16cex:durableId="5E0ED42E" w16cex:dateUtc="2024-02-23T10:31:00Z"/>
  <w16cex:commentExtensible w16cex:durableId="0D32EDD9" w16cex:dateUtc="2024-03-07T16:0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0A3BC1B" w16cid:durableId="646CDB93"/>
  <w16cid:commentId w16cid:paraId="4B42BFAD" w16cid:durableId="5E0ED42E"/>
  <w16cid:commentId w16cid:paraId="6FF614F7" w16cid:durableId="0D32EDD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301CF" w14:textId="77777777" w:rsidR="00B224CA" w:rsidRDefault="00B224CA" w:rsidP="00CB0A14">
      <w:pPr>
        <w:spacing w:after="0" w:line="240" w:lineRule="auto"/>
      </w:pPr>
      <w:r>
        <w:separator/>
      </w:r>
    </w:p>
  </w:endnote>
  <w:endnote w:type="continuationSeparator" w:id="0">
    <w:p w14:paraId="2ED27963" w14:textId="77777777" w:rsidR="00B224CA" w:rsidRDefault="00B224CA" w:rsidP="00CB0A14">
      <w:pPr>
        <w:spacing w:after="0" w:line="240" w:lineRule="auto"/>
      </w:pPr>
      <w:r>
        <w:continuationSeparator/>
      </w:r>
    </w:p>
  </w:endnote>
  <w:endnote w:type="continuationNotice" w:id="1">
    <w:p w14:paraId="7AC2276C" w14:textId="77777777" w:rsidR="00B224CA" w:rsidRDefault="00B224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CA451" w14:textId="77777777" w:rsidR="00B224CA" w:rsidRDefault="00B224CA" w:rsidP="00CB0A14">
      <w:pPr>
        <w:spacing w:after="0" w:line="240" w:lineRule="auto"/>
      </w:pPr>
      <w:r>
        <w:separator/>
      </w:r>
    </w:p>
  </w:footnote>
  <w:footnote w:type="continuationSeparator" w:id="0">
    <w:p w14:paraId="5D04B8A1" w14:textId="77777777" w:rsidR="00B224CA" w:rsidRDefault="00B224CA" w:rsidP="00CB0A14">
      <w:pPr>
        <w:spacing w:after="0" w:line="240" w:lineRule="auto"/>
      </w:pPr>
      <w:r>
        <w:continuationSeparator/>
      </w:r>
    </w:p>
  </w:footnote>
  <w:footnote w:type="continuationNotice" w:id="1">
    <w:p w14:paraId="42A9413F" w14:textId="77777777" w:rsidR="00B224CA" w:rsidRDefault="00B224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5"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2"/>
  </w:num>
  <w:num w:numId="2" w16cid:durableId="1730376537">
    <w:abstractNumId w:val="43"/>
  </w:num>
  <w:num w:numId="3" w16cid:durableId="1658024522">
    <w:abstractNumId w:val="34"/>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44"/>
  </w:num>
  <w:num w:numId="9" w16cid:durableId="1422212791">
    <w:abstractNumId w:val="28"/>
  </w:num>
  <w:num w:numId="10" w16cid:durableId="1533572208">
    <w:abstractNumId w:val="13"/>
  </w:num>
  <w:num w:numId="11" w16cid:durableId="662006159">
    <w:abstractNumId w:val="38"/>
  </w:num>
  <w:num w:numId="12" w16cid:durableId="470173594">
    <w:abstractNumId w:val="10"/>
  </w:num>
  <w:num w:numId="13" w16cid:durableId="976567157">
    <w:abstractNumId w:val="46"/>
  </w:num>
  <w:num w:numId="14" w16cid:durableId="1497841336">
    <w:abstractNumId w:val="35"/>
  </w:num>
  <w:num w:numId="15" w16cid:durableId="500436938">
    <w:abstractNumId w:val="39"/>
  </w:num>
  <w:num w:numId="16" w16cid:durableId="1171212907">
    <w:abstractNumId w:val="23"/>
  </w:num>
  <w:num w:numId="17" w16cid:durableId="1040320235">
    <w:abstractNumId w:val="12"/>
  </w:num>
  <w:num w:numId="18" w16cid:durableId="763380167">
    <w:abstractNumId w:val="27"/>
  </w:num>
  <w:num w:numId="19" w16cid:durableId="53823932">
    <w:abstractNumId w:val="1"/>
  </w:num>
  <w:num w:numId="20" w16cid:durableId="110327426">
    <w:abstractNumId w:val="25"/>
  </w:num>
  <w:num w:numId="21" w16cid:durableId="1803573827">
    <w:abstractNumId w:val="14"/>
  </w:num>
  <w:num w:numId="22" w16cid:durableId="357001703">
    <w:abstractNumId w:val="20"/>
  </w:num>
  <w:num w:numId="23" w16cid:durableId="1072237541">
    <w:abstractNumId w:val="7"/>
  </w:num>
  <w:num w:numId="24" w16cid:durableId="13770937">
    <w:abstractNumId w:val="17"/>
  </w:num>
  <w:num w:numId="25" w16cid:durableId="1983539508">
    <w:abstractNumId w:val="30"/>
  </w:num>
  <w:num w:numId="26" w16cid:durableId="1170363905">
    <w:abstractNumId w:val="3"/>
  </w:num>
  <w:num w:numId="27" w16cid:durableId="1728409417">
    <w:abstractNumId w:val="9"/>
  </w:num>
  <w:num w:numId="28" w16cid:durableId="751512380">
    <w:abstractNumId w:val="26"/>
  </w:num>
  <w:num w:numId="29" w16cid:durableId="99954233">
    <w:abstractNumId w:val="47"/>
  </w:num>
  <w:num w:numId="30" w16cid:durableId="1547985251">
    <w:abstractNumId w:val="32"/>
  </w:num>
  <w:num w:numId="31" w16cid:durableId="769397980">
    <w:abstractNumId w:val="41"/>
  </w:num>
  <w:num w:numId="32" w16cid:durableId="418986526">
    <w:abstractNumId w:val="40"/>
  </w:num>
  <w:num w:numId="33" w16cid:durableId="179469407">
    <w:abstractNumId w:val="11"/>
  </w:num>
  <w:num w:numId="34" w16cid:durableId="943267941">
    <w:abstractNumId w:val="42"/>
  </w:num>
  <w:num w:numId="35" w16cid:durableId="502859197">
    <w:abstractNumId w:val="36"/>
  </w:num>
  <w:num w:numId="36" w16cid:durableId="1923879319">
    <w:abstractNumId w:val="45"/>
  </w:num>
  <w:num w:numId="37" w16cid:durableId="1512185365">
    <w:abstractNumId w:val="31"/>
  </w:num>
  <w:num w:numId="38" w16cid:durableId="1277906859">
    <w:abstractNumId w:val="8"/>
  </w:num>
  <w:num w:numId="39" w16cid:durableId="2050572986">
    <w:abstractNumId w:val="18"/>
  </w:num>
  <w:num w:numId="40" w16cid:durableId="1042559609">
    <w:abstractNumId w:val="16"/>
  </w:num>
  <w:num w:numId="41" w16cid:durableId="1571308965">
    <w:abstractNumId w:val="5"/>
  </w:num>
  <w:num w:numId="42" w16cid:durableId="681929944">
    <w:abstractNumId w:val="37"/>
  </w:num>
  <w:num w:numId="43" w16cid:durableId="2093623973">
    <w:abstractNumId w:val="24"/>
  </w:num>
  <w:num w:numId="44" w16cid:durableId="2020811768">
    <w:abstractNumId w:val="21"/>
  </w:num>
  <w:num w:numId="45" w16cid:durableId="282537461">
    <w:abstractNumId w:val="29"/>
  </w:num>
  <w:num w:numId="46" w16cid:durableId="1653630700">
    <w:abstractNumId w:val="33"/>
  </w:num>
  <w:num w:numId="47" w16cid:durableId="456143415">
    <w:abstractNumId w:val="19"/>
  </w:num>
  <w:num w:numId="48" w16cid:durableId="758062731">
    <w:abstractNumId w:val="0"/>
  </w:num>
  <w:num w:numId="49" w16cid:durableId="1239054058">
    <w:abstractNumId w:val="2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revisionView w:markup="0"/>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638E"/>
    <w:rsid w:val="000763C3"/>
    <w:rsid w:val="0007664B"/>
    <w:rsid w:val="00081770"/>
    <w:rsid w:val="00087799"/>
    <w:rsid w:val="00090929"/>
    <w:rsid w:val="000917B1"/>
    <w:rsid w:val="00093839"/>
    <w:rsid w:val="00095F3E"/>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444B"/>
    <w:rsid w:val="00166A49"/>
    <w:rsid w:val="00167339"/>
    <w:rsid w:val="001711BD"/>
    <w:rsid w:val="00175595"/>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2821"/>
    <w:rsid w:val="001C36C4"/>
    <w:rsid w:val="001C382D"/>
    <w:rsid w:val="001C433F"/>
    <w:rsid w:val="001D2155"/>
    <w:rsid w:val="001D72B0"/>
    <w:rsid w:val="001D79E9"/>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A30D1"/>
    <w:rsid w:val="002B0832"/>
    <w:rsid w:val="002B3526"/>
    <w:rsid w:val="002C446B"/>
    <w:rsid w:val="002D0739"/>
    <w:rsid w:val="002D0A19"/>
    <w:rsid w:val="002D1AD3"/>
    <w:rsid w:val="002D1E83"/>
    <w:rsid w:val="002D21B7"/>
    <w:rsid w:val="002D35E5"/>
    <w:rsid w:val="002D41FF"/>
    <w:rsid w:val="002E39DA"/>
    <w:rsid w:val="002E48B2"/>
    <w:rsid w:val="002F27C5"/>
    <w:rsid w:val="002F53D8"/>
    <w:rsid w:val="002F5629"/>
    <w:rsid w:val="003003C5"/>
    <w:rsid w:val="003013EC"/>
    <w:rsid w:val="00301422"/>
    <w:rsid w:val="00301A40"/>
    <w:rsid w:val="00302C8D"/>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E0505"/>
    <w:rsid w:val="003E077D"/>
    <w:rsid w:val="003E3937"/>
    <w:rsid w:val="003E492E"/>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6940"/>
    <w:rsid w:val="00456BD7"/>
    <w:rsid w:val="004621F5"/>
    <w:rsid w:val="004645F9"/>
    <w:rsid w:val="00466147"/>
    <w:rsid w:val="00470678"/>
    <w:rsid w:val="00474D93"/>
    <w:rsid w:val="004758E8"/>
    <w:rsid w:val="00476717"/>
    <w:rsid w:val="00476DB3"/>
    <w:rsid w:val="004775E2"/>
    <w:rsid w:val="004819FE"/>
    <w:rsid w:val="00490203"/>
    <w:rsid w:val="004921A8"/>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1075B"/>
    <w:rsid w:val="005119B3"/>
    <w:rsid w:val="0051396F"/>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318A"/>
    <w:rsid w:val="00663656"/>
    <w:rsid w:val="0066414B"/>
    <w:rsid w:val="00665BDD"/>
    <w:rsid w:val="00667883"/>
    <w:rsid w:val="006745B2"/>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241F"/>
    <w:rsid w:val="007B344B"/>
    <w:rsid w:val="007B3FF8"/>
    <w:rsid w:val="007C08CE"/>
    <w:rsid w:val="007C1238"/>
    <w:rsid w:val="007C31A6"/>
    <w:rsid w:val="007C5A71"/>
    <w:rsid w:val="007C5D69"/>
    <w:rsid w:val="007D072B"/>
    <w:rsid w:val="007D081E"/>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443"/>
    <w:rsid w:val="007F330E"/>
    <w:rsid w:val="007F445A"/>
    <w:rsid w:val="007F632F"/>
    <w:rsid w:val="00805F36"/>
    <w:rsid w:val="00807B69"/>
    <w:rsid w:val="00812147"/>
    <w:rsid w:val="0081300E"/>
    <w:rsid w:val="00813D25"/>
    <w:rsid w:val="008145DB"/>
    <w:rsid w:val="00815093"/>
    <w:rsid w:val="008161DE"/>
    <w:rsid w:val="00820F9B"/>
    <w:rsid w:val="0082110A"/>
    <w:rsid w:val="008227EF"/>
    <w:rsid w:val="00823BCA"/>
    <w:rsid w:val="008262DA"/>
    <w:rsid w:val="00827D64"/>
    <w:rsid w:val="00827DB0"/>
    <w:rsid w:val="008303AA"/>
    <w:rsid w:val="008326F7"/>
    <w:rsid w:val="008334A2"/>
    <w:rsid w:val="00835668"/>
    <w:rsid w:val="00836A34"/>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A00CF"/>
    <w:rsid w:val="008A1349"/>
    <w:rsid w:val="008A15F2"/>
    <w:rsid w:val="008A2062"/>
    <w:rsid w:val="008A61DA"/>
    <w:rsid w:val="008A6C72"/>
    <w:rsid w:val="008A6E26"/>
    <w:rsid w:val="008B0285"/>
    <w:rsid w:val="008B1E3A"/>
    <w:rsid w:val="008B2D53"/>
    <w:rsid w:val="008B3167"/>
    <w:rsid w:val="008B5C84"/>
    <w:rsid w:val="008B6E44"/>
    <w:rsid w:val="008B749D"/>
    <w:rsid w:val="008C2EFE"/>
    <w:rsid w:val="008C4630"/>
    <w:rsid w:val="008C53E4"/>
    <w:rsid w:val="008C6D6C"/>
    <w:rsid w:val="008D00B1"/>
    <w:rsid w:val="008D16F5"/>
    <w:rsid w:val="008E470B"/>
    <w:rsid w:val="008E4D84"/>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FBC"/>
    <w:rsid w:val="00950BCB"/>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38C4"/>
    <w:rsid w:val="00993EC7"/>
    <w:rsid w:val="00994AC0"/>
    <w:rsid w:val="0099719B"/>
    <w:rsid w:val="009A189D"/>
    <w:rsid w:val="009A23C3"/>
    <w:rsid w:val="009A32DB"/>
    <w:rsid w:val="009A469D"/>
    <w:rsid w:val="009A5F7B"/>
    <w:rsid w:val="009A75D1"/>
    <w:rsid w:val="009B0E00"/>
    <w:rsid w:val="009B11AA"/>
    <w:rsid w:val="009B1E54"/>
    <w:rsid w:val="009B3406"/>
    <w:rsid w:val="009B3AC2"/>
    <w:rsid w:val="009B5791"/>
    <w:rsid w:val="009B7B14"/>
    <w:rsid w:val="009B7FBA"/>
    <w:rsid w:val="009C07DD"/>
    <w:rsid w:val="009C11A2"/>
    <w:rsid w:val="009C1E46"/>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3332"/>
    <w:rsid w:val="00A73B4F"/>
    <w:rsid w:val="00A809B8"/>
    <w:rsid w:val="00A82B27"/>
    <w:rsid w:val="00A837F7"/>
    <w:rsid w:val="00A84096"/>
    <w:rsid w:val="00A84295"/>
    <w:rsid w:val="00A855F2"/>
    <w:rsid w:val="00A85A21"/>
    <w:rsid w:val="00A87C84"/>
    <w:rsid w:val="00A9189B"/>
    <w:rsid w:val="00A953B3"/>
    <w:rsid w:val="00AA1F12"/>
    <w:rsid w:val="00AA6286"/>
    <w:rsid w:val="00AA63B2"/>
    <w:rsid w:val="00AA6470"/>
    <w:rsid w:val="00AA7CFD"/>
    <w:rsid w:val="00AB068B"/>
    <w:rsid w:val="00AB195C"/>
    <w:rsid w:val="00AB7ED0"/>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680D"/>
    <w:rsid w:val="00AF6B2F"/>
    <w:rsid w:val="00AF721A"/>
    <w:rsid w:val="00B00376"/>
    <w:rsid w:val="00B03057"/>
    <w:rsid w:val="00B12414"/>
    <w:rsid w:val="00B14060"/>
    <w:rsid w:val="00B145D3"/>
    <w:rsid w:val="00B14ACD"/>
    <w:rsid w:val="00B15C26"/>
    <w:rsid w:val="00B160EA"/>
    <w:rsid w:val="00B224CA"/>
    <w:rsid w:val="00B2317B"/>
    <w:rsid w:val="00B23572"/>
    <w:rsid w:val="00B235F4"/>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3A80"/>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920"/>
    <w:rsid w:val="00D21F92"/>
    <w:rsid w:val="00D222FB"/>
    <w:rsid w:val="00D22A8B"/>
    <w:rsid w:val="00D23CA8"/>
    <w:rsid w:val="00D27263"/>
    <w:rsid w:val="00D313C6"/>
    <w:rsid w:val="00D31438"/>
    <w:rsid w:val="00D318F9"/>
    <w:rsid w:val="00D33CC8"/>
    <w:rsid w:val="00D3535B"/>
    <w:rsid w:val="00D36188"/>
    <w:rsid w:val="00D37D7F"/>
    <w:rsid w:val="00D4074C"/>
    <w:rsid w:val="00D41733"/>
    <w:rsid w:val="00D41792"/>
    <w:rsid w:val="00D43DA6"/>
    <w:rsid w:val="00D45928"/>
    <w:rsid w:val="00D4696F"/>
    <w:rsid w:val="00D46EB7"/>
    <w:rsid w:val="00D52F49"/>
    <w:rsid w:val="00D63BF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42D2"/>
    <w:rsid w:val="00DA01C0"/>
    <w:rsid w:val="00DB3959"/>
    <w:rsid w:val="00DB69B0"/>
    <w:rsid w:val="00DB7680"/>
    <w:rsid w:val="00DC2CA6"/>
    <w:rsid w:val="00DC7F06"/>
    <w:rsid w:val="00DD0F87"/>
    <w:rsid w:val="00DD3C49"/>
    <w:rsid w:val="00DD6DDA"/>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61369"/>
    <w:rsid w:val="00F67AFD"/>
    <w:rsid w:val="00F7219B"/>
    <w:rsid w:val="00F72561"/>
    <w:rsid w:val="00F72AC8"/>
    <w:rsid w:val="00F734E6"/>
    <w:rsid w:val="00F755FA"/>
    <w:rsid w:val="00F77744"/>
    <w:rsid w:val="00F77855"/>
    <w:rsid w:val="00F81228"/>
    <w:rsid w:val="00F8554E"/>
    <w:rsid w:val="00F87CF6"/>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A0A"/>
    <w:rsid w:val="00FD0B6B"/>
    <w:rsid w:val="00FD0D58"/>
    <w:rsid w:val="00FD0D95"/>
    <w:rsid w:val="00FD2557"/>
    <w:rsid w:val="00FD3C3D"/>
    <w:rsid w:val="00FE18E8"/>
    <w:rsid w:val="00FE233C"/>
    <w:rsid w:val="00FE36A8"/>
    <w:rsid w:val="00FE3939"/>
    <w:rsid w:val="00FE3C12"/>
    <w:rsid w:val="00FE44DE"/>
    <w:rsid w:val="00FE556D"/>
    <w:rsid w:val="00FE574D"/>
    <w:rsid w:val="00FF203B"/>
    <w:rsid w:val="00FF29BA"/>
    <w:rsid w:val="00FF3606"/>
    <w:rsid w:val="00FF509B"/>
    <w:rsid w:val="00FF5BC0"/>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129"/>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7.sv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5.svg"/><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sv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sv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Bra24</b:Tag>
    <b:SourceType>InternetSite</b:SourceType>
    <b:Guid>{F732B02D-F290-F140-B132-7518E4B87FD0}</b:Guid>
    <b:Title>Pinterest</b:Title>
    <b:URL>https://i.pinimg.com/736x/e1/78/1b/e1781bc61a928d061d15cd9f1d78fa88.jpg</b:URL>
    <b:YearAccessed>2024</b:YearAccessed>
    <b:MonthAccessed>Febrero</b:MonthAccessed>
    <b:DayAccessed>24</b:DayAccessed>
    <b:Author>
      <b:Author>
        <b:NameList>
          <b:Person>
            <b:Last>Brandlogos.net</b:Last>
          </b:Person>
        </b:NameList>
      </b:Author>
    </b:Author>
    <b:RefOrder>13</b:RefOrder>
  </b:Source>
  <b:Source>
    <b:Tag>Wik24</b:Tag>
    <b:SourceType>InternetSite</b:SourceType>
    <b:Guid>{F54EC97D-ADBC-1F4D-A8D3-FC47A08462A9}</b:Guid>
    <b:Title>Wikipedia</b:Title>
    <b:URL>https://en.wikipedia.org/wiki/React_Native</b:URL>
    <b:YearAccessed>2024</b:YearAccessed>
    <b:MonthAccessed>Febrero</b:MonthAccessed>
    <b:DayAccessed>24</b:DayAccessed>
    <b:RefOrder>14</b:RefOrder>
  </b:Source>
  <b:Source>
    <b:Tag>Exp24</b:Tag>
    <b:SourceType>InternetSite</b:SourceType>
    <b:Guid>{1F7FD93D-9456-F644-9C44-A0F6D37D57D2}</b:Guid>
    <b:Author>
      <b:Author>
        <b:NameList>
          <b:Person>
            <b:Last>Expo</b:Last>
          </b:Person>
        </b:NameList>
      </b:Author>
    </b:Author>
    <b:URL>https://play.google.com/store/apps/details?id=host.exp.exponent&amp;hl=es</b:URL>
    <b:YearAccessed>2024</b:YearAccessed>
    <b:MonthAccessed>Febrero</b:MonthAccessed>
    <b:DayAccessed>24</b:DayAccessed>
    <b:RefOrder>15</b:RefOrder>
  </b:Source>
  <b:Source>
    <b:Tag>Wor24</b:Tag>
    <b:SourceType>InternetSite</b:SourceType>
    <b:Guid>{F50BBBEA-6ECE-1444-B2A4-6B4CF37D80C0}</b:Guid>
    <b:Title>WorldVectorLogo</b:Title>
    <b:URL>https://worldvectorlogo.com/es/logo/docker-4</b:URL>
    <b:YearAccessed>2024</b:YearAccessed>
    <b:MonthAccessed>Febrero</b:MonthAccessed>
    <b:DayAccessed>24</b:DayAccessed>
    <b:RefOrder>16</b:RefOrder>
  </b:Source>
  <b:Source>
    <b:Tag>Mar24</b:Tag>
    <b:SourceType>InternetSite</b:SourceType>
    <b:Guid>{D2423988-23BE-A74A-9550-8BAC94F9082A}</b:Guid>
    <b:Title>MariaDB</b:Title>
    <b:URL>https://mariadb.com/about-us/logos/</b:URL>
    <b:YearAccessed>2024</b:YearAccessed>
    <b:MonthAccessed>Febrero</b:MonthAccessed>
    <b:DayAccessed>24</b:DayAccessed>
    <b:RefOrder>17</b:RefOrder>
  </b:Source>
  <b:Source>
    <b:Tag>Adr21</b:Tag>
    <b:SourceType>InternetSite</b:SourceType>
    <b:Guid>{00FF2D55-006C-8A44-A2C4-34CAD20E30D7}</b:Guid>
    <b:Author>
      <b:Author>
        <b:NameList>
          <b:Person>
            <b:Last>Cahete</b:Last>
            <b:First>Adriano</b:First>
          </b:Person>
        </b:NameList>
      </b:Author>
    </b:Author>
    <b:URL>https://adrianocahete.medium.com/design-for-opensource-phpmyadmin-8b0bd8b800d3</b:URL>
    <b:Year>2021</b:Year>
    <b:Month>Enero</b:Month>
    <b:Day>5</b:Day>
    <b:YearAccessed>2024</b:YearAccessed>
    <b:MonthAccessed>Febrero</b:MonthAccessed>
    <b:DayAccessed>24</b:DayAccessed>
    <b:RefOrder>18</b:RefOrder>
  </b:Source>
  <b:Source>
    <b:Tag>Fac24</b:Tag>
    <b:SourceType>InternetSite</b:SourceType>
    <b:Guid>{9E7D23D8-1053-0346-85F5-30A5F77552BE}</b:Guid>
    <b:Title>Facebook</b:Title>
    <b:URL>https://www.facebook.com/themoviedb/?locale=es_LA</b:URL>
    <b:YearAccessed>2024</b:YearAccessed>
    <b:MonthAccessed>Febrero</b:MonthAccessed>
    <b:DayAccessed>24</b:DayAccessed>
    <b:RefOrder>19</b:RefOrder>
  </b:Source>
  <b:Source>
    <b:Tag>Gus20</b:Tag>
    <b:SourceType>InternetSite</b:SourceType>
    <b:Guid>{D752CCB8-0F67-194B-ACA0-AA266A22EA0E}</b:Guid>
    <b:Author>
      <b:Author>
        <b:NameList>
          <b:Person>
            <b:Last>Oliver</b:Last>
            <b:First>Gustavo</b:First>
          </b:Person>
        </b:NameList>
      </b:Author>
    </b:Author>
    <b:Title>GustavoOliver</b:Title>
    <b:InternetSiteTitle>GustavoOliver</b:InternetSiteTitle>
    <b:URL>https://gustavoliver.com/cuanto-cuesta-subir-mi-app-en-google-play-y-app-store/</b:URL>
    <b:Year>2020</b:Year>
    <b:Month>Agosto</b:Month>
    <b:Day>3</b:Day>
    <b:YearAccessed>2024</b:YearAccessed>
    <b:MonthAccessed>Febrero</b:MonthAccessed>
    <b:DayAccessed>24</b:DayAccessed>
    <b:RefOrder>6</b:RefOrder>
  </b:Source>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8</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9</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10</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11</b:RefOrder>
  </b:Source>
  <b:Source>
    <b:Tag>Cha24</b:Tag>
    <b:SourceType>InternetSite</b:SourceType>
    <b:Guid>{1B08972A-E200-3E4B-AD5D-B0D669016FF3}</b:Guid>
    <b:Title>Chat GPT</b:Title>
    <b:Author>
      <b:Author>
        <b:NameList>
          <b:Person>
            <b:Last>ChatGPT</b:Last>
          </b:Person>
        </b:NameList>
      </b:Author>
    </b:Author>
    <b:URL>https://chat.openai.com/share/8f746a94-67ec-499b-a058-0ec28e9f0f4d</b:URL>
    <b:YearAccessed>2024</b:YearAccessed>
    <b:MonthAccessed>Marzo</b:MonthAccessed>
    <b:DayAccessed>26</b:DayAccessed>
    <b:RefOrder>20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12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3.xml><?xml version="1.0" encoding="utf-8"?>
<ds:datastoreItem xmlns:ds="http://schemas.openxmlformats.org/officeDocument/2006/customXml" ds:itemID="{1314F85B-2FC5-B84B-9A7C-0F2AEEE38F4C}">
  <ds:schemaRefs>
    <ds:schemaRef ds:uri="http://schemas.openxmlformats.org/officeDocument/2006/bibliography"/>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83</TotalTime>
  <Pages>1</Pages>
  <Words>26140</Words>
  <Characters>143774</Characters>
  <Application>Microsoft Office Word</Application>
  <DocSecurity>0</DocSecurity>
  <Lines>1198</Lines>
  <Paragraphs>339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169575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331</cp:revision>
  <cp:lastPrinted>2024-03-06T11:27:00Z</cp:lastPrinted>
  <dcterms:created xsi:type="dcterms:W3CDTF">2024-03-21T10:09:00Z</dcterms:created>
  <dcterms:modified xsi:type="dcterms:W3CDTF">2024-04-16T09:24:00Z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