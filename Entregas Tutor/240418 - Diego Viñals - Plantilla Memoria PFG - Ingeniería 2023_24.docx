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5741C2">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5741C2">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5741C2">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77777777" w:rsidR="00E46FB0" w:rsidRP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5741C2">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5741C2">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77777777"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 tanto técnicos como de usuario. </w:t>
      </w:r>
    </w:p>
    <w:p w14:paraId="45D5CDA2" w14:textId="4699E84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su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FF720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FF7204">
        <w:rPr>
          <w:rFonts w:asciiTheme="majorHAnsi" w:eastAsiaTheme="majorEastAsia" w:hAnsiTheme="majorHAnsi" w:cstheme="majorBidi"/>
          <w:color w:val="002060"/>
          <w:sz w:val="56"/>
          <w:szCs w:val="56"/>
          <w:lang w:val="en-US"/>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5BA12B03" w14:textId="77777777" w:rsidR="00190BFD" w:rsidRDefault="00190BFD" w:rsidP="00190BFD">
      <w:pPr>
        <w:rPr>
          <w:lang w:val="en-US" w:eastAsia="es-ES"/>
        </w:rPr>
      </w:pPr>
      <w:r w:rsidRPr="00190BFD">
        <w:rPr>
          <w:lang w:val="en-US" w:eastAsia="es-ES"/>
        </w:rPr>
        <w:t xml:space="preserve">This Final Degree Project addresses the development of an innovative mobile application designed to improve the series viewing experience for groups of friends or families.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both technical and user objectives. </w:t>
      </w:r>
    </w:p>
    <w:p w14:paraId="28071A82" w14:textId="77C1A9EF" w:rsidR="00190BFD" w:rsidRDefault="00190BFD" w:rsidP="00190BFD">
      <w:pPr>
        <w:rPr>
          <w:lang w:val="en-US" w:eastAsia="es-ES"/>
        </w:rPr>
      </w:pPr>
      <w:r w:rsidRPr="00190BFD">
        <w:rPr>
          <w:lang w:val="en-US" w:eastAsia="es-ES"/>
        </w:rPr>
        <w:t>In addition, the technical development of the project is discussed, including the requirements analysis, user interface design, server environment configuration, and application deployment. In parallel, the document reflects my academic journey at the Universidad Francisco de Vitoria, emphasizing how the project culminates my training in Computer Engineering. Finally, the ethical implications and social impact of the project are considered, highlighting this application's contribution to the viewer community and its relevance in the current context of media consumption.</w:t>
      </w:r>
    </w:p>
    <w:p w14:paraId="3B6EE73A" w14:textId="3C87279A"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lastRenderedPageBreak/>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5741C2">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2C1B2D7F" w14:textId="35A7A983" w:rsidR="00674C7A"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189033" w:history="1">
        <w:r w:rsidR="00674C7A" w:rsidRPr="002915E6">
          <w:rPr>
            <w:rStyle w:val="Hipervnculo"/>
          </w:rPr>
          <w:t>1.</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Introducción</w:t>
        </w:r>
        <w:r w:rsidR="00674C7A">
          <w:rPr>
            <w:webHidden/>
          </w:rPr>
          <w:tab/>
        </w:r>
        <w:r w:rsidR="00674C7A">
          <w:rPr>
            <w:webHidden/>
          </w:rPr>
          <w:fldChar w:fldCharType="begin"/>
        </w:r>
        <w:r w:rsidR="00674C7A">
          <w:rPr>
            <w:webHidden/>
          </w:rPr>
          <w:instrText xml:space="preserve"> PAGEREF _Toc164189033 \h </w:instrText>
        </w:r>
        <w:r w:rsidR="00674C7A">
          <w:rPr>
            <w:webHidden/>
          </w:rPr>
        </w:r>
        <w:r w:rsidR="00674C7A">
          <w:rPr>
            <w:webHidden/>
          </w:rPr>
          <w:fldChar w:fldCharType="separate"/>
        </w:r>
        <w:r w:rsidR="00674C7A">
          <w:rPr>
            <w:webHidden/>
          </w:rPr>
          <w:t>1</w:t>
        </w:r>
        <w:r w:rsidR="00674C7A">
          <w:rPr>
            <w:webHidden/>
          </w:rPr>
          <w:fldChar w:fldCharType="end"/>
        </w:r>
      </w:hyperlink>
    </w:p>
    <w:p w14:paraId="29AD38E1" w14:textId="2FFB1785"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34" w:history="1">
        <w:r w:rsidR="00674C7A" w:rsidRPr="002915E6">
          <w:rPr>
            <w:rStyle w:val="Hipervnculo"/>
          </w:rPr>
          <w:t>2.</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Investigación previa</w:t>
        </w:r>
        <w:r w:rsidR="00674C7A">
          <w:rPr>
            <w:webHidden/>
          </w:rPr>
          <w:tab/>
        </w:r>
        <w:r w:rsidR="00674C7A">
          <w:rPr>
            <w:webHidden/>
          </w:rPr>
          <w:fldChar w:fldCharType="begin"/>
        </w:r>
        <w:r w:rsidR="00674C7A">
          <w:rPr>
            <w:webHidden/>
          </w:rPr>
          <w:instrText xml:space="preserve"> PAGEREF _Toc164189034 \h </w:instrText>
        </w:r>
        <w:r w:rsidR="00674C7A">
          <w:rPr>
            <w:webHidden/>
          </w:rPr>
        </w:r>
        <w:r w:rsidR="00674C7A">
          <w:rPr>
            <w:webHidden/>
          </w:rPr>
          <w:fldChar w:fldCharType="separate"/>
        </w:r>
        <w:r w:rsidR="00674C7A">
          <w:rPr>
            <w:webHidden/>
          </w:rPr>
          <w:t>3</w:t>
        </w:r>
        <w:r w:rsidR="00674C7A">
          <w:rPr>
            <w:webHidden/>
          </w:rPr>
          <w:fldChar w:fldCharType="end"/>
        </w:r>
      </w:hyperlink>
    </w:p>
    <w:p w14:paraId="756BDE1C" w14:textId="55F9F1A2" w:rsidR="00674C7A" w:rsidRDefault="00000000">
      <w:pPr>
        <w:pStyle w:val="TDC2"/>
        <w:tabs>
          <w:tab w:val="left" w:pos="960"/>
          <w:tab w:val="right" w:leader="dot" w:pos="8949"/>
        </w:tabs>
        <w:rPr>
          <w:noProof/>
          <w:kern w:val="2"/>
          <w:szCs w:val="24"/>
          <w:lang w:eastAsia="es-ES_tradnl"/>
          <w14:ligatures w14:val="standardContextual"/>
        </w:rPr>
      </w:pPr>
      <w:hyperlink w:anchor="_Toc164189035" w:history="1">
        <w:r w:rsidR="00674C7A" w:rsidRPr="002915E6">
          <w:rPr>
            <w:rStyle w:val="Hipervnculo"/>
            <w:noProof/>
          </w:rPr>
          <w:t>2.1.</w:t>
        </w:r>
        <w:r w:rsidR="00674C7A">
          <w:rPr>
            <w:noProof/>
            <w:kern w:val="2"/>
            <w:szCs w:val="24"/>
            <w:lang w:eastAsia="es-ES_tradnl"/>
            <w14:ligatures w14:val="standardContextual"/>
          </w:rPr>
          <w:tab/>
        </w:r>
        <w:r w:rsidR="00674C7A" w:rsidRPr="002915E6">
          <w:rPr>
            <w:rStyle w:val="Hipervnculo"/>
            <w:noProof/>
          </w:rPr>
          <w:t>Filmaffinity</w:t>
        </w:r>
        <w:r w:rsidR="00674C7A">
          <w:rPr>
            <w:noProof/>
            <w:webHidden/>
          </w:rPr>
          <w:tab/>
        </w:r>
        <w:r w:rsidR="00674C7A">
          <w:rPr>
            <w:noProof/>
            <w:webHidden/>
          </w:rPr>
          <w:fldChar w:fldCharType="begin"/>
        </w:r>
        <w:r w:rsidR="00674C7A">
          <w:rPr>
            <w:noProof/>
            <w:webHidden/>
          </w:rPr>
          <w:instrText xml:space="preserve"> PAGEREF _Toc164189035 \h </w:instrText>
        </w:r>
        <w:r w:rsidR="00674C7A">
          <w:rPr>
            <w:noProof/>
            <w:webHidden/>
          </w:rPr>
        </w:r>
        <w:r w:rsidR="00674C7A">
          <w:rPr>
            <w:noProof/>
            <w:webHidden/>
          </w:rPr>
          <w:fldChar w:fldCharType="separate"/>
        </w:r>
        <w:r w:rsidR="00674C7A">
          <w:rPr>
            <w:noProof/>
            <w:webHidden/>
          </w:rPr>
          <w:t>3</w:t>
        </w:r>
        <w:r w:rsidR="00674C7A">
          <w:rPr>
            <w:noProof/>
            <w:webHidden/>
          </w:rPr>
          <w:fldChar w:fldCharType="end"/>
        </w:r>
      </w:hyperlink>
    </w:p>
    <w:p w14:paraId="4634D839" w14:textId="70F4589B" w:rsidR="00674C7A" w:rsidRDefault="00000000">
      <w:pPr>
        <w:pStyle w:val="TDC2"/>
        <w:tabs>
          <w:tab w:val="left" w:pos="960"/>
          <w:tab w:val="right" w:leader="dot" w:pos="8949"/>
        </w:tabs>
        <w:rPr>
          <w:noProof/>
          <w:kern w:val="2"/>
          <w:szCs w:val="24"/>
          <w:lang w:eastAsia="es-ES_tradnl"/>
          <w14:ligatures w14:val="standardContextual"/>
        </w:rPr>
      </w:pPr>
      <w:hyperlink w:anchor="_Toc164189036" w:history="1">
        <w:r w:rsidR="00674C7A" w:rsidRPr="002915E6">
          <w:rPr>
            <w:rStyle w:val="Hipervnculo"/>
            <w:noProof/>
          </w:rPr>
          <w:t>2.2.</w:t>
        </w:r>
        <w:r w:rsidR="00674C7A">
          <w:rPr>
            <w:noProof/>
            <w:kern w:val="2"/>
            <w:szCs w:val="24"/>
            <w:lang w:eastAsia="es-ES_tradnl"/>
            <w14:ligatures w14:val="standardContextual"/>
          </w:rPr>
          <w:tab/>
        </w:r>
        <w:r w:rsidR="00674C7A" w:rsidRPr="002915E6">
          <w:rPr>
            <w:rStyle w:val="Hipervnculo"/>
            <w:noProof/>
          </w:rPr>
          <w:t>NextEpisode</w:t>
        </w:r>
        <w:r w:rsidR="00674C7A">
          <w:rPr>
            <w:noProof/>
            <w:webHidden/>
          </w:rPr>
          <w:tab/>
        </w:r>
        <w:r w:rsidR="00674C7A">
          <w:rPr>
            <w:noProof/>
            <w:webHidden/>
          </w:rPr>
          <w:fldChar w:fldCharType="begin"/>
        </w:r>
        <w:r w:rsidR="00674C7A">
          <w:rPr>
            <w:noProof/>
            <w:webHidden/>
          </w:rPr>
          <w:instrText xml:space="preserve"> PAGEREF _Toc164189036 \h </w:instrText>
        </w:r>
        <w:r w:rsidR="00674C7A">
          <w:rPr>
            <w:noProof/>
            <w:webHidden/>
          </w:rPr>
        </w:r>
        <w:r w:rsidR="00674C7A">
          <w:rPr>
            <w:noProof/>
            <w:webHidden/>
          </w:rPr>
          <w:fldChar w:fldCharType="separate"/>
        </w:r>
        <w:r w:rsidR="00674C7A">
          <w:rPr>
            <w:noProof/>
            <w:webHidden/>
          </w:rPr>
          <w:t>4</w:t>
        </w:r>
        <w:r w:rsidR="00674C7A">
          <w:rPr>
            <w:noProof/>
            <w:webHidden/>
          </w:rPr>
          <w:fldChar w:fldCharType="end"/>
        </w:r>
      </w:hyperlink>
    </w:p>
    <w:p w14:paraId="7457ECE1" w14:textId="13B3316E" w:rsidR="00674C7A" w:rsidRDefault="00000000">
      <w:pPr>
        <w:pStyle w:val="TDC2"/>
        <w:tabs>
          <w:tab w:val="left" w:pos="960"/>
          <w:tab w:val="right" w:leader="dot" w:pos="8949"/>
        </w:tabs>
        <w:rPr>
          <w:noProof/>
          <w:kern w:val="2"/>
          <w:szCs w:val="24"/>
          <w:lang w:eastAsia="es-ES_tradnl"/>
          <w14:ligatures w14:val="standardContextual"/>
        </w:rPr>
      </w:pPr>
      <w:hyperlink w:anchor="_Toc164189037" w:history="1">
        <w:r w:rsidR="00674C7A" w:rsidRPr="002915E6">
          <w:rPr>
            <w:rStyle w:val="Hipervnculo"/>
            <w:noProof/>
          </w:rPr>
          <w:t>2.3.</w:t>
        </w:r>
        <w:r w:rsidR="00674C7A">
          <w:rPr>
            <w:noProof/>
            <w:kern w:val="2"/>
            <w:szCs w:val="24"/>
            <w:lang w:eastAsia="es-ES_tradnl"/>
            <w14:ligatures w14:val="standardContextual"/>
          </w:rPr>
          <w:tab/>
        </w:r>
        <w:r w:rsidR="00674C7A" w:rsidRPr="002915E6">
          <w:rPr>
            <w:rStyle w:val="Hipervnculo"/>
            <w:noProof/>
          </w:rPr>
          <w:t>SeriesGuide</w:t>
        </w:r>
        <w:r w:rsidR="00674C7A">
          <w:rPr>
            <w:noProof/>
            <w:webHidden/>
          </w:rPr>
          <w:tab/>
        </w:r>
        <w:r w:rsidR="00674C7A">
          <w:rPr>
            <w:noProof/>
            <w:webHidden/>
          </w:rPr>
          <w:fldChar w:fldCharType="begin"/>
        </w:r>
        <w:r w:rsidR="00674C7A">
          <w:rPr>
            <w:noProof/>
            <w:webHidden/>
          </w:rPr>
          <w:instrText xml:space="preserve"> PAGEREF _Toc164189037 \h </w:instrText>
        </w:r>
        <w:r w:rsidR="00674C7A">
          <w:rPr>
            <w:noProof/>
            <w:webHidden/>
          </w:rPr>
        </w:r>
        <w:r w:rsidR="00674C7A">
          <w:rPr>
            <w:noProof/>
            <w:webHidden/>
          </w:rPr>
          <w:fldChar w:fldCharType="separate"/>
        </w:r>
        <w:r w:rsidR="00674C7A">
          <w:rPr>
            <w:noProof/>
            <w:webHidden/>
          </w:rPr>
          <w:t>5</w:t>
        </w:r>
        <w:r w:rsidR="00674C7A">
          <w:rPr>
            <w:noProof/>
            <w:webHidden/>
          </w:rPr>
          <w:fldChar w:fldCharType="end"/>
        </w:r>
      </w:hyperlink>
    </w:p>
    <w:p w14:paraId="6C275C56" w14:textId="0BF63B49" w:rsidR="00674C7A" w:rsidRDefault="00000000">
      <w:pPr>
        <w:pStyle w:val="TDC2"/>
        <w:tabs>
          <w:tab w:val="left" w:pos="960"/>
          <w:tab w:val="right" w:leader="dot" w:pos="8949"/>
        </w:tabs>
        <w:rPr>
          <w:noProof/>
          <w:kern w:val="2"/>
          <w:szCs w:val="24"/>
          <w:lang w:eastAsia="es-ES_tradnl"/>
          <w14:ligatures w14:val="standardContextual"/>
        </w:rPr>
      </w:pPr>
      <w:hyperlink w:anchor="_Toc164189038" w:history="1">
        <w:r w:rsidR="00674C7A" w:rsidRPr="002915E6">
          <w:rPr>
            <w:rStyle w:val="Hipervnculo"/>
            <w:noProof/>
          </w:rPr>
          <w:t>2.4.</w:t>
        </w:r>
        <w:r w:rsidR="00674C7A">
          <w:rPr>
            <w:noProof/>
            <w:kern w:val="2"/>
            <w:szCs w:val="24"/>
            <w:lang w:eastAsia="es-ES_tradnl"/>
            <w14:ligatures w14:val="standardContextual"/>
          </w:rPr>
          <w:tab/>
        </w:r>
        <w:r w:rsidR="00674C7A" w:rsidRPr="002915E6">
          <w:rPr>
            <w:rStyle w:val="Hipervnculo"/>
            <w:noProof/>
          </w:rPr>
          <w:t>TV Time</w:t>
        </w:r>
        <w:r w:rsidR="00674C7A">
          <w:rPr>
            <w:noProof/>
            <w:webHidden/>
          </w:rPr>
          <w:tab/>
        </w:r>
        <w:r w:rsidR="00674C7A">
          <w:rPr>
            <w:noProof/>
            <w:webHidden/>
          </w:rPr>
          <w:fldChar w:fldCharType="begin"/>
        </w:r>
        <w:r w:rsidR="00674C7A">
          <w:rPr>
            <w:noProof/>
            <w:webHidden/>
          </w:rPr>
          <w:instrText xml:space="preserve"> PAGEREF _Toc164189038 \h </w:instrText>
        </w:r>
        <w:r w:rsidR="00674C7A">
          <w:rPr>
            <w:noProof/>
            <w:webHidden/>
          </w:rPr>
        </w:r>
        <w:r w:rsidR="00674C7A">
          <w:rPr>
            <w:noProof/>
            <w:webHidden/>
          </w:rPr>
          <w:fldChar w:fldCharType="separate"/>
        </w:r>
        <w:r w:rsidR="00674C7A">
          <w:rPr>
            <w:noProof/>
            <w:webHidden/>
          </w:rPr>
          <w:t>6</w:t>
        </w:r>
        <w:r w:rsidR="00674C7A">
          <w:rPr>
            <w:noProof/>
            <w:webHidden/>
          </w:rPr>
          <w:fldChar w:fldCharType="end"/>
        </w:r>
      </w:hyperlink>
    </w:p>
    <w:p w14:paraId="3D0E3EF6" w14:textId="033E9163" w:rsidR="00674C7A" w:rsidRDefault="00000000">
      <w:pPr>
        <w:pStyle w:val="TDC2"/>
        <w:tabs>
          <w:tab w:val="left" w:pos="960"/>
          <w:tab w:val="right" w:leader="dot" w:pos="8949"/>
        </w:tabs>
        <w:rPr>
          <w:noProof/>
          <w:kern w:val="2"/>
          <w:szCs w:val="24"/>
          <w:lang w:eastAsia="es-ES_tradnl"/>
          <w14:ligatures w14:val="standardContextual"/>
        </w:rPr>
      </w:pPr>
      <w:hyperlink w:anchor="_Toc164189039" w:history="1">
        <w:r w:rsidR="00674C7A" w:rsidRPr="002915E6">
          <w:rPr>
            <w:rStyle w:val="Hipervnculo"/>
            <w:noProof/>
          </w:rPr>
          <w:t>2.5.</w:t>
        </w:r>
        <w:r w:rsidR="00674C7A">
          <w:rPr>
            <w:noProof/>
            <w:kern w:val="2"/>
            <w:szCs w:val="24"/>
            <w:lang w:eastAsia="es-ES_tradnl"/>
            <w14:ligatures w14:val="standardContextual"/>
          </w:rPr>
          <w:tab/>
        </w:r>
        <w:r w:rsidR="00674C7A" w:rsidRPr="002915E6">
          <w:rPr>
            <w:rStyle w:val="Hipervnculo"/>
            <w:noProof/>
          </w:rPr>
          <w:t>Funcionalidades Ausentes en Común</w:t>
        </w:r>
        <w:r w:rsidR="00674C7A">
          <w:rPr>
            <w:noProof/>
            <w:webHidden/>
          </w:rPr>
          <w:tab/>
        </w:r>
        <w:r w:rsidR="00674C7A">
          <w:rPr>
            <w:noProof/>
            <w:webHidden/>
          </w:rPr>
          <w:fldChar w:fldCharType="begin"/>
        </w:r>
        <w:r w:rsidR="00674C7A">
          <w:rPr>
            <w:noProof/>
            <w:webHidden/>
          </w:rPr>
          <w:instrText xml:space="preserve"> PAGEREF _Toc164189039 \h </w:instrText>
        </w:r>
        <w:r w:rsidR="00674C7A">
          <w:rPr>
            <w:noProof/>
            <w:webHidden/>
          </w:rPr>
        </w:r>
        <w:r w:rsidR="00674C7A">
          <w:rPr>
            <w:noProof/>
            <w:webHidden/>
          </w:rPr>
          <w:fldChar w:fldCharType="separate"/>
        </w:r>
        <w:r w:rsidR="00674C7A">
          <w:rPr>
            <w:noProof/>
            <w:webHidden/>
          </w:rPr>
          <w:t>7</w:t>
        </w:r>
        <w:r w:rsidR="00674C7A">
          <w:rPr>
            <w:noProof/>
            <w:webHidden/>
          </w:rPr>
          <w:fldChar w:fldCharType="end"/>
        </w:r>
      </w:hyperlink>
    </w:p>
    <w:p w14:paraId="6692369C" w14:textId="11D71A0B"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40" w:history="1">
        <w:r w:rsidR="00674C7A" w:rsidRPr="002915E6">
          <w:rPr>
            <w:rStyle w:val="Hipervnculo"/>
          </w:rPr>
          <w:t>3.</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Objetivos</w:t>
        </w:r>
        <w:r w:rsidR="00674C7A">
          <w:rPr>
            <w:webHidden/>
          </w:rPr>
          <w:tab/>
        </w:r>
        <w:r w:rsidR="00674C7A">
          <w:rPr>
            <w:webHidden/>
          </w:rPr>
          <w:fldChar w:fldCharType="begin"/>
        </w:r>
        <w:r w:rsidR="00674C7A">
          <w:rPr>
            <w:webHidden/>
          </w:rPr>
          <w:instrText xml:space="preserve"> PAGEREF _Toc164189040 \h </w:instrText>
        </w:r>
        <w:r w:rsidR="00674C7A">
          <w:rPr>
            <w:webHidden/>
          </w:rPr>
        </w:r>
        <w:r w:rsidR="00674C7A">
          <w:rPr>
            <w:webHidden/>
          </w:rPr>
          <w:fldChar w:fldCharType="separate"/>
        </w:r>
        <w:r w:rsidR="00674C7A">
          <w:rPr>
            <w:webHidden/>
          </w:rPr>
          <w:t>9</w:t>
        </w:r>
        <w:r w:rsidR="00674C7A">
          <w:rPr>
            <w:webHidden/>
          </w:rPr>
          <w:fldChar w:fldCharType="end"/>
        </w:r>
      </w:hyperlink>
    </w:p>
    <w:p w14:paraId="1245F74F" w14:textId="4C8FEE44" w:rsidR="00674C7A" w:rsidRDefault="00000000">
      <w:pPr>
        <w:pStyle w:val="TDC2"/>
        <w:tabs>
          <w:tab w:val="left" w:pos="960"/>
          <w:tab w:val="right" w:leader="dot" w:pos="8949"/>
        </w:tabs>
        <w:rPr>
          <w:noProof/>
          <w:kern w:val="2"/>
          <w:szCs w:val="24"/>
          <w:lang w:eastAsia="es-ES_tradnl"/>
          <w14:ligatures w14:val="standardContextual"/>
        </w:rPr>
      </w:pPr>
      <w:hyperlink w:anchor="_Toc164189041" w:history="1">
        <w:r w:rsidR="00674C7A" w:rsidRPr="002915E6">
          <w:rPr>
            <w:rStyle w:val="Hipervnculo"/>
            <w:noProof/>
          </w:rPr>
          <w:t>3.1.</w:t>
        </w:r>
        <w:r w:rsidR="00674C7A">
          <w:rPr>
            <w:noProof/>
            <w:kern w:val="2"/>
            <w:szCs w:val="24"/>
            <w:lang w:eastAsia="es-ES_tradnl"/>
            <w14:ligatures w14:val="standardContextual"/>
          </w:rPr>
          <w:tab/>
        </w:r>
        <w:r w:rsidR="00674C7A" w:rsidRPr="002915E6">
          <w:rPr>
            <w:rStyle w:val="Hipervnculo"/>
            <w:noProof/>
          </w:rPr>
          <w:t>Objetivo general</w:t>
        </w:r>
        <w:r w:rsidR="00674C7A">
          <w:rPr>
            <w:noProof/>
            <w:webHidden/>
          </w:rPr>
          <w:tab/>
        </w:r>
        <w:r w:rsidR="00674C7A">
          <w:rPr>
            <w:noProof/>
            <w:webHidden/>
          </w:rPr>
          <w:fldChar w:fldCharType="begin"/>
        </w:r>
        <w:r w:rsidR="00674C7A">
          <w:rPr>
            <w:noProof/>
            <w:webHidden/>
          </w:rPr>
          <w:instrText xml:space="preserve"> PAGEREF _Toc164189041 \h </w:instrText>
        </w:r>
        <w:r w:rsidR="00674C7A">
          <w:rPr>
            <w:noProof/>
            <w:webHidden/>
          </w:rPr>
        </w:r>
        <w:r w:rsidR="00674C7A">
          <w:rPr>
            <w:noProof/>
            <w:webHidden/>
          </w:rPr>
          <w:fldChar w:fldCharType="separate"/>
        </w:r>
        <w:r w:rsidR="00674C7A">
          <w:rPr>
            <w:noProof/>
            <w:webHidden/>
          </w:rPr>
          <w:t>9</w:t>
        </w:r>
        <w:r w:rsidR="00674C7A">
          <w:rPr>
            <w:noProof/>
            <w:webHidden/>
          </w:rPr>
          <w:fldChar w:fldCharType="end"/>
        </w:r>
      </w:hyperlink>
    </w:p>
    <w:p w14:paraId="212D561C" w14:textId="4B2317D7" w:rsidR="00674C7A" w:rsidRDefault="00000000">
      <w:pPr>
        <w:pStyle w:val="TDC2"/>
        <w:tabs>
          <w:tab w:val="left" w:pos="960"/>
          <w:tab w:val="right" w:leader="dot" w:pos="8949"/>
        </w:tabs>
        <w:rPr>
          <w:noProof/>
          <w:kern w:val="2"/>
          <w:szCs w:val="24"/>
          <w:lang w:eastAsia="es-ES_tradnl"/>
          <w14:ligatures w14:val="standardContextual"/>
        </w:rPr>
      </w:pPr>
      <w:hyperlink w:anchor="_Toc164189042" w:history="1">
        <w:r w:rsidR="00674C7A" w:rsidRPr="002915E6">
          <w:rPr>
            <w:rStyle w:val="Hipervnculo"/>
            <w:noProof/>
          </w:rPr>
          <w:t>3.2.</w:t>
        </w:r>
        <w:r w:rsidR="00674C7A">
          <w:rPr>
            <w:noProof/>
            <w:kern w:val="2"/>
            <w:szCs w:val="24"/>
            <w:lang w:eastAsia="es-ES_tradnl"/>
            <w14:ligatures w14:val="standardContextual"/>
          </w:rPr>
          <w:tab/>
        </w:r>
        <w:r w:rsidR="00674C7A" w:rsidRPr="002915E6">
          <w:rPr>
            <w:rStyle w:val="Hipervnculo"/>
            <w:noProof/>
          </w:rPr>
          <w:t>Lista de objetivos específicos</w:t>
        </w:r>
        <w:r w:rsidR="00674C7A">
          <w:rPr>
            <w:noProof/>
            <w:webHidden/>
          </w:rPr>
          <w:tab/>
        </w:r>
        <w:r w:rsidR="00674C7A">
          <w:rPr>
            <w:noProof/>
            <w:webHidden/>
          </w:rPr>
          <w:fldChar w:fldCharType="begin"/>
        </w:r>
        <w:r w:rsidR="00674C7A">
          <w:rPr>
            <w:noProof/>
            <w:webHidden/>
          </w:rPr>
          <w:instrText xml:space="preserve"> PAGEREF _Toc164189042 \h </w:instrText>
        </w:r>
        <w:r w:rsidR="00674C7A">
          <w:rPr>
            <w:noProof/>
            <w:webHidden/>
          </w:rPr>
        </w:r>
        <w:r w:rsidR="00674C7A">
          <w:rPr>
            <w:noProof/>
            <w:webHidden/>
          </w:rPr>
          <w:fldChar w:fldCharType="separate"/>
        </w:r>
        <w:r w:rsidR="00674C7A">
          <w:rPr>
            <w:noProof/>
            <w:webHidden/>
          </w:rPr>
          <w:t>10</w:t>
        </w:r>
        <w:r w:rsidR="00674C7A">
          <w:rPr>
            <w:noProof/>
            <w:webHidden/>
          </w:rPr>
          <w:fldChar w:fldCharType="end"/>
        </w:r>
      </w:hyperlink>
    </w:p>
    <w:p w14:paraId="634D43CA" w14:textId="17EC9DFA" w:rsidR="00674C7A" w:rsidRDefault="00000000">
      <w:pPr>
        <w:pStyle w:val="TDC2"/>
        <w:tabs>
          <w:tab w:val="left" w:pos="960"/>
          <w:tab w:val="right" w:leader="dot" w:pos="8949"/>
        </w:tabs>
        <w:rPr>
          <w:noProof/>
          <w:kern w:val="2"/>
          <w:szCs w:val="24"/>
          <w:lang w:eastAsia="es-ES_tradnl"/>
          <w14:ligatures w14:val="standardContextual"/>
        </w:rPr>
      </w:pPr>
      <w:hyperlink w:anchor="_Toc164189043" w:history="1">
        <w:r w:rsidR="00674C7A" w:rsidRPr="002915E6">
          <w:rPr>
            <w:rStyle w:val="Hipervnculo"/>
            <w:noProof/>
          </w:rPr>
          <w:t>3.3.</w:t>
        </w:r>
        <w:r w:rsidR="00674C7A">
          <w:rPr>
            <w:noProof/>
            <w:kern w:val="2"/>
            <w:szCs w:val="24"/>
            <w:lang w:eastAsia="es-ES_tradnl"/>
            <w14:ligatures w14:val="standardContextual"/>
          </w:rPr>
          <w:tab/>
        </w:r>
        <w:r w:rsidR="00674C7A" w:rsidRPr="002915E6">
          <w:rPr>
            <w:rStyle w:val="Hipervnculo"/>
            <w:noProof/>
          </w:rPr>
          <w:t>Métodos de Validación</w:t>
        </w:r>
        <w:r w:rsidR="00674C7A">
          <w:rPr>
            <w:noProof/>
            <w:webHidden/>
          </w:rPr>
          <w:tab/>
        </w:r>
        <w:r w:rsidR="00674C7A">
          <w:rPr>
            <w:noProof/>
            <w:webHidden/>
          </w:rPr>
          <w:fldChar w:fldCharType="begin"/>
        </w:r>
        <w:r w:rsidR="00674C7A">
          <w:rPr>
            <w:noProof/>
            <w:webHidden/>
          </w:rPr>
          <w:instrText xml:space="preserve"> PAGEREF _Toc164189043 \h </w:instrText>
        </w:r>
        <w:r w:rsidR="00674C7A">
          <w:rPr>
            <w:noProof/>
            <w:webHidden/>
          </w:rPr>
        </w:r>
        <w:r w:rsidR="00674C7A">
          <w:rPr>
            <w:noProof/>
            <w:webHidden/>
          </w:rPr>
          <w:fldChar w:fldCharType="separate"/>
        </w:r>
        <w:r w:rsidR="00674C7A">
          <w:rPr>
            <w:noProof/>
            <w:webHidden/>
          </w:rPr>
          <w:t>10</w:t>
        </w:r>
        <w:r w:rsidR="00674C7A">
          <w:rPr>
            <w:noProof/>
            <w:webHidden/>
          </w:rPr>
          <w:fldChar w:fldCharType="end"/>
        </w:r>
      </w:hyperlink>
    </w:p>
    <w:p w14:paraId="262E917F" w14:textId="3BDDEC0E"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44" w:history="1">
        <w:r w:rsidR="00674C7A" w:rsidRPr="002915E6">
          <w:rPr>
            <w:rStyle w:val="Hipervnculo"/>
          </w:rPr>
          <w:t>4.</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Plan de Desarrollo del Proyecto</w:t>
        </w:r>
        <w:r w:rsidR="00674C7A">
          <w:rPr>
            <w:webHidden/>
          </w:rPr>
          <w:tab/>
        </w:r>
        <w:r w:rsidR="00674C7A">
          <w:rPr>
            <w:webHidden/>
          </w:rPr>
          <w:fldChar w:fldCharType="begin"/>
        </w:r>
        <w:r w:rsidR="00674C7A">
          <w:rPr>
            <w:webHidden/>
          </w:rPr>
          <w:instrText xml:space="preserve"> PAGEREF _Toc164189044 \h </w:instrText>
        </w:r>
        <w:r w:rsidR="00674C7A">
          <w:rPr>
            <w:webHidden/>
          </w:rPr>
        </w:r>
        <w:r w:rsidR="00674C7A">
          <w:rPr>
            <w:webHidden/>
          </w:rPr>
          <w:fldChar w:fldCharType="separate"/>
        </w:r>
        <w:r w:rsidR="00674C7A">
          <w:rPr>
            <w:webHidden/>
          </w:rPr>
          <w:t>11</w:t>
        </w:r>
        <w:r w:rsidR="00674C7A">
          <w:rPr>
            <w:webHidden/>
          </w:rPr>
          <w:fldChar w:fldCharType="end"/>
        </w:r>
      </w:hyperlink>
    </w:p>
    <w:p w14:paraId="63908B4D" w14:textId="6A1ECED8" w:rsidR="00674C7A" w:rsidRDefault="00000000">
      <w:pPr>
        <w:pStyle w:val="TDC2"/>
        <w:tabs>
          <w:tab w:val="left" w:pos="960"/>
          <w:tab w:val="right" w:leader="dot" w:pos="8949"/>
        </w:tabs>
        <w:rPr>
          <w:noProof/>
          <w:kern w:val="2"/>
          <w:szCs w:val="24"/>
          <w:lang w:eastAsia="es-ES_tradnl"/>
          <w14:ligatures w14:val="standardContextual"/>
        </w:rPr>
      </w:pPr>
      <w:hyperlink w:anchor="_Toc164189045" w:history="1">
        <w:r w:rsidR="00674C7A" w:rsidRPr="002915E6">
          <w:rPr>
            <w:rStyle w:val="Hipervnculo"/>
            <w:noProof/>
          </w:rPr>
          <w:t>4.1.</w:t>
        </w:r>
        <w:r w:rsidR="00674C7A">
          <w:rPr>
            <w:noProof/>
            <w:kern w:val="2"/>
            <w:szCs w:val="24"/>
            <w:lang w:eastAsia="es-ES_tradnl"/>
            <w14:ligatures w14:val="standardContextual"/>
          </w:rPr>
          <w:tab/>
        </w:r>
        <w:r w:rsidR="00674C7A" w:rsidRPr="002915E6">
          <w:rPr>
            <w:rStyle w:val="Hipervnculo"/>
            <w:noProof/>
          </w:rPr>
          <w:t>Metodología</w:t>
        </w:r>
        <w:r w:rsidR="00674C7A">
          <w:rPr>
            <w:noProof/>
            <w:webHidden/>
          </w:rPr>
          <w:tab/>
        </w:r>
        <w:r w:rsidR="00674C7A">
          <w:rPr>
            <w:noProof/>
            <w:webHidden/>
          </w:rPr>
          <w:fldChar w:fldCharType="begin"/>
        </w:r>
        <w:r w:rsidR="00674C7A">
          <w:rPr>
            <w:noProof/>
            <w:webHidden/>
          </w:rPr>
          <w:instrText xml:space="preserve"> PAGEREF _Toc164189045 \h </w:instrText>
        </w:r>
        <w:r w:rsidR="00674C7A">
          <w:rPr>
            <w:noProof/>
            <w:webHidden/>
          </w:rPr>
        </w:r>
        <w:r w:rsidR="00674C7A">
          <w:rPr>
            <w:noProof/>
            <w:webHidden/>
          </w:rPr>
          <w:fldChar w:fldCharType="separate"/>
        </w:r>
        <w:r w:rsidR="00674C7A">
          <w:rPr>
            <w:noProof/>
            <w:webHidden/>
          </w:rPr>
          <w:t>11</w:t>
        </w:r>
        <w:r w:rsidR="00674C7A">
          <w:rPr>
            <w:noProof/>
            <w:webHidden/>
          </w:rPr>
          <w:fldChar w:fldCharType="end"/>
        </w:r>
      </w:hyperlink>
    </w:p>
    <w:p w14:paraId="3B3D04D4" w14:textId="21F07B50" w:rsidR="00674C7A" w:rsidRDefault="00000000">
      <w:pPr>
        <w:pStyle w:val="TDC2"/>
        <w:tabs>
          <w:tab w:val="left" w:pos="960"/>
          <w:tab w:val="right" w:leader="dot" w:pos="8949"/>
        </w:tabs>
        <w:rPr>
          <w:noProof/>
          <w:kern w:val="2"/>
          <w:szCs w:val="24"/>
          <w:lang w:eastAsia="es-ES_tradnl"/>
          <w14:ligatures w14:val="standardContextual"/>
        </w:rPr>
      </w:pPr>
      <w:hyperlink w:anchor="_Toc164189046" w:history="1">
        <w:r w:rsidR="00674C7A" w:rsidRPr="002915E6">
          <w:rPr>
            <w:rStyle w:val="Hipervnculo"/>
            <w:noProof/>
          </w:rPr>
          <w:t>4.2.</w:t>
        </w:r>
        <w:r w:rsidR="00674C7A">
          <w:rPr>
            <w:noProof/>
            <w:kern w:val="2"/>
            <w:szCs w:val="24"/>
            <w:lang w:eastAsia="es-ES_tradnl"/>
            <w14:ligatures w14:val="standardContextual"/>
          </w:rPr>
          <w:tab/>
        </w:r>
        <w:r w:rsidR="00674C7A" w:rsidRPr="002915E6">
          <w:rPr>
            <w:rStyle w:val="Hipervnculo"/>
            <w:noProof/>
          </w:rPr>
          <w:t>Tecnologías</w:t>
        </w:r>
        <w:r w:rsidR="00674C7A">
          <w:rPr>
            <w:noProof/>
            <w:webHidden/>
          </w:rPr>
          <w:tab/>
        </w:r>
        <w:r w:rsidR="00674C7A">
          <w:rPr>
            <w:noProof/>
            <w:webHidden/>
          </w:rPr>
          <w:fldChar w:fldCharType="begin"/>
        </w:r>
        <w:r w:rsidR="00674C7A">
          <w:rPr>
            <w:noProof/>
            <w:webHidden/>
          </w:rPr>
          <w:instrText xml:space="preserve"> PAGEREF _Toc164189046 \h </w:instrText>
        </w:r>
        <w:r w:rsidR="00674C7A">
          <w:rPr>
            <w:noProof/>
            <w:webHidden/>
          </w:rPr>
        </w:r>
        <w:r w:rsidR="00674C7A">
          <w:rPr>
            <w:noProof/>
            <w:webHidden/>
          </w:rPr>
          <w:fldChar w:fldCharType="separate"/>
        </w:r>
        <w:r w:rsidR="00674C7A">
          <w:rPr>
            <w:noProof/>
            <w:webHidden/>
          </w:rPr>
          <w:t>13</w:t>
        </w:r>
        <w:r w:rsidR="00674C7A">
          <w:rPr>
            <w:noProof/>
            <w:webHidden/>
          </w:rPr>
          <w:fldChar w:fldCharType="end"/>
        </w:r>
      </w:hyperlink>
    </w:p>
    <w:p w14:paraId="2EEF1C86" w14:textId="49B49C1A" w:rsidR="00674C7A" w:rsidRDefault="00000000">
      <w:pPr>
        <w:pStyle w:val="TDC2"/>
        <w:tabs>
          <w:tab w:val="left" w:pos="960"/>
          <w:tab w:val="right" w:leader="dot" w:pos="8949"/>
        </w:tabs>
        <w:rPr>
          <w:noProof/>
          <w:kern w:val="2"/>
          <w:szCs w:val="24"/>
          <w:lang w:eastAsia="es-ES_tradnl"/>
          <w14:ligatures w14:val="standardContextual"/>
        </w:rPr>
      </w:pPr>
      <w:hyperlink w:anchor="_Toc164189047" w:history="1">
        <w:r w:rsidR="00674C7A" w:rsidRPr="002915E6">
          <w:rPr>
            <w:rStyle w:val="Hipervnculo"/>
            <w:noProof/>
          </w:rPr>
          <w:t>4.3.</w:t>
        </w:r>
        <w:r w:rsidR="00674C7A">
          <w:rPr>
            <w:noProof/>
            <w:kern w:val="2"/>
            <w:szCs w:val="24"/>
            <w:lang w:eastAsia="es-ES_tradnl"/>
            <w14:ligatures w14:val="standardContextual"/>
          </w:rPr>
          <w:tab/>
        </w:r>
        <w:r w:rsidR="00674C7A" w:rsidRPr="002915E6">
          <w:rPr>
            <w:rStyle w:val="Hipervnculo"/>
            <w:noProof/>
          </w:rPr>
          <w:t>Plan de desarrollo del proyecto</w:t>
        </w:r>
        <w:r w:rsidR="00674C7A">
          <w:rPr>
            <w:noProof/>
            <w:webHidden/>
          </w:rPr>
          <w:tab/>
        </w:r>
        <w:r w:rsidR="00674C7A">
          <w:rPr>
            <w:noProof/>
            <w:webHidden/>
          </w:rPr>
          <w:fldChar w:fldCharType="begin"/>
        </w:r>
        <w:r w:rsidR="00674C7A">
          <w:rPr>
            <w:noProof/>
            <w:webHidden/>
          </w:rPr>
          <w:instrText xml:space="preserve"> PAGEREF _Toc164189047 \h </w:instrText>
        </w:r>
        <w:r w:rsidR="00674C7A">
          <w:rPr>
            <w:noProof/>
            <w:webHidden/>
          </w:rPr>
        </w:r>
        <w:r w:rsidR="00674C7A">
          <w:rPr>
            <w:noProof/>
            <w:webHidden/>
          </w:rPr>
          <w:fldChar w:fldCharType="separate"/>
        </w:r>
        <w:r w:rsidR="00674C7A">
          <w:rPr>
            <w:noProof/>
            <w:webHidden/>
          </w:rPr>
          <w:t>15</w:t>
        </w:r>
        <w:r w:rsidR="00674C7A">
          <w:rPr>
            <w:noProof/>
            <w:webHidden/>
          </w:rPr>
          <w:fldChar w:fldCharType="end"/>
        </w:r>
      </w:hyperlink>
    </w:p>
    <w:p w14:paraId="2625FC8D" w14:textId="0E736287"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48" w:history="1">
        <w:r w:rsidR="00674C7A" w:rsidRPr="002915E6">
          <w:rPr>
            <w:rStyle w:val="Hipervnculo"/>
            <w:noProof/>
          </w:rPr>
          <w:t>4.3.1.</w:t>
        </w:r>
        <w:r w:rsidR="00674C7A">
          <w:rPr>
            <w:rFonts w:cstheme="minorBidi"/>
            <w:noProof/>
            <w:kern w:val="2"/>
            <w:sz w:val="24"/>
            <w:szCs w:val="24"/>
            <w:lang w:eastAsia="es-ES_tradnl"/>
            <w14:ligatures w14:val="standardContextual"/>
          </w:rPr>
          <w:tab/>
        </w:r>
        <w:r w:rsidR="00674C7A" w:rsidRPr="002915E6">
          <w:rPr>
            <w:rStyle w:val="Hipervnculo"/>
            <w:noProof/>
          </w:rPr>
          <w:t>PT1 - Análisis de Requisitos</w:t>
        </w:r>
        <w:r w:rsidR="00674C7A">
          <w:rPr>
            <w:noProof/>
            <w:webHidden/>
          </w:rPr>
          <w:tab/>
        </w:r>
        <w:r w:rsidR="00674C7A">
          <w:rPr>
            <w:noProof/>
            <w:webHidden/>
          </w:rPr>
          <w:fldChar w:fldCharType="begin"/>
        </w:r>
        <w:r w:rsidR="00674C7A">
          <w:rPr>
            <w:noProof/>
            <w:webHidden/>
          </w:rPr>
          <w:instrText xml:space="preserve"> PAGEREF _Toc164189048 \h </w:instrText>
        </w:r>
        <w:r w:rsidR="00674C7A">
          <w:rPr>
            <w:noProof/>
            <w:webHidden/>
          </w:rPr>
        </w:r>
        <w:r w:rsidR="00674C7A">
          <w:rPr>
            <w:noProof/>
            <w:webHidden/>
          </w:rPr>
          <w:fldChar w:fldCharType="separate"/>
        </w:r>
        <w:r w:rsidR="00674C7A">
          <w:rPr>
            <w:noProof/>
            <w:webHidden/>
          </w:rPr>
          <w:t>15</w:t>
        </w:r>
        <w:r w:rsidR="00674C7A">
          <w:rPr>
            <w:noProof/>
            <w:webHidden/>
          </w:rPr>
          <w:fldChar w:fldCharType="end"/>
        </w:r>
      </w:hyperlink>
    </w:p>
    <w:p w14:paraId="1A5665B9" w14:textId="1C468EE5"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49" w:history="1">
        <w:r w:rsidR="00674C7A" w:rsidRPr="002915E6">
          <w:rPr>
            <w:rStyle w:val="Hipervnculo"/>
            <w:noProof/>
          </w:rPr>
          <w:t>4.3.2.</w:t>
        </w:r>
        <w:r w:rsidR="00674C7A">
          <w:rPr>
            <w:rFonts w:cstheme="minorBidi"/>
            <w:noProof/>
            <w:kern w:val="2"/>
            <w:sz w:val="24"/>
            <w:szCs w:val="24"/>
            <w:lang w:eastAsia="es-ES_tradnl"/>
            <w14:ligatures w14:val="standardContextual"/>
          </w:rPr>
          <w:tab/>
        </w:r>
        <w:r w:rsidR="00674C7A" w:rsidRPr="002915E6">
          <w:rPr>
            <w:rStyle w:val="Hipervnculo"/>
            <w:noProof/>
          </w:rPr>
          <w:t>PT2 - Diseño de Interfaz de Usuario</w:t>
        </w:r>
        <w:r w:rsidR="00674C7A">
          <w:rPr>
            <w:noProof/>
            <w:webHidden/>
          </w:rPr>
          <w:tab/>
        </w:r>
        <w:r w:rsidR="00674C7A">
          <w:rPr>
            <w:noProof/>
            <w:webHidden/>
          </w:rPr>
          <w:fldChar w:fldCharType="begin"/>
        </w:r>
        <w:r w:rsidR="00674C7A">
          <w:rPr>
            <w:noProof/>
            <w:webHidden/>
          </w:rPr>
          <w:instrText xml:space="preserve"> PAGEREF _Toc164189049 \h </w:instrText>
        </w:r>
        <w:r w:rsidR="00674C7A">
          <w:rPr>
            <w:noProof/>
            <w:webHidden/>
          </w:rPr>
        </w:r>
        <w:r w:rsidR="00674C7A">
          <w:rPr>
            <w:noProof/>
            <w:webHidden/>
          </w:rPr>
          <w:fldChar w:fldCharType="separate"/>
        </w:r>
        <w:r w:rsidR="00674C7A">
          <w:rPr>
            <w:noProof/>
            <w:webHidden/>
          </w:rPr>
          <w:t>16</w:t>
        </w:r>
        <w:r w:rsidR="00674C7A">
          <w:rPr>
            <w:noProof/>
            <w:webHidden/>
          </w:rPr>
          <w:fldChar w:fldCharType="end"/>
        </w:r>
      </w:hyperlink>
    </w:p>
    <w:p w14:paraId="7F891C08" w14:textId="2DCC73F5"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50" w:history="1">
        <w:r w:rsidR="00674C7A" w:rsidRPr="002915E6">
          <w:rPr>
            <w:rStyle w:val="Hipervnculo"/>
            <w:noProof/>
          </w:rPr>
          <w:t>4.3.3.</w:t>
        </w:r>
        <w:r w:rsidR="00674C7A">
          <w:rPr>
            <w:rFonts w:cstheme="minorBidi"/>
            <w:noProof/>
            <w:kern w:val="2"/>
            <w:sz w:val="24"/>
            <w:szCs w:val="24"/>
            <w:lang w:eastAsia="es-ES_tradnl"/>
            <w14:ligatures w14:val="standardContextual"/>
          </w:rPr>
          <w:tab/>
        </w:r>
        <w:r w:rsidR="00674C7A" w:rsidRPr="002915E6">
          <w:rPr>
            <w:rStyle w:val="Hipervnculo"/>
            <w:noProof/>
          </w:rPr>
          <w:t>PT3 – Desarrollo y configuración del Backend</w:t>
        </w:r>
        <w:r w:rsidR="00674C7A">
          <w:rPr>
            <w:noProof/>
            <w:webHidden/>
          </w:rPr>
          <w:tab/>
        </w:r>
        <w:r w:rsidR="00674C7A">
          <w:rPr>
            <w:noProof/>
            <w:webHidden/>
          </w:rPr>
          <w:fldChar w:fldCharType="begin"/>
        </w:r>
        <w:r w:rsidR="00674C7A">
          <w:rPr>
            <w:noProof/>
            <w:webHidden/>
          </w:rPr>
          <w:instrText xml:space="preserve"> PAGEREF _Toc164189050 \h </w:instrText>
        </w:r>
        <w:r w:rsidR="00674C7A">
          <w:rPr>
            <w:noProof/>
            <w:webHidden/>
          </w:rPr>
        </w:r>
        <w:r w:rsidR="00674C7A">
          <w:rPr>
            <w:noProof/>
            <w:webHidden/>
          </w:rPr>
          <w:fldChar w:fldCharType="separate"/>
        </w:r>
        <w:r w:rsidR="00674C7A">
          <w:rPr>
            <w:noProof/>
            <w:webHidden/>
          </w:rPr>
          <w:t>17</w:t>
        </w:r>
        <w:r w:rsidR="00674C7A">
          <w:rPr>
            <w:noProof/>
            <w:webHidden/>
          </w:rPr>
          <w:fldChar w:fldCharType="end"/>
        </w:r>
      </w:hyperlink>
    </w:p>
    <w:p w14:paraId="4A055717" w14:textId="5DED6777"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51" w:history="1">
        <w:r w:rsidR="00674C7A" w:rsidRPr="002915E6">
          <w:rPr>
            <w:rStyle w:val="Hipervnculo"/>
            <w:noProof/>
          </w:rPr>
          <w:t>4.3.4.</w:t>
        </w:r>
        <w:r w:rsidR="00674C7A">
          <w:rPr>
            <w:rFonts w:cstheme="minorBidi"/>
            <w:noProof/>
            <w:kern w:val="2"/>
            <w:sz w:val="24"/>
            <w:szCs w:val="24"/>
            <w:lang w:eastAsia="es-ES_tradnl"/>
            <w14:ligatures w14:val="standardContextual"/>
          </w:rPr>
          <w:tab/>
        </w:r>
        <w:r w:rsidR="00674C7A" w:rsidRPr="002915E6">
          <w:rPr>
            <w:rStyle w:val="Hipervnculo"/>
            <w:noProof/>
          </w:rPr>
          <w:t>PT4 - Desarrollo del Frontend</w:t>
        </w:r>
        <w:r w:rsidR="00674C7A">
          <w:rPr>
            <w:noProof/>
            <w:webHidden/>
          </w:rPr>
          <w:tab/>
        </w:r>
        <w:r w:rsidR="00674C7A">
          <w:rPr>
            <w:noProof/>
            <w:webHidden/>
          </w:rPr>
          <w:fldChar w:fldCharType="begin"/>
        </w:r>
        <w:r w:rsidR="00674C7A">
          <w:rPr>
            <w:noProof/>
            <w:webHidden/>
          </w:rPr>
          <w:instrText xml:space="preserve"> PAGEREF _Toc164189051 \h </w:instrText>
        </w:r>
        <w:r w:rsidR="00674C7A">
          <w:rPr>
            <w:noProof/>
            <w:webHidden/>
          </w:rPr>
        </w:r>
        <w:r w:rsidR="00674C7A">
          <w:rPr>
            <w:noProof/>
            <w:webHidden/>
          </w:rPr>
          <w:fldChar w:fldCharType="separate"/>
        </w:r>
        <w:r w:rsidR="00674C7A">
          <w:rPr>
            <w:noProof/>
            <w:webHidden/>
          </w:rPr>
          <w:t>18</w:t>
        </w:r>
        <w:r w:rsidR="00674C7A">
          <w:rPr>
            <w:noProof/>
            <w:webHidden/>
          </w:rPr>
          <w:fldChar w:fldCharType="end"/>
        </w:r>
      </w:hyperlink>
    </w:p>
    <w:p w14:paraId="49EAF4AE" w14:textId="69782C0B"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52" w:history="1">
        <w:r w:rsidR="00674C7A" w:rsidRPr="002915E6">
          <w:rPr>
            <w:rStyle w:val="Hipervnculo"/>
            <w:noProof/>
          </w:rPr>
          <w:t>4.3.5.</w:t>
        </w:r>
        <w:r w:rsidR="00674C7A">
          <w:rPr>
            <w:rFonts w:cstheme="minorBidi"/>
            <w:noProof/>
            <w:kern w:val="2"/>
            <w:sz w:val="24"/>
            <w:szCs w:val="24"/>
            <w:lang w:eastAsia="es-ES_tradnl"/>
            <w14:ligatures w14:val="standardContextual"/>
          </w:rPr>
          <w:tab/>
        </w:r>
        <w:r w:rsidR="00674C7A" w:rsidRPr="002915E6">
          <w:rPr>
            <w:rStyle w:val="Hipervnculo"/>
            <w:noProof/>
          </w:rPr>
          <w:t>PT5 - Integración de UI con Backend</w:t>
        </w:r>
        <w:r w:rsidR="00674C7A">
          <w:rPr>
            <w:noProof/>
            <w:webHidden/>
          </w:rPr>
          <w:tab/>
        </w:r>
        <w:r w:rsidR="00674C7A">
          <w:rPr>
            <w:noProof/>
            <w:webHidden/>
          </w:rPr>
          <w:fldChar w:fldCharType="begin"/>
        </w:r>
        <w:r w:rsidR="00674C7A">
          <w:rPr>
            <w:noProof/>
            <w:webHidden/>
          </w:rPr>
          <w:instrText xml:space="preserve"> PAGEREF _Toc164189052 \h </w:instrText>
        </w:r>
        <w:r w:rsidR="00674C7A">
          <w:rPr>
            <w:noProof/>
            <w:webHidden/>
          </w:rPr>
        </w:r>
        <w:r w:rsidR="00674C7A">
          <w:rPr>
            <w:noProof/>
            <w:webHidden/>
          </w:rPr>
          <w:fldChar w:fldCharType="separate"/>
        </w:r>
        <w:r w:rsidR="00674C7A">
          <w:rPr>
            <w:noProof/>
            <w:webHidden/>
          </w:rPr>
          <w:t>19</w:t>
        </w:r>
        <w:r w:rsidR="00674C7A">
          <w:rPr>
            <w:noProof/>
            <w:webHidden/>
          </w:rPr>
          <w:fldChar w:fldCharType="end"/>
        </w:r>
      </w:hyperlink>
    </w:p>
    <w:p w14:paraId="55B9A38E" w14:textId="08533206"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53" w:history="1">
        <w:r w:rsidR="00674C7A" w:rsidRPr="002915E6">
          <w:rPr>
            <w:rStyle w:val="Hipervnculo"/>
            <w:noProof/>
          </w:rPr>
          <w:t>4.3.6.</w:t>
        </w:r>
        <w:r w:rsidR="00674C7A">
          <w:rPr>
            <w:rFonts w:cstheme="minorBidi"/>
            <w:noProof/>
            <w:kern w:val="2"/>
            <w:sz w:val="24"/>
            <w:szCs w:val="24"/>
            <w:lang w:eastAsia="es-ES_tradnl"/>
            <w14:ligatures w14:val="standardContextual"/>
          </w:rPr>
          <w:tab/>
        </w:r>
        <w:r w:rsidR="00674C7A" w:rsidRPr="002915E6">
          <w:rPr>
            <w:rStyle w:val="Hipervnculo"/>
            <w:noProof/>
          </w:rPr>
          <w:t>PT6 - Pruebas y Calidad</w:t>
        </w:r>
        <w:r w:rsidR="00674C7A">
          <w:rPr>
            <w:noProof/>
            <w:webHidden/>
          </w:rPr>
          <w:tab/>
        </w:r>
        <w:r w:rsidR="00674C7A">
          <w:rPr>
            <w:noProof/>
            <w:webHidden/>
          </w:rPr>
          <w:fldChar w:fldCharType="begin"/>
        </w:r>
        <w:r w:rsidR="00674C7A">
          <w:rPr>
            <w:noProof/>
            <w:webHidden/>
          </w:rPr>
          <w:instrText xml:space="preserve"> PAGEREF _Toc164189053 \h </w:instrText>
        </w:r>
        <w:r w:rsidR="00674C7A">
          <w:rPr>
            <w:noProof/>
            <w:webHidden/>
          </w:rPr>
        </w:r>
        <w:r w:rsidR="00674C7A">
          <w:rPr>
            <w:noProof/>
            <w:webHidden/>
          </w:rPr>
          <w:fldChar w:fldCharType="separate"/>
        </w:r>
        <w:r w:rsidR="00674C7A">
          <w:rPr>
            <w:noProof/>
            <w:webHidden/>
          </w:rPr>
          <w:t>19</w:t>
        </w:r>
        <w:r w:rsidR="00674C7A">
          <w:rPr>
            <w:noProof/>
            <w:webHidden/>
          </w:rPr>
          <w:fldChar w:fldCharType="end"/>
        </w:r>
      </w:hyperlink>
    </w:p>
    <w:p w14:paraId="4DC47173" w14:textId="6697DB49"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54" w:history="1">
        <w:r w:rsidR="00674C7A" w:rsidRPr="002915E6">
          <w:rPr>
            <w:rStyle w:val="Hipervnculo"/>
            <w:noProof/>
          </w:rPr>
          <w:t>4.3.7.</w:t>
        </w:r>
        <w:r w:rsidR="00674C7A">
          <w:rPr>
            <w:rFonts w:cstheme="minorBidi"/>
            <w:noProof/>
            <w:kern w:val="2"/>
            <w:sz w:val="24"/>
            <w:szCs w:val="24"/>
            <w:lang w:eastAsia="es-ES_tradnl"/>
            <w14:ligatures w14:val="standardContextual"/>
          </w:rPr>
          <w:tab/>
        </w:r>
        <w:r w:rsidR="00674C7A" w:rsidRPr="002915E6">
          <w:rPr>
            <w:rStyle w:val="Hipervnculo"/>
            <w:noProof/>
          </w:rPr>
          <w:t>PT7 - Preparación para el Lanzamiento</w:t>
        </w:r>
        <w:r w:rsidR="00674C7A">
          <w:rPr>
            <w:noProof/>
            <w:webHidden/>
          </w:rPr>
          <w:tab/>
        </w:r>
        <w:r w:rsidR="00674C7A">
          <w:rPr>
            <w:noProof/>
            <w:webHidden/>
          </w:rPr>
          <w:fldChar w:fldCharType="begin"/>
        </w:r>
        <w:r w:rsidR="00674C7A">
          <w:rPr>
            <w:noProof/>
            <w:webHidden/>
          </w:rPr>
          <w:instrText xml:space="preserve"> PAGEREF _Toc164189054 \h </w:instrText>
        </w:r>
        <w:r w:rsidR="00674C7A">
          <w:rPr>
            <w:noProof/>
            <w:webHidden/>
          </w:rPr>
        </w:r>
        <w:r w:rsidR="00674C7A">
          <w:rPr>
            <w:noProof/>
            <w:webHidden/>
          </w:rPr>
          <w:fldChar w:fldCharType="separate"/>
        </w:r>
        <w:r w:rsidR="00674C7A">
          <w:rPr>
            <w:noProof/>
            <w:webHidden/>
          </w:rPr>
          <w:t>20</w:t>
        </w:r>
        <w:r w:rsidR="00674C7A">
          <w:rPr>
            <w:noProof/>
            <w:webHidden/>
          </w:rPr>
          <w:fldChar w:fldCharType="end"/>
        </w:r>
      </w:hyperlink>
    </w:p>
    <w:p w14:paraId="04413414" w14:textId="3A3502A7" w:rsidR="00674C7A" w:rsidRDefault="00000000">
      <w:pPr>
        <w:pStyle w:val="TDC2"/>
        <w:tabs>
          <w:tab w:val="left" w:pos="960"/>
          <w:tab w:val="right" w:leader="dot" w:pos="8949"/>
        </w:tabs>
        <w:rPr>
          <w:noProof/>
          <w:kern w:val="2"/>
          <w:szCs w:val="24"/>
          <w:lang w:eastAsia="es-ES_tradnl"/>
          <w14:ligatures w14:val="standardContextual"/>
        </w:rPr>
      </w:pPr>
      <w:hyperlink w:anchor="_Toc164189055" w:history="1">
        <w:r w:rsidR="00674C7A" w:rsidRPr="002915E6">
          <w:rPr>
            <w:rStyle w:val="Hipervnculo"/>
            <w:noProof/>
          </w:rPr>
          <w:t>4.4.</w:t>
        </w:r>
        <w:r w:rsidR="00674C7A">
          <w:rPr>
            <w:noProof/>
            <w:kern w:val="2"/>
            <w:szCs w:val="24"/>
            <w:lang w:eastAsia="es-ES_tradnl"/>
            <w14:ligatures w14:val="standardContextual"/>
          </w:rPr>
          <w:tab/>
        </w:r>
        <w:r w:rsidR="00674C7A" w:rsidRPr="002915E6">
          <w:rPr>
            <w:rStyle w:val="Hipervnculo"/>
            <w:noProof/>
          </w:rPr>
          <w:t>Plan de Trabajo</w:t>
        </w:r>
        <w:r w:rsidR="00674C7A">
          <w:rPr>
            <w:noProof/>
            <w:webHidden/>
          </w:rPr>
          <w:tab/>
        </w:r>
        <w:r w:rsidR="00674C7A">
          <w:rPr>
            <w:noProof/>
            <w:webHidden/>
          </w:rPr>
          <w:fldChar w:fldCharType="begin"/>
        </w:r>
        <w:r w:rsidR="00674C7A">
          <w:rPr>
            <w:noProof/>
            <w:webHidden/>
          </w:rPr>
          <w:instrText xml:space="preserve"> PAGEREF _Toc164189055 \h </w:instrText>
        </w:r>
        <w:r w:rsidR="00674C7A">
          <w:rPr>
            <w:noProof/>
            <w:webHidden/>
          </w:rPr>
        </w:r>
        <w:r w:rsidR="00674C7A">
          <w:rPr>
            <w:noProof/>
            <w:webHidden/>
          </w:rPr>
          <w:fldChar w:fldCharType="separate"/>
        </w:r>
        <w:r w:rsidR="00674C7A">
          <w:rPr>
            <w:noProof/>
            <w:webHidden/>
          </w:rPr>
          <w:t>20</w:t>
        </w:r>
        <w:r w:rsidR="00674C7A">
          <w:rPr>
            <w:noProof/>
            <w:webHidden/>
          </w:rPr>
          <w:fldChar w:fldCharType="end"/>
        </w:r>
      </w:hyperlink>
    </w:p>
    <w:p w14:paraId="54779AF0" w14:textId="1F8AF400" w:rsidR="00674C7A" w:rsidRDefault="00000000">
      <w:pPr>
        <w:pStyle w:val="TDC2"/>
        <w:tabs>
          <w:tab w:val="left" w:pos="960"/>
          <w:tab w:val="right" w:leader="dot" w:pos="8949"/>
        </w:tabs>
        <w:rPr>
          <w:noProof/>
          <w:kern w:val="2"/>
          <w:szCs w:val="24"/>
          <w:lang w:eastAsia="es-ES_tradnl"/>
          <w14:ligatures w14:val="standardContextual"/>
        </w:rPr>
      </w:pPr>
      <w:hyperlink w:anchor="_Toc164189056" w:history="1">
        <w:r w:rsidR="00674C7A" w:rsidRPr="002915E6">
          <w:rPr>
            <w:rStyle w:val="Hipervnculo"/>
            <w:noProof/>
          </w:rPr>
          <w:t>4.5.</w:t>
        </w:r>
        <w:r w:rsidR="00674C7A">
          <w:rPr>
            <w:noProof/>
            <w:kern w:val="2"/>
            <w:szCs w:val="24"/>
            <w:lang w:eastAsia="es-ES_tradnl"/>
            <w14:ligatures w14:val="standardContextual"/>
          </w:rPr>
          <w:tab/>
        </w:r>
        <w:r w:rsidR="00674C7A" w:rsidRPr="002915E6">
          <w:rPr>
            <w:rStyle w:val="Hipervnculo"/>
            <w:noProof/>
          </w:rPr>
          <w:t>Recursos</w:t>
        </w:r>
        <w:r w:rsidR="00674C7A">
          <w:rPr>
            <w:noProof/>
            <w:webHidden/>
          </w:rPr>
          <w:tab/>
        </w:r>
        <w:r w:rsidR="00674C7A">
          <w:rPr>
            <w:noProof/>
            <w:webHidden/>
          </w:rPr>
          <w:fldChar w:fldCharType="begin"/>
        </w:r>
        <w:r w:rsidR="00674C7A">
          <w:rPr>
            <w:noProof/>
            <w:webHidden/>
          </w:rPr>
          <w:instrText xml:space="preserve"> PAGEREF _Toc164189056 \h </w:instrText>
        </w:r>
        <w:r w:rsidR="00674C7A">
          <w:rPr>
            <w:noProof/>
            <w:webHidden/>
          </w:rPr>
        </w:r>
        <w:r w:rsidR="00674C7A">
          <w:rPr>
            <w:noProof/>
            <w:webHidden/>
          </w:rPr>
          <w:fldChar w:fldCharType="separate"/>
        </w:r>
        <w:r w:rsidR="00674C7A">
          <w:rPr>
            <w:noProof/>
            <w:webHidden/>
          </w:rPr>
          <w:t>22</w:t>
        </w:r>
        <w:r w:rsidR="00674C7A">
          <w:rPr>
            <w:noProof/>
            <w:webHidden/>
          </w:rPr>
          <w:fldChar w:fldCharType="end"/>
        </w:r>
      </w:hyperlink>
    </w:p>
    <w:p w14:paraId="0B7FC175" w14:textId="0B5FF9DC"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57" w:history="1">
        <w:r w:rsidR="00674C7A" w:rsidRPr="002915E6">
          <w:rPr>
            <w:rStyle w:val="Hipervnculo"/>
            <w:noProof/>
          </w:rPr>
          <w:t>4.5.1.</w:t>
        </w:r>
        <w:r w:rsidR="00674C7A">
          <w:rPr>
            <w:rFonts w:cstheme="minorBidi"/>
            <w:noProof/>
            <w:kern w:val="2"/>
            <w:sz w:val="24"/>
            <w:szCs w:val="24"/>
            <w:lang w:eastAsia="es-ES_tradnl"/>
            <w14:ligatures w14:val="standardContextual"/>
          </w:rPr>
          <w:tab/>
        </w:r>
        <w:r w:rsidR="00674C7A" w:rsidRPr="002915E6">
          <w:rPr>
            <w:rStyle w:val="Hipervnculo"/>
            <w:noProof/>
          </w:rPr>
          <w:t>Recursos Técnicos</w:t>
        </w:r>
        <w:r w:rsidR="00674C7A">
          <w:rPr>
            <w:noProof/>
            <w:webHidden/>
          </w:rPr>
          <w:tab/>
        </w:r>
        <w:r w:rsidR="00674C7A">
          <w:rPr>
            <w:noProof/>
            <w:webHidden/>
          </w:rPr>
          <w:fldChar w:fldCharType="begin"/>
        </w:r>
        <w:r w:rsidR="00674C7A">
          <w:rPr>
            <w:noProof/>
            <w:webHidden/>
          </w:rPr>
          <w:instrText xml:space="preserve"> PAGEREF _Toc164189057 \h </w:instrText>
        </w:r>
        <w:r w:rsidR="00674C7A">
          <w:rPr>
            <w:noProof/>
            <w:webHidden/>
          </w:rPr>
        </w:r>
        <w:r w:rsidR="00674C7A">
          <w:rPr>
            <w:noProof/>
            <w:webHidden/>
          </w:rPr>
          <w:fldChar w:fldCharType="separate"/>
        </w:r>
        <w:r w:rsidR="00674C7A">
          <w:rPr>
            <w:noProof/>
            <w:webHidden/>
          </w:rPr>
          <w:t>22</w:t>
        </w:r>
        <w:r w:rsidR="00674C7A">
          <w:rPr>
            <w:noProof/>
            <w:webHidden/>
          </w:rPr>
          <w:fldChar w:fldCharType="end"/>
        </w:r>
      </w:hyperlink>
    </w:p>
    <w:p w14:paraId="3F2D57EE" w14:textId="7CCDC2EB"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58" w:history="1">
        <w:r w:rsidR="00674C7A" w:rsidRPr="002915E6">
          <w:rPr>
            <w:rStyle w:val="Hipervnculo"/>
            <w:noProof/>
          </w:rPr>
          <w:t>4.5.2.</w:t>
        </w:r>
        <w:r w:rsidR="00674C7A">
          <w:rPr>
            <w:rFonts w:cstheme="minorBidi"/>
            <w:noProof/>
            <w:kern w:val="2"/>
            <w:sz w:val="24"/>
            <w:szCs w:val="24"/>
            <w:lang w:eastAsia="es-ES_tradnl"/>
            <w14:ligatures w14:val="standardContextual"/>
          </w:rPr>
          <w:tab/>
        </w:r>
        <w:r w:rsidR="00674C7A" w:rsidRPr="002915E6">
          <w:rPr>
            <w:rStyle w:val="Hipervnculo"/>
            <w:noProof/>
          </w:rPr>
          <w:t>Recursos Humanos</w:t>
        </w:r>
        <w:r w:rsidR="00674C7A">
          <w:rPr>
            <w:noProof/>
            <w:webHidden/>
          </w:rPr>
          <w:tab/>
        </w:r>
        <w:r w:rsidR="00674C7A">
          <w:rPr>
            <w:noProof/>
            <w:webHidden/>
          </w:rPr>
          <w:fldChar w:fldCharType="begin"/>
        </w:r>
        <w:r w:rsidR="00674C7A">
          <w:rPr>
            <w:noProof/>
            <w:webHidden/>
          </w:rPr>
          <w:instrText xml:space="preserve"> PAGEREF _Toc164189058 \h </w:instrText>
        </w:r>
        <w:r w:rsidR="00674C7A">
          <w:rPr>
            <w:noProof/>
            <w:webHidden/>
          </w:rPr>
        </w:r>
        <w:r w:rsidR="00674C7A">
          <w:rPr>
            <w:noProof/>
            <w:webHidden/>
          </w:rPr>
          <w:fldChar w:fldCharType="separate"/>
        </w:r>
        <w:r w:rsidR="00674C7A">
          <w:rPr>
            <w:noProof/>
            <w:webHidden/>
          </w:rPr>
          <w:t>22</w:t>
        </w:r>
        <w:r w:rsidR="00674C7A">
          <w:rPr>
            <w:noProof/>
            <w:webHidden/>
          </w:rPr>
          <w:fldChar w:fldCharType="end"/>
        </w:r>
      </w:hyperlink>
    </w:p>
    <w:p w14:paraId="499328AA" w14:textId="0216FA99" w:rsidR="00674C7A" w:rsidRDefault="00000000">
      <w:pPr>
        <w:pStyle w:val="TDC2"/>
        <w:tabs>
          <w:tab w:val="left" w:pos="960"/>
          <w:tab w:val="right" w:leader="dot" w:pos="8949"/>
        </w:tabs>
        <w:rPr>
          <w:noProof/>
          <w:kern w:val="2"/>
          <w:szCs w:val="24"/>
          <w:lang w:eastAsia="es-ES_tradnl"/>
          <w14:ligatures w14:val="standardContextual"/>
        </w:rPr>
      </w:pPr>
      <w:hyperlink w:anchor="_Toc164189059" w:history="1">
        <w:r w:rsidR="00674C7A" w:rsidRPr="002915E6">
          <w:rPr>
            <w:rStyle w:val="Hipervnculo"/>
            <w:noProof/>
          </w:rPr>
          <w:t>4.6.</w:t>
        </w:r>
        <w:r w:rsidR="00674C7A">
          <w:rPr>
            <w:noProof/>
            <w:kern w:val="2"/>
            <w:szCs w:val="24"/>
            <w:lang w:eastAsia="es-ES_tradnl"/>
            <w14:ligatures w14:val="standardContextual"/>
          </w:rPr>
          <w:tab/>
        </w:r>
        <w:r w:rsidR="00674C7A" w:rsidRPr="002915E6">
          <w:rPr>
            <w:rStyle w:val="Hipervnculo"/>
            <w:noProof/>
          </w:rPr>
          <w:t xml:space="preserve">Costes </w:t>
        </w:r>
        <w:r w:rsidR="00674C7A">
          <w:rPr>
            <w:noProof/>
            <w:webHidden/>
          </w:rPr>
          <w:tab/>
        </w:r>
        <w:r w:rsidR="00674C7A">
          <w:rPr>
            <w:noProof/>
            <w:webHidden/>
          </w:rPr>
          <w:fldChar w:fldCharType="begin"/>
        </w:r>
        <w:r w:rsidR="00674C7A">
          <w:rPr>
            <w:noProof/>
            <w:webHidden/>
          </w:rPr>
          <w:instrText xml:space="preserve"> PAGEREF _Toc164189059 \h </w:instrText>
        </w:r>
        <w:r w:rsidR="00674C7A">
          <w:rPr>
            <w:noProof/>
            <w:webHidden/>
          </w:rPr>
        </w:r>
        <w:r w:rsidR="00674C7A">
          <w:rPr>
            <w:noProof/>
            <w:webHidden/>
          </w:rPr>
          <w:fldChar w:fldCharType="separate"/>
        </w:r>
        <w:r w:rsidR="00674C7A">
          <w:rPr>
            <w:noProof/>
            <w:webHidden/>
          </w:rPr>
          <w:t>22</w:t>
        </w:r>
        <w:r w:rsidR="00674C7A">
          <w:rPr>
            <w:noProof/>
            <w:webHidden/>
          </w:rPr>
          <w:fldChar w:fldCharType="end"/>
        </w:r>
      </w:hyperlink>
    </w:p>
    <w:p w14:paraId="2D8BEE7B" w14:textId="63D75B9B" w:rsidR="00674C7A" w:rsidRDefault="00000000">
      <w:pPr>
        <w:pStyle w:val="TDC2"/>
        <w:tabs>
          <w:tab w:val="left" w:pos="960"/>
          <w:tab w:val="right" w:leader="dot" w:pos="8949"/>
        </w:tabs>
        <w:rPr>
          <w:noProof/>
          <w:kern w:val="2"/>
          <w:szCs w:val="24"/>
          <w:lang w:eastAsia="es-ES_tradnl"/>
          <w14:ligatures w14:val="standardContextual"/>
        </w:rPr>
      </w:pPr>
      <w:hyperlink w:anchor="_Toc164189060" w:history="1">
        <w:r w:rsidR="00674C7A" w:rsidRPr="002915E6">
          <w:rPr>
            <w:rStyle w:val="Hipervnculo"/>
            <w:noProof/>
          </w:rPr>
          <w:t>4.7.</w:t>
        </w:r>
        <w:r w:rsidR="00674C7A">
          <w:rPr>
            <w:noProof/>
            <w:kern w:val="2"/>
            <w:szCs w:val="24"/>
            <w:lang w:eastAsia="es-ES_tradnl"/>
            <w14:ligatures w14:val="standardContextual"/>
          </w:rPr>
          <w:tab/>
        </w:r>
        <w:r w:rsidR="00674C7A" w:rsidRPr="002915E6">
          <w:rPr>
            <w:rStyle w:val="Hipervnculo"/>
            <w:noProof/>
          </w:rPr>
          <w:t>Condicionantes y Limitaciones</w:t>
        </w:r>
        <w:r w:rsidR="00674C7A">
          <w:rPr>
            <w:noProof/>
            <w:webHidden/>
          </w:rPr>
          <w:tab/>
        </w:r>
        <w:r w:rsidR="00674C7A">
          <w:rPr>
            <w:noProof/>
            <w:webHidden/>
          </w:rPr>
          <w:fldChar w:fldCharType="begin"/>
        </w:r>
        <w:r w:rsidR="00674C7A">
          <w:rPr>
            <w:noProof/>
            <w:webHidden/>
          </w:rPr>
          <w:instrText xml:space="preserve"> PAGEREF _Toc164189060 \h </w:instrText>
        </w:r>
        <w:r w:rsidR="00674C7A">
          <w:rPr>
            <w:noProof/>
            <w:webHidden/>
          </w:rPr>
        </w:r>
        <w:r w:rsidR="00674C7A">
          <w:rPr>
            <w:noProof/>
            <w:webHidden/>
          </w:rPr>
          <w:fldChar w:fldCharType="separate"/>
        </w:r>
        <w:r w:rsidR="00674C7A">
          <w:rPr>
            <w:noProof/>
            <w:webHidden/>
          </w:rPr>
          <w:t>23</w:t>
        </w:r>
        <w:r w:rsidR="00674C7A">
          <w:rPr>
            <w:noProof/>
            <w:webHidden/>
          </w:rPr>
          <w:fldChar w:fldCharType="end"/>
        </w:r>
      </w:hyperlink>
    </w:p>
    <w:p w14:paraId="6C48ADA9" w14:textId="1B7B57AE"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61" w:history="1">
        <w:r w:rsidR="00674C7A" w:rsidRPr="002915E6">
          <w:rPr>
            <w:rStyle w:val="Hipervnculo"/>
            <w:noProof/>
          </w:rPr>
          <w:t>4.7.1.</w:t>
        </w:r>
        <w:r w:rsidR="00674C7A">
          <w:rPr>
            <w:rFonts w:cstheme="minorBidi"/>
            <w:noProof/>
            <w:kern w:val="2"/>
            <w:sz w:val="24"/>
            <w:szCs w:val="24"/>
            <w:lang w:eastAsia="es-ES_tradnl"/>
            <w14:ligatures w14:val="standardContextual"/>
          </w:rPr>
          <w:tab/>
        </w:r>
        <w:r w:rsidR="00674C7A" w:rsidRPr="002915E6">
          <w:rPr>
            <w:rStyle w:val="Hipervnculo"/>
            <w:noProof/>
          </w:rPr>
          <w:t>Error con la API en iOS</w:t>
        </w:r>
        <w:r w:rsidR="00674C7A">
          <w:rPr>
            <w:noProof/>
            <w:webHidden/>
          </w:rPr>
          <w:tab/>
        </w:r>
        <w:r w:rsidR="00674C7A">
          <w:rPr>
            <w:noProof/>
            <w:webHidden/>
          </w:rPr>
          <w:fldChar w:fldCharType="begin"/>
        </w:r>
        <w:r w:rsidR="00674C7A">
          <w:rPr>
            <w:noProof/>
            <w:webHidden/>
          </w:rPr>
          <w:instrText xml:space="preserve"> PAGEREF _Toc164189061 \h </w:instrText>
        </w:r>
        <w:r w:rsidR="00674C7A">
          <w:rPr>
            <w:noProof/>
            <w:webHidden/>
          </w:rPr>
        </w:r>
        <w:r w:rsidR="00674C7A">
          <w:rPr>
            <w:noProof/>
            <w:webHidden/>
          </w:rPr>
          <w:fldChar w:fldCharType="separate"/>
        </w:r>
        <w:r w:rsidR="00674C7A">
          <w:rPr>
            <w:noProof/>
            <w:webHidden/>
          </w:rPr>
          <w:t>23</w:t>
        </w:r>
        <w:r w:rsidR="00674C7A">
          <w:rPr>
            <w:noProof/>
            <w:webHidden/>
          </w:rPr>
          <w:fldChar w:fldCharType="end"/>
        </w:r>
      </w:hyperlink>
    </w:p>
    <w:p w14:paraId="3B3B2973" w14:textId="65866ECB"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62" w:history="1">
        <w:r w:rsidR="00674C7A" w:rsidRPr="002915E6">
          <w:rPr>
            <w:rStyle w:val="Hipervnculo"/>
            <w:noProof/>
            <w:lang w:val="es-ES_tradnl"/>
          </w:rPr>
          <w:t>4.7.2.</w:t>
        </w:r>
        <w:r w:rsidR="00674C7A">
          <w:rPr>
            <w:rFonts w:cstheme="minorBidi"/>
            <w:noProof/>
            <w:kern w:val="2"/>
            <w:sz w:val="24"/>
            <w:szCs w:val="24"/>
            <w:lang w:eastAsia="es-ES_tradnl"/>
            <w14:ligatures w14:val="standardContextual"/>
          </w:rPr>
          <w:tab/>
        </w:r>
        <w:r w:rsidR="00674C7A" w:rsidRPr="002915E6">
          <w:rPr>
            <w:rStyle w:val="Hipervnculo"/>
            <w:noProof/>
            <w:lang w:val="es-ES_tradnl"/>
          </w:rPr>
          <w:t>Error Despliegue en Android</w:t>
        </w:r>
        <w:r w:rsidR="00674C7A">
          <w:rPr>
            <w:noProof/>
            <w:webHidden/>
          </w:rPr>
          <w:tab/>
        </w:r>
        <w:r w:rsidR="00674C7A">
          <w:rPr>
            <w:noProof/>
            <w:webHidden/>
          </w:rPr>
          <w:fldChar w:fldCharType="begin"/>
        </w:r>
        <w:r w:rsidR="00674C7A">
          <w:rPr>
            <w:noProof/>
            <w:webHidden/>
          </w:rPr>
          <w:instrText xml:space="preserve"> PAGEREF _Toc164189062 \h </w:instrText>
        </w:r>
        <w:r w:rsidR="00674C7A">
          <w:rPr>
            <w:noProof/>
            <w:webHidden/>
          </w:rPr>
        </w:r>
        <w:r w:rsidR="00674C7A">
          <w:rPr>
            <w:noProof/>
            <w:webHidden/>
          </w:rPr>
          <w:fldChar w:fldCharType="separate"/>
        </w:r>
        <w:r w:rsidR="00674C7A">
          <w:rPr>
            <w:noProof/>
            <w:webHidden/>
          </w:rPr>
          <w:t>24</w:t>
        </w:r>
        <w:r w:rsidR="00674C7A">
          <w:rPr>
            <w:noProof/>
            <w:webHidden/>
          </w:rPr>
          <w:fldChar w:fldCharType="end"/>
        </w:r>
      </w:hyperlink>
    </w:p>
    <w:p w14:paraId="67B200C2" w14:textId="63E6D848"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63" w:history="1">
        <w:r w:rsidR="00674C7A" w:rsidRPr="002915E6">
          <w:rPr>
            <w:rStyle w:val="Hipervnculo"/>
            <w:noProof/>
            <w:lang w:val="es-ES_tradnl"/>
          </w:rPr>
          <w:t>4.7.3.</w:t>
        </w:r>
        <w:r w:rsidR="00674C7A">
          <w:rPr>
            <w:rFonts w:cstheme="minorBidi"/>
            <w:noProof/>
            <w:kern w:val="2"/>
            <w:sz w:val="24"/>
            <w:szCs w:val="24"/>
            <w:lang w:eastAsia="es-ES_tradnl"/>
            <w14:ligatures w14:val="standardContextual"/>
          </w:rPr>
          <w:tab/>
        </w:r>
        <w:r w:rsidR="00674C7A" w:rsidRPr="002915E6">
          <w:rPr>
            <w:rStyle w:val="Hipervnculo"/>
            <w:noProof/>
            <w:lang w:val="es-ES_tradnl"/>
          </w:rPr>
          <w:t>Error con tamaño de posters</w:t>
        </w:r>
        <w:r w:rsidR="00674C7A">
          <w:rPr>
            <w:noProof/>
            <w:webHidden/>
          </w:rPr>
          <w:tab/>
        </w:r>
        <w:r w:rsidR="00674C7A">
          <w:rPr>
            <w:noProof/>
            <w:webHidden/>
          </w:rPr>
          <w:fldChar w:fldCharType="begin"/>
        </w:r>
        <w:r w:rsidR="00674C7A">
          <w:rPr>
            <w:noProof/>
            <w:webHidden/>
          </w:rPr>
          <w:instrText xml:space="preserve"> PAGEREF _Toc164189063 \h </w:instrText>
        </w:r>
        <w:r w:rsidR="00674C7A">
          <w:rPr>
            <w:noProof/>
            <w:webHidden/>
          </w:rPr>
        </w:r>
        <w:r w:rsidR="00674C7A">
          <w:rPr>
            <w:noProof/>
            <w:webHidden/>
          </w:rPr>
          <w:fldChar w:fldCharType="separate"/>
        </w:r>
        <w:r w:rsidR="00674C7A">
          <w:rPr>
            <w:noProof/>
            <w:webHidden/>
          </w:rPr>
          <w:t>25</w:t>
        </w:r>
        <w:r w:rsidR="00674C7A">
          <w:rPr>
            <w:noProof/>
            <w:webHidden/>
          </w:rPr>
          <w:fldChar w:fldCharType="end"/>
        </w:r>
      </w:hyperlink>
    </w:p>
    <w:p w14:paraId="32D40677" w14:textId="17F20E82"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64" w:history="1">
        <w:r w:rsidR="00674C7A" w:rsidRPr="002915E6">
          <w:rPr>
            <w:rStyle w:val="Hipervnculo"/>
            <w:noProof/>
            <w:lang w:val="es-ES_tradnl"/>
          </w:rPr>
          <w:t>4.7.4.</w:t>
        </w:r>
        <w:r w:rsidR="00674C7A">
          <w:rPr>
            <w:rFonts w:cstheme="minorBidi"/>
            <w:noProof/>
            <w:kern w:val="2"/>
            <w:sz w:val="24"/>
            <w:szCs w:val="24"/>
            <w:lang w:eastAsia="es-ES_tradnl"/>
            <w14:ligatures w14:val="standardContextual"/>
          </w:rPr>
          <w:tab/>
        </w:r>
        <w:r w:rsidR="00674C7A" w:rsidRPr="002915E6">
          <w:rPr>
            <w:rStyle w:val="Hipervnculo"/>
            <w:noProof/>
            <w:lang w:val="es-ES_tradnl"/>
          </w:rPr>
          <w:t>Notificaciones</w:t>
        </w:r>
        <w:r w:rsidR="00674C7A">
          <w:rPr>
            <w:noProof/>
            <w:webHidden/>
          </w:rPr>
          <w:tab/>
        </w:r>
        <w:r w:rsidR="00674C7A">
          <w:rPr>
            <w:noProof/>
            <w:webHidden/>
          </w:rPr>
          <w:fldChar w:fldCharType="begin"/>
        </w:r>
        <w:r w:rsidR="00674C7A">
          <w:rPr>
            <w:noProof/>
            <w:webHidden/>
          </w:rPr>
          <w:instrText xml:space="preserve"> PAGEREF _Toc164189064 \h </w:instrText>
        </w:r>
        <w:r w:rsidR="00674C7A">
          <w:rPr>
            <w:noProof/>
            <w:webHidden/>
          </w:rPr>
        </w:r>
        <w:r w:rsidR="00674C7A">
          <w:rPr>
            <w:noProof/>
            <w:webHidden/>
          </w:rPr>
          <w:fldChar w:fldCharType="separate"/>
        </w:r>
        <w:r w:rsidR="00674C7A">
          <w:rPr>
            <w:noProof/>
            <w:webHidden/>
          </w:rPr>
          <w:t>25</w:t>
        </w:r>
        <w:r w:rsidR="00674C7A">
          <w:rPr>
            <w:noProof/>
            <w:webHidden/>
          </w:rPr>
          <w:fldChar w:fldCharType="end"/>
        </w:r>
      </w:hyperlink>
    </w:p>
    <w:p w14:paraId="0B08E3F7" w14:textId="435B7017"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65" w:history="1">
        <w:r w:rsidR="00674C7A" w:rsidRPr="002915E6">
          <w:rPr>
            <w:rStyle w:val="Hipervnculo"/>
            <w:noProof/>
            <w:lang w:val="es-ES_tradnl"/>
          </w:rPr>
          <w:t>4.7.5.</w:t>
        </w:r>
        <w:r w:rsidR="00674C7A">
          <w:rPr>
            <w:rFonts w:cstheme="minorBidi"/>
            <w:noProof/>
            <w:kern w:val="2"/>
            <w:sz w:val="24"/>
            <w:szCs w:val="24"/>
            <w:lang w:eastAsia="es-ES_tradnl"/>
            <w14:ligatures w14:val="standardContextual"/>
          </w:rPr>
          <w:tab/>
        </w:r>
        <w:r w:rsidR="00674C7A" w:rsidRPr="002915E6">
          <w:rPr>
            <w:rStyle w:val="Hipervnculo"/>
            <w:noProof/>
            <w:lang w:val="es-ES_tradnl"/>
          </w:rPr>
          <w:t>Autenticación en local</w:t>
        </w:r>
        <w:r w:rsidR="00674C7A">
          <w:rPr>
            <w:noProof/>
            <w:webHidden/>
          </w:rPr>
          <w:tab/>
        </w:r>
        <w:r w:rsidR="00674C7A">
          <w:rPr>
            <w:noProof/>
            <w:webHidden/>
          </w:rPr>
          <w:fldChar w:fldCharType="begin"/>
        </w:r>
        <w:r w:rsidR="00674C7A">
          <w:rPr>
            <w:noProof/>
            <w:webHidden/>
          </w:rPr>
          <w:instrText xml:space="preserve"> PAGEREF _Toc164189065 \h </w:instrText>
        </w:r>
        <w:r w:rsidR="00674C7A">
          <w:rPr>
            <w:noProof/>
            <w:webHidden/>
          </w:rPr>
        </w:r>
        <w:r w:rsidR="00674C7A">
          <w:rPr>
            <w:noProof/>
            <w:webHidden/>
          </w:rPr>
          <w:fldChar w:fldCharType="separate"/>
        </w:r>
        <w:r w:rsidR="00674C7A">
          <w:rPr>
            <w:noProof/>
            <w:webHidden/>
          </w:rPr>
          <w:t>25</w:t>
        </w:r>
        <w:r w:rsidR="00674C7A">
          <w:rPr>
            <w:noProof/>
            <w:webHidden/>
          </w:rPr>
          <w:fldChar w:fldCharType="end"/>
        </w:r>
      </w:hyperlink>
    </w:p>
    <w:p w14:paraId="6F1E414F" w14:textId="13704A75"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66" w:history="1">
        <w:r w:rsidR="00674C7A" w:rsidRPr="002915E6">
          <w:rPr>
            <w:rStyle w:val="Hipervnculo"/>
          </w:rPr>
          <w:t>5.</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Desarrollo de la Solución Técnica</w:t>
        </w:r>
        <w:r w:rsidR="00674C7A">
          <w:rPr>
            <w:webHidden/>
          </w:rPr>
          <w:tab/>
        </w:r>
        <w:r w:rsidR="00674C7A">
          <w:rPr>
            <w:webHidden/>
          </w:rPr>
          <w:fldChar w:fldCharType="begin"/>
        </w:r>
        <w:r w:rsidR="00674C7A">
          <w:rPr>
            <w:webHidden/>
          </w:rPr>
          <w:instrText xml:space="preserve"> PAGEREF _Toc164189066 \h </w:instrText>
        </w:r>
        <w:r w:rsidR="00674C7A">
          <w:rPr>
            <w:webHidden/>
          </w:rPr>
        </w:r>
        <w:r w:rsidR="00674C7A">
          <w:rPr>
            <w:webHidden/>
          </w:rPr>
          <w:fldChar w:fldCharType="separate"/>
        </w:r>
        <w:r w:rsidR="00674C7A">
          <w:rPr>
            <w:webHidden/>
          </w:rPr>
          <w:t>27</w:t>
        </w:r>
        <w:r w:rsidR="00674C7A">
          <w:rPr>
            <w:webHidden/>
          </w:rPr>
          <w:fldChar w:fldCharType="end"/>
        </w:r>
      </w:hyperlink>
    </w:p>
    <w:p w14:paraId="76BC77F2" w14:textId="61FCEA8C" w:rsidR="00674C7A" w:rsidRDefault="00000000">
      <w:pPr>
        <w:pStyle w:val="TDC2"/>
        <w:tabs>
          <w:tab w:val="left" w:pos="960"/>
          <w:tab w:val="right" w:leader="dot" w:pos="8949"/>
        </w:tabs>
        <w:rPr>
          <w:noProof/>
          <w:kern w:val="2"/>
          <w:szCs w:val="24"/>
          <w:lang w:eastAsia="es-ES_tradnl"/>
          <w14:ligatures w14:val="standardContextual"/>
        </w:rPr>
      </w:pPr>
      <w:hyperlink w:anchor="_Toc164189067" w:history="1">
        <w:r w:rsidR="00674C7A" w:rsidRPr="002915E6">
          <w:rPr>
            <w:rStyle w:val="Hipervnculo"/>
            <w:noProof/>
          </w:rPr>
          <w:t>5.1.</w:t>
        </w:r>
        <w:r w:rsidR="00674C7A">
          <w:rPr>
            <w:noProof/>
            <w:kern w:val="2"/>
            <w:szCs w:val="24"/>
            <w:lang w:eastAsia="es-ES_tradnl"/>
            <w14:ligatures w14:val="standardContextual"/>
          </w:rPr>
          <w:tab/>
        </w:r>
        <w:r w:rsidR="00674C7A" w:rsidRPr="002915E6">
          <w:rPr>
            <w:rStyle w:val="Hipervnculo"/>
            <w:noProof/>
          </w:rPr>
          <w:t>PT1 - Análisis de Requisitos</w:t>
        </w:r>
        <w:r w:rsidR="00674C7A">
          <w:rPr>
            <w:noProof/>
            <w:webHidden/>
          </w:rPr>
          <w:tab/>
        </w:r>
        <w:r w:rsidR="00674C7A">
          <w:rPr>
            <w:noProof/>
            <w:webHidden/>
          </w:rPr>
          <w:fldChar w:fldCharType="begin"/>
        </w:r>
        <w:r w:rsidR="00674C7A">
          <w:rPr>
            <w:noProof/>
            <w:webHidden/>
          </w:rPr>
          <w:instrText xml:space="preserve"> PAGEREF _Toc164189067 \h </w:instrText>
        </w:r>
        <w:r w:rsidR="00674C7A">
          <w:rPr>
            <w:noProof/>
            <w:webHidden/>
          </w:rPr>
        </w:r>
        <w:r w:rsidR="00674C7A">
          <w:rPr>
            <w:noProof/>
            <w:webHidden/>
          </w:rPr>
          <w:fldChar w:fldCharType="separate"/>
        </w:r>
        <w:r w:rsidR="00674C7A">
          <w:rPr>
            <w:noProof/>
            <w:webHidden/>
          </w:rPr>
          <w:t>27</w:t>
        </w:r>
        <w:r w:rsidR="00674C7A">
          <w:rPr>
            <w:noProof/>
            <w:webHidden/>
          </w:rPr>
          <w:fldChar w:fldCharType="end"/>
        </w:r>
      </w:hyperlink>
    </w:p>
    <w:p w14:paraId="37526FAF" w14:textId="4592F85B" w:rsidR="00674C7A" w:rsidRDefault="00000000">
      <w:pPr>
        <w:pStyle w:val="TDC2"/>
        <w:tabs>
          <w:tab w:val="left" w:pos="960"/>
          <w:tab w:val="right" w:leader="dot" w:pos="8949"/>
        </w:tabs>
        <w:rPr>
          <w:noProof/>
          <w:kern w:val="2"/>
          <w:szCs w:val="24"/>
          <w:lang w:eastAsia="es-ES_tradnl"/>
          <w14:ligatures w14:val="standardContextual"/>
        </w:rPr>
      </w:pPr>
      <w:hyperlink w:anchor="_Toc164189068" w:history="1">
        <w:r w:rsidR="00674C7A" w:rsidRPr="002915E6">
          <w:rPr>
            <w:rStyle w:val="Hipervnculo"/>
            <w:noProof/>
          </w:rPr>
          <w:t>5.2.</w:t>
        </w:r>
        <w:r w:rsidR="00674C7A">
          <w:rPr>
            <w:noProof/>
            <w:kern w:val="2"/>
            <w:szCs w:val="24"/>
            <w:lang w:eastAsia="es-ES_tradnl"/>
            <w14:ligatures w14:val="standardContextual"/>
          </w:rPr>
          <w:tab/>
        </w:r>
        <w:r w:rsidR="00674C7A" w:rsidRPr="002915E6">
          <w:rPr>
            <w:rStyle w:val="Hipervnculo"/>
            <w:noProof/>
          </w:rPr>
          <w:t>PT2 - Diseño de Interfaz de Usuario</w:t>
        </w:r>
        <w:r w:rsidR="00674C7A">
          <w:rPr>
            <w:noProof/>
            <w:webHidden/>
          </w:rPr>
          <w:tab/>
        </w:r>
        <w:r w:rsidR="00674C7A">
          <w:rPr>
            <w:noProof/>
            <w:webHidden/>
          </w:rPr>
          <w:fldChar w:fldCharType="begin"/>
        </w:r>
        <w:r w:rsidR="00674C7A">
          <w:rPr>
            <w:noProof/>
            <w:webHidden/>
          </w:rPr>
          <w:instrText xml:space="preserve"> PAGEREF _Toc164189068 \h </w:instrText>
        </w:r>
        <w:r w:rsidR="00674C7A">
          <w:rPr>
            <w:noProof/>
            <w:webHidden/>
          </w:rPr>
        </w:r>
        <w:r w:rsidR="00674C7A">
          <w:rPr>
            <w:noProof/>
            <w:webHidden/>
          </w:rPr>
          <w:fldChar w:fldCharType="separate"/>
        </w:r>
        <w:r w:rsidR="00674C7A">
          <w:rPr>
            <w:noProof/>
            <w:webHidden/>
          </w:rPr>
          <w:t>31</w:t>
        </w:r>
        <w:r w:rsidR="00674C7A">
          <w:rPr>
            <w:noProof/>
            <w:webHidden/>
          </w:rPr>
          <w:fldChar w:fldCharType="end"/>
        </w:r>
      </w:hyperlink>
    </w:p>
    <w:p w14:paraId="70934E49" w14:textId="73598003" w:rsidR="00674C7A" w:rsidRDefault="00000000">
      <w:pPr>
        <w:pStyle w:val="TDC2"/>
        <w:tabs>
          <w:tab w:val="left" w:pos="960"/>
          <w:tab w:val="right" w:leader="dot" w:pos="8949"/>
        </w:tabs>
        <w:rPr>
          <w:noProof/>
          <w:kern w:val="2"/>
          <w:szCs w:val="24"/>
          <w:lang w:eastAsia="es-ES_tradnl"/>
          <w14:ligatures w14:val="standardContextual"/>
        </w:rPr>
      </w:pPr>
      <w:hyperlink w:anchor="_Toc164189069" w:history="1">
        <w:r w:rsidR="00674C7A" w:rsidRPr="002915E6">
          <w:rPr>
            <w:rStyle w:val="Hipervnculo"/>
            <w:noProof/>
          </w:rPr>
          <w:t>5.3.</w:t>
        </w:r>
        <w:r w:rsidR="00674C7A">
          <w:rPr>
            <w:noProof/>
            <w:kern w:val="2"/>
            <w:szCs w:val="24"/>
            <w:lang w:eastAsia="es-ES_tradnl"/>
            <w14:ligatures w14:val="standardContextual"/>
          </w:rPr>
          <w:tab/>
        </w:r>
        <w:r w:rsidR="00674C7A" w:rsidRPr="002915E6">
          <w:rPr>
            <w:rStyle w:val="Hipervnculo"/>
            <w:noProof/>
          </w:rPr>
          <w:t>PT3 – Desarrollo del Backend</w:t>
        </w:r>
        <w:r w:rsidR="00674C7A">
          <w:rPr>
            <w:noProof/>
            <w:webHidden/>
          </w:rPr>
          <w:tab/>
        </w:r>
        <w:r w:rsidR="00674C7A">
          <w:rPr>
            <w:noProof/>
            <w:webHidden/>
          </w:rPr>
          <w:fldChar w:fldCharType="begin"/>
        </w:r>
        <w:r w:rsidR="00674C7A">
          <w:rPr>
            <w:noProof/>
            <w:webHidden/>
          </w:rPr>
          <w:instrText xml:space="preserve"> PAGEREF _Toc164189069 \h </w:instrText>
        </w:r>
        <w:r w:rsidR="00674C7A">
          <w:rPr>
            <w:noProof/>
            <w:webHidden/>
          </w:rPr>
        </w:r>
        <w:r w:rsidR="00674C7A">
          <w:rPr>
            <w:noProof/>
            <w:webHidden/>
          </w:rPr>
          <w:fldChar w:fldCharType="separate"/>
        </w:r>
        <w:r w:rsidR="00674C7A">
          <w:rPr>
            <w:noProof/>
            <w:webHidden/>
          </w:rPr>
          <w:t>33</w:t>
        </w:r>
        <w:r w:rsidR="00674C7A">
          <w:rPr>
            <w:noProof/>
            <w:webHidden/>
          </w:rPr>
          <w:fldChar w:fldCharType="end"/>
        </w:r>
      </w:hyperlink>
    </w:p>
    <w:p w14:paraId="5E2F2BD2" w14:textId="14AF9387"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70" w:history="1">
        <w:r w:rsidR="00674C7A" w:rsidRPr="002915E6">
          <w:rPr>
            <w:rStyle w:val="Hipervnculo"/>
            <w:noProof/>
          </w:rPr>
          <w:t>5.3.1.</w:t>
        </w:r>
        <w:r w:rsidR="00674C7A">
          <w:rPr>
            <w:rFonts w:cstheme="minorBidi"/>
            <w:noProof/>
            <w:kern w:val="2"/>
            <w:sz w:val="24"/>
            <w:szCs w:val="24"/>
            <w:lang w:eastAsia="es-ES_tradnl"/>
            <w14:ligatures w14:val="standardContextual"/>
          </w:rPr>
          <w:tab/>
        </w:r>
        <w:r w:rsidR="00674C7A" w:rsidRPr="002915E6">
          <w:rPr>
            <w:rStyle w:val="Hipervnculo"/>
            <w:noProof/>
          </w:rPr>
          <w:t>MariaDB</w:t>
        </w:r>
        <w:r w:rsidR="00674C7A">
          <w:rPr>
            <w:noProof/>
            <w:webHidden/>
          </w:rPr>
          <w:tab/>
        </w:r>
        <w:r w:rsidR="00674C7A">
          <w:rPr>
            <w:noProof/>
            <w:webHidden/>
          </w:rPr>
          <w:fldChar w:fldCharType="begin"/>
        </w:r>
        <w:r w:rsidR="00674C7A">
          <w:rPr>
            <w:noProof/>
            <w:webHidden/>
          </w:rPr>
          <w:instrText xml:space="preserve"> PAGEREF _Toc164189070 \h </w:instrText>
        </w:r>
        <w:r w:rsidR="00674C7A">
          <w:rPr>
            <w:noProof/>
            <w:webHidden/>
          </w:rPr>
        </w:r>
        <w:r w:rsidR="00674C7A">
          <w:rPr>
            <w:noProof/>
            <w:webHidden/>
          </w:rPr>
          <w:fldChar w:fldCharType="separate"/>
        </w:r>
        <w:r w:rsidR="00674C7A">
          <w:rPr>
            <w:noProof/>
            <w:webHidden/>
          </w:rPr>
          <w:t>34</w:t>
        </w:r>
        <w:r w:rsidR="00674C7A">
          <w:rPr>
            <w:noProof/>
            <w:webHidden/>
          </w:rPr>
          <w:fldChar w:fldCharType="end"/>
        </w:r>
      </w:hyperlink>
    </w:p>
    <w:p w14:paraId="52B1074E" w14:textId="18D5B715"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71" w:history="1">
        <w:r w:rsidR="00674C7A" w:rsidRPr="002915E6">
          <w:rPr>
            <w:rStyle w:val="Hipervnculo"/>
            <w:noProof/>
          </w:rPr>
          <w:t>5.3.2.</w:t>
        </w:r>
        <w:r w:rsidR="00674C7A">
          <w:rPr>
            <w:rFonts w:cstheme="minorBidi"/>
            <w:noProof/>
            <w:kern w:val="2"/>
            <w:sz w:val="24"/>
            <w:szCs w:val="24"/>
            <w:lang w:eastAsia="es-ES_tradnl"/>
            <w14:ligatures w14:val="standardContextual"/>
          </w:rPr>
          <w:tab/>
        </w:r>
        <w:r w:rsidR="00674C7A" w:rsidRPr="002915E6">
          <w:rPr>
            <w:rStyle w:val="Hipervnculo"/>
            <w:noProof/>
          </w:rPr>
          <w:t>PhpMyAdmin</w:t>
        </w:r>
        <w:r w:rsidR="00674C7A">
          <w:rPr>
            <w:noProof/>
            <w:webHidden/>
          </w:rPr>
          <w:tab/>
        </w:r>
        <w:r w:rsidR="00674C7A">
          <w:rPr>
            <w:noProof/>
            <w:webHidden/>
          </w:rPr>
          <w:fldChar w:fldCharType="begin"/>
        </w:r>
        <w:r w:rsidR="00674C7A">
          <w:rPr>
            <w:noProof/>
            <w:webHidden/>
          </w:rPr>
          <w:instrText xml:space="preserve"> PAGEREF _Toc164189071 \h </w:instrText>
        </w:r>
        <w:r w:rsidR="00674C7A">
          <w:rPr>
            <w:noProof/>
            <w:webHidden/>
          </w:rPr>
        </w:r>
        <w:r w:rsidR="00674C7A">
          <w:rPr>
            <w:noProof/>
            <w:webHidden/>
          </w:rPr>
          <w:fldChar w:fldCharType="separate"/>
        </w:r>
        <w:r w:rsidR="00674C7A">
          <w:rPr>
            <w:noProof/>
            <w:webHidden/>
          </w:rPr>
          <w:t>35</w:t>
        </w:r>
        <w:r w:rsidR="00674C7A">
          <w:rPr>
            <w:noProof/>
            <w:webHidden/>
          </w:rPr>
          <w:fldChar w:fldCharType="end"/>
        </w:r>
      </w:hyperlink>
    </w:p>
    <w:p w14:paraId="6C722A61" w14:textId="29CA52F3"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72" w:history="1">
        <w:r w:rsidR="00674C7A" w:rsidRPr="002915E6">
          <w:rPr>
            <w:rStyle w:val="Hipervnculo"/>
            <w:noProof/>
          </w:rPr>
          <w:t>5.3.3.</w:t>
        </w:r>
        <w:r w:rsidR="00674C7A">
          <w:rPr>
            <w:rFonts w:cstheme="minorBidi"/>
            <w:noProof/>
            <w:kern w:val="2"/>
            <w:sz w:val="24"/>
            <w:szCs w:val="24"/>
            <w:lang w:eastAsia="es-ES_tradnl"/>
            <w14:ligatures w14:val="standardContextual"/>
          </w:rPr>
          <w:tab/>
        </w:r>
        <w:r w:rsidR="00674C7A" w:rsidRPr="002915E6">
          <w:rPr>
            <w:rStyle w:val="Hipervnculo"/>
            <w:noProof/>
          </w:rPr>
          <w:t>Tfg_Backend</w:t>
        </w:r>
        <w:r w:rsidR="00674C7A">
          <w:rPr>
            <w:noProof/>
            <w:webHidden/>
          </w:rPr>
          <w:tab/>
        </w:r>
        <w:r w:rsidR="00674C7A">
          <w:rPr>
            <w:noProof/>
            <w:webHidden/>
          </w:rPr>
          <w:fldChar w:fldCharType="begin"/>
        </w:r>
        <w:r w:rsidR="00674C7A">
          <w:rPr>
            <w:noProof/>
            <w:webHidden/>
          </w:rPr>
          <w:instrText xml:space="preserve"> PAGEREF _Toc164189072 \h </w:instrText>
        </w:r>
        <w:r w:rsidR="00674C7A">
          <w:rPr>
            <w:noProof/>
            <w:webHidden/>
          </w:rPr>
        </w:r>
        <w:r w:rsidR="00674C7A">
          <w:rPr>
            <w:noProof/>
            <w:webHidden/>
          </w:rPr>
          <w:fldChar w:fldCharType="separate"/>
        </w:r>
        <w:r w:rsidR="00674C7A">
          <w:rPr>
            <w:noProof/>
            <w:webHidden/>
          </w:rPr>
          <w:t>36</w:t>
        </w:r>
        <w:r w:rsidR="00674C7A">
          <w:rPr>
            <w:noProof/>
            <w:webHidden/>
          </w:rPr>
          <w:fldChar w:fldCharType="end"/>
        </w:r>
      </w:hyperlink>
    </w:p>
    <w:p w14:paraId="72D0AC6B" w14:textId="68FA90AA"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73" w:history="1">
        <w:r w:rsidR="00674C7A" w:rsidRPr="002915E6">
          <w:rPr>
            <w:rStyle w:val="Hipervnculo"/>
            <w:noProof/>
          </w:rPr>
          <w:t>5.3.4.</w:t>
        </w:r>
        <w:r w:rsidR="00674C7A">
          <w:rPr>
            <w:rFonts w:cstheme="minorBidi"/>
            <w:noProof/>
            <w:kern w:val="2"/>
            <w:sz w:val="24"/>
            <w:szCs w:val="24"/>
            <w:lang w:eastAsia="es-ES_tradnl"/>
            <w14:ligatures w14:val="standardContextual"/>
          </w:rPr>
          <w:tab/>
        </w:r>
        <w:r w:rsidR="00674C7A" w:rsidRPr="002915E6">
          <w:rPr>
            <w:rStyle w:val="Hipervnculo"/>
            <w:noProof/>
          </w:rPr>
          <w:t>Cloudflare</w:t>
        </w:r>
        <w:r w:rsidR="00674C7A">
          <w:rPr>
            <w:noProof/>
            <w:webHidden/>
          </w:rPr>
          <w:tab/>
        </w:r>
        <w:r w:rsidR="00674C7A">
          <w:rPr>
            <w:noProof/>
            <w:webHidden/>
          </w:rPr>
          <w:fldChar w:fldCharType="begin"/>
        </w:r>
        <w:r w:rsidR="00674C7A">
          <w:rPr>
            <w:noProof/>
            <w:webHidden/>
          </w:rPr>
          <w:instrText xml:space="preserve"> PAGEREF _Toc164189073 \h </w:instrText>
        </w:r>
        <w:r w:rsidR="00674C7A">
          <w:rPr>
            <w:noProof/>
            <w:webHidden/>
          </w:rPr>
        </w:r>
        <w:r w:rsidR="00674C7A">
          <w:rPr>
            <w:noProof/>
            <w:webHidden/>
          </w:rPr>
          <w:fldChar w:fldCharType="separate"/>
        </w:r>
        <w:r w:rsidR="00674C7A">
          <w:rPr>
            <w:noProof/>
            <w:webHidden/>
          </w:rPr>
          <w:t>37</w:t>
        </w:r>
        <w:r w:rsidR="00674C7A">
          <w:rPr>
            <w:noProof/>
            <w:webHidden/>
          </w:rPr>
          <w:fldChar w:fldCharType="end"/>
        </w:r>
      </w:hyperlink>
    </w:p>
    <w:p w14:paraId="4A737557" w14:textId="20C3E149"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74" w:history="1">
        <w:r w:rsidR="00674C7A" w:rsidRPr="002915E6">
          <w:rPr>
            <w:rStyle w:val="Hipervnculo"/>
            <w:noProof/>
          </w:rPr>
          <w:t>5.3.5.</w:t>
        </w:r>
        <w:r w:rsidR="00674C7A">
          <w:rPr>
            <w:rFonts w:cstheme="minorBidi"/>
            <w:noProof/>
            <w:kern w:val="2"/>
            <w:sz w:val="24"/>
            <w:szCs w:val="24"/>
            <w:lang w:eastAsia="es-ES_tradnl"/>
            <w14:ligatures w14:val="standardContextual"/>
          </w:rPr>
          <w:tab/>
        </w:r>
        <w:r w:rsidR="00674C7A" w:rsidRPr="002915E6">
          <w:rPr>
            <w:rStyle w:val="Hipervnculo"/>
            <w:noProof/>
          </w:rPr>
          <w:t>Traefik</w:t>
        </w:r>
        <w:r w:rsidR="00674C7A">
          <w:rPr>
            <w:noProof/>
            <w:webHidden/>
          </w:rPr>
          <w:tab/>
        </w:r>
        <w:r w:rsidR="00674C7A">
          <w:rPr>
            <w:noProof/>
            <w:webHidden/>
          </w:rPr>
          <w:fldChar w:fldCharType="begin"/>
        </w:r>
        <w:r w:rsidR="00674C7A">
          <w:rPr>
            <w:noProof/>
            <w:webHidden/>
          </w:rPr>
          <w:instrText xml:space="preserve"> PAGEREF _Toc164189074 \h </w:instrText>
        </w:r>
        <w:r w:rsidR="00674C7A">
          <w:rPr>
            <w:noProof/>
            <w:webHidden/>
          </w:rPr>
        </w:r>
        <w:r w:rsidR="00674C7A">
          <w:rPr>
            <w:noProof/>
            <w:webHidden/>
          </w:rPr>
          <w:fldChar w:fldCharType="separate"/>
        </w:r>
        <w:r w:rsidR="00674C7A">
          <w:rPr>
            <w:noProof/>
            <w:webHidden/>
          </w:rPr>
          <w:t>37</w:t>
        </w:r>
        <w:r w:rsidR="00674C7A">
          <w:rPr>
            <w:noProof/>
            <w:webHidden/>
          </w:rPr>
          <w:fldChar w:fldCharType="end"/>
        </w:r>
      </w:hyperlink>
    </w:p>
    <w:p w14:paraId="4A6956CF" w14:textId="799C6830"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75" w:history="1">
        <w:r w:rsidR="00674C7A" w:rsidRPr="002915E6">
          <w:rPr>
            <w:rStyle w:val="Hipervnculo"/>
            <w:noProof/>
          </w:rPr>
          <w:t>5.3.6.</w:t>
        </w:r>
        <w:r w:rsidR="00674C7A">
          <w:rPr>
            <w:rFonts w:cstheme="minorBidi"/>
            <w:noProof/>
            <w:kern w:val="2"/>
            <w:sz w:val="24"/>
            <w:szCs w:val="24"/>
            <w:lang w:eastAsia="es-ES_tradnl"/>
            <w14:ligatures w14:val="standardContextual"/>
          </w:rPr>
          <w:tab/>
        </w:r>
        <w:r w:rsidR="00674C7A" w:rsidRPr="002915E6">
          <w:rPr>
            <w:rStyle w:val="Hipervnculo"/>
            <w:noProof/>
          </w:rPr>
          <w:t>Portainer</w:t>
        </w:r>
        <w:r w:rsidR="00674C7A">
          <w:rPr>
            <w:noProof/>
            <w:webHidden/>
          </w:rPr>
          <w:tab/>
        </w:r>
        <w:r w:rsidR="00674C7A">
          <w:rPr>
            <w:noProof/>
            <w:webHidden/>
          </w:rPr>
          <w:fldChar w:fldCharType="begin"/>
        </w:r>
        <w:r w:rsidR="00674C7A">
          <w:rPr>
            <w:noProof/>
            <w:webHidden/>
          </w:rPr>
          <w:instrText xml:space="preserve"> PAGEREF _Toc164189075 \h </w:instrText>
        </w:r>
        <w:r w:rsidR="00674C7A">
          <w:rPr>
            <w:noProof/>
            <w:webHidden/>
          </w:rPr>
        </w:r>
        <w:r w:rsidR="00674C7A">
          <w:rPr>
            <w:noProof/>
            <w:webHidden/>
          </w:rPr>
          <w:fldChar w:fldCharType="separate"/>
        </w:r>
        <w:r w:rsidR="00674C7A">
          <w:rPr>
            <w:noProof/>
            <w:webHidden/>
          </w:rPr>
          <w:t>38</w:t>
        </w:r>
        <w:r w:rsidR="00674C7A">
          <w:rPr>
            <w:noProof/>
            <w:webHidden/>
          </w:rPr>
          <w:fldChar w:fldCharType="end"/>
        </w:r>
      </w:hyperlink>
    </w:p>
    <w:p w14:paraId="463412A0" w14:textId="1FEA595F" w:rsidR="00674C7A" w:rsidRDefault="00000000">
      <w:pPr>
        <w:pStyle w:val="TDC2"/>
        <w:tabs>
          <w:tab w:val="left" w:pos="960"/>
          <w:tab w:val="right" w:leader="dot" w:pos="8949"/>
        </w:tabs>
        <w:rPr>
          <w:noProof/>
          <w:kern w:val="2"/>
          <w:szCs w:val="24"/>
          <w:lang w:eastAsia="es-ES_tradnl"/>
          <w14:ligatures w14:val="standardContextual"/>
        </w:rPr>
      </w:pPr>
      <w:hyperlink w:anchor="_Toc164189076" w:history="1">
        <w:r w:rsidR="00674C7A" w:rsidRPr="002915E6">
          <w:rPr>
            <w:rStyle w:val="Hipervnculo"/>
            <w:noProof/>
          </w:rPr>
          <w:t>5.4.</w:t>
        </w:r>
        <w:r w:rsidR="00674C7A">
          <w:rPr>
            <w:noProof/>
            <w:kern w:val="2"/>
            <w:szCs w:val="24"/>
            <w:lang w:eastAsia="es-ES_tradnl"/>
            <w14:ligatures w14:val="standardContextual"/>
          </w:rPr>
          <w:tab/>
        </w:r>
        <w:r w:rsidR="00674C7A" w:rsidRPr="002915E6">
          <w:rPr>
            <w:rStyle w:val="Hipervnculo"/>
            <w:noProof/>
          </w:rPr>
          <w:t>PT4 – Desarrollo Frontend</w:t>
        </w:r>
        <w:r w:rsidR="00674C7A">
          <w:rPr>
            <w:noProof/>
            <w:webHidden/>
          </w:rPr>
          <w:tab/>
        </w:r>
        <w:r w:rsidR="00674C7A">
          <w:rPr>
            <w:noProof/>
            <w:webHidden/>
          </w:rPr>
          <w:fldChar w:fldCharType="begin"/>
        </w:r>
        <w:r w:rsidR="00674C7A">
          <w:rPr>
            <w:noProof/>
            <w:webHidden/>
          </w:rPr>
          <w:instrText xml:space="preserve"> PAGEREF _Toc164189076 \h </w:instrText>
        </w:r>
        <w:r w:rsidR="00674C7A">
          <w:rPr>
            <w:noProof/>
            <w:webHidden/>
          </w:rPr>
        </w:r>
        <w:r w:rsidR="00674C7A">
          <w:rPr>
            <w:noProof/>
            <w:webHidden/>
          </w:rPr>
          <w:fldChar w:fldCharType="separate"/>
        </w:r>
        <w:r w:rsidR="00674C7A">
          <w:rPr>
            <w:noProof/>
            <w:webHidden/>
          </w:rPr>
          <w:t>38</w:t>
        </w:r>
        <w:r w:rsidR="00674C7A">
          <w:rPr>
            <w:noProof/>
            <w:webHidden/>
          </w:rPr>
          <w:fldChar w:fldCharType="end"/>
        </w:r>
      </w:hyperlink>
    </w:p>
    <w:p w14:paraId="56BB4C48" w14:textId="1171F028"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77" w:history="1">
        <w:r w:rsidR="00674C7A" w:rsidRPr="002915E6">
          <w:rPr>
            <w:rStyle w:val="Hipervnculo"/>
            <w:noProof/>
          </w:rPr>
          <w:t>5.4.1.</w:t>
        </w:r>
        <w:r w:rsidR="00674C7A">
          <w:rPr>
            <w:rFonts w:cstheme="minorBidi"/>
            <w:noProof/>
            <w:kern w:val="2"/>
            <w:sz w:val="24"/>
            <w:szCs w:val="24"/>
            <w:lang w:eastAsia="es-ES_tradnl"/>
            <w14:ligatures w14:val="standardContextual"/>
          </w:rPr>
          <w:tab/>
        </w:r>
        <w:r w:rsidR="00674C7A" w:rsidRPr="002915E6">
          <w:rPr>
            <w:rStyle w:val="Hipervnculo"/>
            <w:noProof/>
          </w:rPr>
          <w:t>Estructura de Directorios</w:t>
        </w:r>
        <w:r w:rsidR="00674C7A">
          <w:rPr>
            <w:noProof/>
            <w:webHidden/>
          </w:rPr>
          <w:tab/>
        </w:r>
        <w:r w:rsidR="00674C7A">
          <w:rPr>
            <w:noProof/>
            <w:webHidden/>
          </w:rPr>
          <w:fldChar w:fldCharType="begin"/>
        </w:r>
        <w:r w:rsidR="00674C7A">
          <w:rPr>
            <w:noProof/>
            <w:webHidden/>
          </w:rPr>
          <w:instrText xml:space="preserve"> PAGEREF _Toc164189077 \h </w:instrText>
        </w:r>
        <w:r w:rsidR="00674C7A">
          <w:rPr>
            <w:noProof/>
            <w:webHidden/>
          </w:rPr>
        </w:r>
        <w:r w:rsidR="00674C7A">
          <w:rPr>
            <w:noProof/>
            <w:webHidden/>
          </w:rPr>
          <w:fldChar w:fldCharType="separate"/>
        </w:r>
        <w:r w:rsidR="00674C7A">
          <w:rPr>
            <w:noProof/>
            <w:webHidden/>
          </w:rPr>
          <w:t>38</w:t>
        </w:r>
        <w:r w:rsidR="00674C7A">
          <w:rPr>
            <w:noProof/>
            <w:webHidden/>
          </w:rPr>
          <w:fldChar w:fldCharType="end"/>
        </w:r>
      </w:hyperlink>
    </w:p>
    <w:p w14:paraId="6A6A3CEC" w14:textId="0036656E"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78" w:history="1">
        <w:r w:rsidR="00674C7A" w:rsidRPr="002915E6">
          <w:rPr>
            <w:rStyle w:val="Hipervnculo"/>
            <w:noProof/>
          </w:rPr>
          <w:t>5.4.2.</w:t>
        </w:r>
        <w:r w:rsidR="00674C7A">
          <w:rPr>
            <w:rFonts w:cstheme="minorBidi"/>
            <w:noProof/>
            <w:kern w:val="2"/>
            <w:sz w:val="24"/>
            <w:szCs w:val="24"/>
            <w:lang w:eastAsia="es-ES_tradnl"/>
            <w14:ligatures w14:val="standardContextual"/>
          </w:rPr>
          <w:tab/>
        </w:r>
        <w:r w:rsidR="00674C7A" w:rsidRPr="002915E6">
          <w:rPr>
            <w:rStyle w:val="Hipervnculo"/>
            <w:noProof/>
          </w:rPr>
          <w:t>Pantallas y Navegación</w:t>
        </w:r>
        <w:r w:rsidR="00674C7A">
          <w:rPr>
            <w:noProof/>
            <w:webHidden/>
          </w:rPr>
          <w:tab/>
        </w:r>
        <w:r w:rsidR="00674C7A">
          <w:rPr>
            <w:noProof/>
            <w:webHidden/>
          </w:rPr>
          <w:fldChar w:fldCharType="begin"/>
        </w:r>
        <w:r w:rsidR="00674C7A">
          <w:rPr>
            <w:noProof/>
            <w:webHidden/>
          </w:rPr>
          <w:instrText xml:space="preserve"> PAGEREF _Toc164189078 \h </w:instrText>
        </w:r>
        <w:r w:rsidR="00674C7A">
          <w:rPr>
            <w:noProof/>
            <w:webHidden/>
          </w:rPr>
        </w:r>
        <w:r w:rsidR="00674C7A">
          <w:rPr>
            <w:noProof/>
            <w:webHidden/>
          </w:rPr>
          <w:fldChar w:fldCharType="separate"/>
        </w:r>
        <w:r w:rsidR="00674C7A">
          <w:rPr>
            <w:noProof/>
            <w:webHidden/>
          </w:rPr>
          <w:t>40</w:t>
        </w:r>
        <w:r w:rsidR="00674C7A">
          <w:rPr>
            <w:noProof/>
            <w:webHidden/>
          </w:rPr>
          <w:fldChar w:fldCharType="end"/>
        </w:r>
      </w:hyperlink>
    </w:p>
    <w:p w14:paraId="08B0109D" w14:textId="0783A4FE" w:rsidR="00674C7A" w:rsidRDefault="00000000">
      <w:pPr>
        <w:pStyle w:val="TDC2"/>
        <w:tabs>
          <w:tab w:val="left" w:pos="960"/>
          <w:tab w:val="right" w:leader="dot" w:pos="8949"/>
        </w:tabs>
        <w:rPr>
          <w:noProof/>
          <w:kern w:val="2"/>
          <w:szCs w:val="24"/>
          <w:lang w:eastAsia="es-ES_tradnl"/>
          <w14:ligatures w14:val="standardContextual"/>
        </w:rPr>
      </w:pPr>
      <w:hyperlink w:anchor="_Toc164189079" w:history="1">
        <w:r w:rsidR="00674C7A" w:rsidRPr="002915E6">
          <w:rPr>
            <w:rStyle w:val="Hipervnculo"/>
            <w:noProof/>
          </w:rPr>
          <w:t>5.5.</w:t>
        </w:r>
        <w:r w:rsidR="00674C7A">
          <w:rPr>
            <w:noProof/>
            <w:kern w:val="2"/>
            <w:szCs w:val="24"/>
            <w:lang w:eastAsia="es-ES_tradnl"/>
            <w14:ligatures w14:val="standardContextual"/>
          </w:rPr>
          <w:tab/>
        </w:r>
        <w:r w:rsidR="00674C7A" w:rsidRPr="002915E6">
          <w:rPr>
            <w:rStyle w:val="Hipervnculo"/>
            <w:noProof/>
          </w:rPr>
          <w:t>PT5 - Integración de UI con Backend</w:t>
        </w:r>
        <w:r w:rsidR="00674C7A">
          <w:rPr>
            <w:noProof/>
            <w:webHidden/>
          </w:rPr>
          <w:tab/>
        </w:r>
        <w:r w:rsidR="00674C7A">
          <w:rPr>
            <w:noProof/>
            <w:webHidden/>
          </w:rPr>
          <w:fldChar w:fldCharType="begin"/>
        </w:r>
        <w:r w:rsidR="00674C7A">
          <w:rPr>
            <w:noProof/>
            <w:webHidden/>
          </w:rPr>
          <w:instrText xml:space="preserve"> PAGEREF _Toc164189079 \h </w:instrText>
        </w:r>
        <w:r w:rsidR="00674C7A">
          <w:rPr>
            <w:noProof/>
            <w:webHidden/>
          </w:rPr>
        </w:r>
        <w:r w:rsidR="00674C7A">
          <w:rPr>
            <w:noProof/>
            <w:webHidden/>
          </w:rPr>
          <w:fldChar w:fldCharType="separate"/>
        </w:r>
        <w:r w:rsidR="00674C7A">
          <w:rPr>
            <w:noProof/>
            <w:webHidden/>
          </w:rPr>
          <w:t>41</w:t>
        </w:r>
        <w:r w:rsidR="00674C7A">
          <w:rPr>
            <w:noProof/>
            <w:webHidden/>
          </w:rPr>
          <w:fldChar w:fldCharType="end"/>
        </w:r>
      </w:hyperlink>
    </w:p>
    <w:p w14:paraId="657A1992" w14:textId="0DA5D590" w:rsidR="00674C7A" w:rsidRDefault="00000000">
      <w:pPr>
        <w:pStyle w:val="TDC2"/>
        <w:tabs>
          <w:tab w:val="left" w:pos="960"/>
          <w:tab w:val="right" w:leader="dot" w:pos="8949"/>
        </w:tabs>
        <w:rPr>
          <w:noProof/>
          <w:kern w:val="2"/>
          <w:szCs w:val="24"/>
          <w:lang w:eastAsia="es-ES_tradnl"/>
          <w14:ligatures w14:val="standardContextual"/>
        </w:rPr>
      </w:pPr>
      <w:hyperlink w:anchor="_Toc164189080" w:history="1">
        <w:r w:rsidR="00674C7A" w:rsidRPr="002915E6">
          <w:rPr>
            <w:rStyle w:val="Hipervnculo"/>
            <w:noProof/>
          </w:rPr>
          <w:t>5.6.</w:t>
        </w:r>
        <w:r w:rsidR="00674C7A">
          <w:rPr>
            <w:noProof/>
            <w:kern w:val="2"/>
            <w:szCs w:val="24"/>
            <w:lang w:eastAsia="es-ES_tradnl"/>
            <w14:ligatures w14:val="standardContextual"/>
          </w:rPr>
          <w:tab/>
        </w:r>
        <w:r w:rsidR="00674C7A" w:rsidRPr="002915E6">
          <w:rPr>
            <w:rStyle w:val="Hipervnculo"/>
            <w:noProof/>
          </w:rPr>
          <w:t>PT6 - Pruebas y Calidad</w:t>
        </w:r>
        <w:r w:rsidR="00674C7A">
          <w:rPr>
            <w:noProof/>
            <w:webHidden/>
          </w:rPr>
          <w:tab/>
        </w:r>
        <w:r w:rsidR="00674C7A">
          <w:rPr>
            <w:noProof/>
            <w:webHidden/>
          </w:rPr>
          <w:fldChar w:fldCharType="begin"/>
        </w:r>
        <w:r w:rsidR="00674C7A">
          <w:rPr>
            <w:noProof/>
            <w:webHidden/>
          </w:rPr>
          <w:instrText xml:space="preserve"> PAGEREF _Toc164189080 \h </w:instrText>
        </w:r>
        <w:r w:rsidR="00674C7A">
          <w:rPr>
            <w:noProof/>
            <w:webHidden/>
          </w:rPr>
        </w:r>
        <w:r w:rsidR="00674C7A">
          <w:rPr>
            <w:noProof/>
            <w:webHidden/>
          </w:rPr>
          <w:fldChar w:fldCharType="separate"/>
        </w:r>
        <w:r w:rsidR="00674C7A">
          <w:rPr>
            <w:noProof/>
            <w:webHidden/>
          </w:rPr>
          <w:t>42</w:t>
        </w:r>
        <w:r w:rsidR="00674C7A">
          <w:rPr>
            <w:noProof/>
            <w:webHidden/>
          </w:rPr>
          <w:fldChar w:fldCharType="end"/>
        </w:r>
      </w:hyperlink>
    </w:p>
    <w:p w14:paraId="1833DB45" w14:textId="2B0B7901" w:rsidR="00674C7A" w:rsidRDefault="00000000">
      <w:pPr>
        <w:pStyle w:val="TDC2"/>
        <w:tabs>
          <w:tab w:val="left" w:pos="960"/>
          <w:tab w:val="right" w:leader="dot" w:pos="8949"/>
        </w:tabs>
        <w:rPr>
          <w:noProof/>
          <w:kern w:val="2"/>
          <w:szCs w:val="24"/>
          <w:lang w:eastAsia="es-ES_tradnl"/>
          <w14:ligatures w14:val="standardContextual"/>
        </w:rPr>
      </w:pPr>
      <w:hyperlink w:anchor="_Toc164189081" w:history="1">
        <w:r w:rsidR="00674C7A" w:rsidRPr="002915E6">
          <w:rPr>
            <w:rStyle w:val="Hipervnculo"/>
            <w:noProof/>
          </w:rPr>
          <w:t>5.7.</w:t>
        </w:r>
        <w:r w:rsidR="00674C7A">
          <w:rPr>
            <w:noProof/>
            <w:kern w:val="2"/>
            <w:szCs w:val="24"/>
            <w:lang w:eastAsia="es-ES_tradnl"/>
            <w14:ligatures w14:val="standardContextual"/>
          </w:rPr>
          <w:tab/>
        </w:r>
        <w:r w:rsidR="00674C7A" w:rsidRPr="002915E6">
          <w:rPr>
            <w:rStyle w:val="Hipervnculo"/>
            <w:noProof/>
          </w:rPr>
          <w:t>PT7 - Preparación para el Lanzamiento</w:t>
        </w:r>
        <w:r w:rsidR="00674C7A">
          <w:rPr>
            <w:noProof/>
            <w:webHidden/>
          </w:rPr>
          <w:tab/>
        </w:r>
        <w:r w:rsidR="00674C7A">
          <w:rPr>
            <w:noProof/>
            <w:webHidden/>
          </w:rPr>
          <w:fldChar w:fldCharType="begin"/>
        </w:r>
        <w:r w:rsidR="00674C7A">
          <w:rPr>
            <w:noProof/>
            <w:webHidden/>
          </w:rPr>
          <w:instrText xml:space="preserve"> PAGEREF _Toc164189081 \h </w:instrText>
        </w:r>
        <w:r w:rsidR="00674C7A">
          <w:rPr>
            <w:noProof/>
            <w:webHidden/>
          </w:rPr>
        </w:r>
        <w:r w:rsidR="00674C7A">
          <w:rPr>
            <w:noProof/>
            <w:webHidden/>
          </w:rPr>
          <w:fldChar w:fldCharType="separate"/>
        </w:r>
        <w:r w:rsidR="00674C7A">
          <w:rPr>
            <w:noProof/>
            <w:webHidden/>
          </w:rPr>
          <w:t>43</w:t>
        </w:r>
        <w:r w:rsidR="00674C7A">
          <w:rPr>
            <w:noProof/>
            <w:webHidden/>
          </w:rPr>
          <w:fldChar w:fldCharType="end"/>
        </w:r>
      </w:hyperlink>
    </w:p>
    <w:p w14:paraId="186FA8C1" w14:textId="50A5735F"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82" w:history="1">
        <w:r w:rsidR="00674C7A" w:rsidRPr="002915E6">
          <w:rPr>
            <w:rStyle w:val="Hipervnculo"/>
            <w:noProof/>
          </w:rPr>
          <w:t>5.7.1.</w:t>
        </w:r>
        <w:r w:rsidR="00674C7A">
          <w:rPr>
            <w:rFonts w:cstheme="minorBidi"/>
            <w:noProof/>
            <w:kern w:val="2"/>
            <w:sz w:val="24"/>
            <w:szCs w:val="24"/>
            <w:lang w:eastAsia="es-ES_tradnl"/>
            <w14:ligatures w14:val="standardContextual"/>
          </w:rPr>
          <w:tab/>
        </w:r>
        <w:r w:rsidR="00674C7A" w:rsidRPr="002915E6">
          <w:rPr>
            <w:rStyle w:val="Hipervnculo"/>
            <w:noProof/>
          </w:rPr>
          <w:t>Build IOs y Android</w:t>
        </w:r>
        <w:r w:rsidR="00674C7A">
          <w:rPr>
            <w:noProof/>
            <w:webHidden/>
          </w:rPr>
          <w:tab/>
        </w:r>
        <w:r w:rsidR="00674C7A">
          <w:rPr>
            <w:noProof/>
            <w:webHidden/>
          </w:rPr>
          <w:fldChar w:fldCharType="begin"/>
        </w:r>
        <w:r w:rsidR="00674C7A">
          <w:rPr>
            <w:noProof/>
            <w:webHidden/>
          </w:rPr>
          <w:instrText xml:space="preserve"> PAGEREF _Toc164189082 \h </w:instrText>
        </w:r>
        <w:r w:rsidR="00674C7A">
          <w:rPr>
            <w:noProof/>
            <w:webHidden/>
          </w:rPr>
        </w:r>
        <w:r w:rsidR="00674C7A">
          <w:rPr>
            <w:noProof/>
            <w:webHidden/>
          </w:rPr>
          <w:fldChar w:fldCharType="separate"/>
        </w:r>
        <w:r w:rsidR="00674C7A">
          <w:rPr>
            <w:noProof/>
            <w:webHidden/>
          </w:rPr>
          <w:t>43</w:t>
        </w:r>
        <w:r w:rsidR="00674C7A">
          <w:rPr>
            <w:noProof/>
            <w:webHidden/>
          </w:rPr>
          <w:fldChar w:fldCharType="end"/>
        </w:r>
      </w:hyperlink>
    </w:p>
    <w:p w14:paraId="0EA9C0EB" w14:textId="5D9C3473"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83" w:history="1">
        <w:r w:rsidR="00674C7A" w:rsidRPr="002915E6">
          <w:rPr>
            <w:rStyle w:val="Hipervnculo"/>
            <w:noProof/>
          </w:rPr>
          <w:t>5.7.2.</w:t>
        </w:r>
        <w:r w:rsidR="00674C7A">
          <w:rPr>
            <w:rFonts w:cstheme="minorBidi"/>
            <w:noProof/>
            <w:kern w:val="2"/>
            <w:sz w:val="24"/>
            <w:szCs w:val="24"/>
            <w:lang w:eastAsia="es-ES_tradnl"/>
            <w14:ligatures w14:val="standardContextual"/>
          </w:rPr>
          <w:tab/>
        </w:r>
        <w:r w:rsidR="00674C7A" w:rsidRPr="002915E6">
          <w:rPr>
            <w:rStyle w:val="Hipervnculo"/>
            <w:noProof/>
          </w:rPr>
          <w:t>Despliegue en iOS</w:t>
        </w:r>
        <w:r w:rsidR="00674C7A">
          <w:rPr>
            <w:noProof/>
            <w:webHidden/>
          </w:rPr>
          <w:tab/>
        </w:r>
        <w:r w:rsidR="00674C7A">
          <w:rPr>
            <w:noProof/>
            <w:webHidden/>
          </w:rPr>
          <w:fldChar w:fldCharType="begin"/>
        </w:r>
        <w:r w:rsidR="00674C7A">
          <w:rPr>
            <w:noProof/>
            <w:webHidden/>
          </w:rPr>
          <w:instrText xml:space="preserve"> PAGEREF _Toc164189083 \h </w:instrText>
        </w:r>
        <w:r w:rsidR="00674C7A">
          <w:rPr>
            <w:noProof/>
            <w:webHidden/>
          </w:rPr>
        </w:r>
        <w:r w:rsidR="00674C7A">
          <w:rPr>
            <w:noProof/>
            <w:webHidden/>
          </w:rPr>
          <w:fldChar w:fldCharType="separate"/>
        </w:r>
        <w:r w:rsidR="00674C7A">
          <w:rPr>
            <w:noProof/>
            <w:webHidden/>
          </w:rPr>
          <w:t>44</w:t>
        </w:r>
        <w:r w:rsidR="00674C7A">
          <w:rPr>
            <w:noProof/>
            <w:webHidden/>
          </w:rPr>
          <w:fldChar w:fldCharType="end"/>
        </w:r>
      </w:hyperlink>
    </w:p>
    <w:p w14:paraId="215AB1D1" w14:textId="75320BD9"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84" w:history="1">
        <w:r w:rsidR="00674C7A" w:rsidRPr="002915E6">
          <w:rPr>
            <w:rStyle w:val="Hipervnculo"/>
            <w:noProof/>
          </w:rPr>
          <w:t>5.7.3.</w:t>
        </w:r>
        <w:r w:rsidR="00674C7A">
          <w:rPr>
            <w:rFonts w:cstheme="minorBidi"/>
            <w:noProof/>
            <w:kern w:val="2"/>
            <w:sz w:val="24"/>
            <w:szCs w:val="24"/>
            <w:lang w:eastAsia="es-ES_tradnl"/>
            <w14:ligatures w14:val="standardContextual"/>
          </w:rPr>
          <w:tab/>
        </w:r>
        <w:r w:rsidR="00674C7A" w:rsidRPr="002915E6">
          <w:rPr>
            <w:rStyle w:val="Hipervnculo"/>
            <w:noProof/>
          </w:rPr>
          <w:t>Despliegue en Android</w:t>
        </w:r>
        <w:r w:rsidR="00674C7A">
          <w:rPr>
            <w:noProof/>
            <w:webHidden/>
          </w:rPr>
          <w:tab/>
        </w:r>
        <w:r w:rsidR="00674C7A">
          <w:rPr>
            <w:noProof/>
            <w:webHidden/>
          </w:rPr>
          <w:fldChar w:fldCharType="begin"/>
        </w:r>
        <w:r w:rsidR="00674C7A">
          <w:rPr>
            <w:noProof/>
            <w:webHidden/>
          </w:rPr>
          <w:instrText xml:space="preserve"> PAGEREF _Toc164189084 \h </w:instrText>
        </w:r>
        <w:r w:rsidR="00674C7A">
          <w:rPr>
            <w:noProof/>
            <w:webHidden/>
          </w:rPr>
        </w:r>
        <w:r w:rsidR="00674C7A">
          <w:rPr>
            <w:noProof/>
            <w:webHidden/>
          </w:rPr>
          <w:fldChar w:fldCharType="separate"/>
        </w:r>
        <w:r w:rsidR="00674C7A">
          <w:rPr>
            <w:noProof/>
            <w:webHidden/>
          </w:rPr>
          <w:t>45</w:t>
        </w:r>
        <w:r w:rsidR="00674C7A">
          <w:rPr>
            <w:noProof/>
            <w:webHidden/>
          </w:rPr>
          <w:fldChar w:fldCharType="end"/>
        </w:r>
      </w:hyperlink>
    </w:p>
    <w:p w14:paraId="2F646C7A" w14:textId="5194EB5F"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85" w:history="1">
        <w:r w:rsidR="00674C7A" w:rsidRPr="002915E6">
          <w:rPr>
            <w:rStyle w:val="Hipervnculo"/>
          </w:rPr>
          <w:t>6.</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Resultados</w:t>
        </w:r>
        <w:r w:rsidR="00674C7A">
          <w:rPr>
            <w:webHidden/>
          </w:rPr>
          <w:tab/>
        </w:r>
        <w:r w:rsidR="00674C7A">
          <w:rPr>
            <w:webHidden/>
          </w:rPr>
          <w:fldChar w:fldCharType="begin"/>
        </w:r>
        <w:r w:rsidR="00674C7A">
          <w:rPr>
            <w:webHidden/>
          </w:rPr>
          <w:instrText xml:space="preserve"> PAGEREF _Toc164189085 \h </w:instrText>
        </w:r>
        <w:r w:rsidR="00674C7A">
          <w:rPr>
            <w:webHidden/>
          </w:rPr>
        </w:r>
        <w:r w:rsidR="00674C7A">
          <w:rPr>
            <w:webHidden/>
          </w:rPr>
          <w:fldChar w:fldCharType="separate"/>
        </w:r>
        <w:r w:rsidR="00674C7A">
          <w:rPr>
            <w:webHidden/>
          </w:rPr>
          <w:t>47</w:t>
        </w:r>
        <w:r w:rsidR="00674C7A">
          <w:rPr>
            <w:webHidden/>
          </w:rPr>
          <w:fldChar w:fldCharType="end"/>
        </w:r>
      </w:hyperlink>
    </w:p>
    <w:p w14:paraId="3AA25E16" w14:textId="09CCF653" w:rsidR="00674C7A" w:rsidRDefault="00000000">
      <w:pPr>
        <w:pStyle w:val="TDC2"/>
        <w:tabs>
          <w:tab w:val="left" w:pos="960"/>
          <w:tab w:val="right" w:leader="dot" w:pos="8949"/>
        </w:tabs>
        <w:rPr>
          <w:noProof/>
          <w:kern w:val="2"/>
          <w:szCs w:val="24"/>
          <w:lang w:eastAsia="es-ES_tradnl"/>
          <w14:ligatures w14:val="standardContextual"/>
        </w:rPr>
      </w:pPr>
      <w:hyperlink w:anchor="_Toc164189086" w:history="1">
        <w:r w:rsidR="00674C7A" w:rsidRPr="002915E6">
          <w:rPr>
            <w:rStyle w:val="Hipervnculo"/>
            <w:noProof/>
          </w:rPr>
          <w:t>6.1.</w:t>
        </w:r>
        <w:r w:rsidR="00674C7A">
          <w:rPr>
            <w:noProof/>
            <w:kern w:val="2"/>
            <w:szCs w:val="24"/>
            <w:lang w:eastAsia="es-ES_tradnl"/>
            <w14:ligatures w14:val="standardContextual"/>
          </w:rPr>
          <w:tab/>
        </w:r>
        <w:r w:rsidR="00674C7A" w:rsidRPr="002915E6">
          <w:rPr>
            <w:rStyle w:val="Hipervnculo"/>
            <w:noProof/>
          </w:rPr>
          <w:t>Resultados sobre Objetivo General</w:t>
        </w:r>
        <w:r w:rsidR="00674C7A">
          <w:rPr>
            <w:noProof/>
            <w:webHidden/>
          </w:rPr>
          <w:tab/>
        </w:r>
        <w:r w:rsidR="00674C7A">
          <w:rPr>
            <w:noProof/>
            <w:webHidden/>
          </w:rPr>
          <w:fldChar w:fldCharType="begin"/>
        </w:r>
        <w:r w:rsidR="00674C7A">
          <w:rPr>
            <w:noProof/>
            <w:webHidden/>
          </w:rPr>
          <w:instrText xml:space="preserve"> PAGEREF _Toc164189086 \h </w:instrText>
        </w:r>
        <w:r w:rsidR="00674C7A">
          <w:rPr>
            <w:noProof/>
            <w:webHidden/>
          </w:rPr>
        </w:r>
        <w:r w:rsidR="00674C7A">
          <w:rPr>
            <w:noProof/>
            <w:webHidden/>
          </w:rPr>
          <w:fldChar w:fldCharType="separate"/>
        </w:r>
        <w:r w:rsidR="00674C7A">
          <w:rPr>
            <w:noProof/>
            <w:webHidden/>
          </w:rPr>
          <w:t>47</w:t>
        </w:r>
        <w:r w:rsidR="00674C7A">
          <w:rPr>
            <w:noProof/>
            <w:webHidden/>
          </w:rPr>
          <w:fldChar w:fldCharType="end"/>
        </w:r>
      </w:hyperlink>
    </w:p>
    <w:p w14:paraId="02003CB3" w14:textId="034D3724" w:rsidR="00674C7A" w:rsidRDefault="00000000">
      <w:pPr>
        <w:pStyle w:val="TDC2"/>
        <w:tabs>
          <w:tab w:val="left" w:pos="960"/>
          <w:tab w:val="right" w:leader="dot" w:pos="8949"/>
        </w:tabs>
        <w:rPr>
          <w:noProof/>
          <w:kern w:val="2"/>
          <w:szCs w:val="24"/>
          <w:lang w:eastAsia="es-ES_tradnl"/>
          <w14:ligatures w14:val="standardContextual"/>
        </w:rPr>
      </w:pPr>
      <w:hyperlink w:anchor="_Toc164189087" w:history="1">
        <w:r w:rsidR="00674C7A" w:rsidRPr="002915E6">
          <w:rPr>
            <w:rStyle w:val="Hipervnculo"/>
            <w:noProof/>
          </w:rPr>
          <w:t>6.2.</w:t>
        </w:r>
        <w:r w:rsidR="00674C7A">
          <w:rPr>
            <w:noProof/>
            <w:kern w:val="2"/>
            <w:szCs w:val="24"/>
            <w:lang w:eastAsia="es-ES_tradnl"/>
            <w14:ligatures w14:val="standardContextual"/>
          </w:rPr>
          <w:tab/>
        </w:r>
        <w:r w:rsidR="00674C7A" w:rsidRPr="002915E6">
          <w:rPr>
            <w:rStyle w:val="Hipervnculo"/>
            <w:noProof/>
          </w:rPr>
          <w:t>Resultados sobre Objetivos Especificos</w:t>
        </w:r>
        <w:r w:rsidR="00674C7A">
          <w:rPr>
            <w:noProof/>
            <w:webHidden/>
          </w:rPr>
          <w:tab/>
        </w:r>
        <w:r w:rsidR="00674C7A">
          <w:rPr>
            <w:noProof/>
            <w:webHidden/>
          </w:rPr>
          <w:fldChar w:fldCharType="begin"/>
        </w:r>
        <w:r w:rsidR="00674C7A">
          <w:rPr>
            <w:noProof/>
            <w:webHidden/>
          </w:rPr>
          <w:instrText xml:space="preserve"> PAGEREF _Toc164189087 \h </w:instrText>
        </w:r>
        <w:r w:rsidR="00674C7A">
          <w:rPr>
            <w:noProof/>
            <w:webHidden/>
          </w:rPr>
        </w:r>
        <w:r w:rsidR="00674C7A">
          <w:rPr>
            <w:noProof/>
            <w:webHidden/>
          </w:rPr>
          <w:fldChar w:fldCharType="separate"/>
        </w:r>
        <w:r w:rsidR="00674C7A">
          <w:rPr>
            <w:noProof/>
            <w:webHidden/>
          </w:rPr>
          <w:t>47</w:t>
        </w:r>
        <w:r w:rsidR="00674C7A">
          <w:rPr>
            <w:noProof/>
            <w:webHidden/>
          </w:rPr>
          <w:fldChar w:fldCharType="end"/>
        </w:r>
      </w:hyperlink>
    </w:p>
    <w:p w14:paraId="5E25562C" w14:textId="4B3264A0"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88" w:history="1">
        <w:r w:rsidR="00674C7A" w:rsidRPr="002915E6">
          <w:rPr>
            <w:rStyle w:val="Hipervnculo"/>
            <w:noProof/>
          </w:rPr>
          <w:t>6.2.1.</w:t>
        </w:r>
        <w:r w:rsidR="00674C7A">
          <w:rPr>
            <w:rFonts w:cstheme="minorBidi"/>
            <w:noProof/>
            <w:kern w:val="2"/>
            <w:sz w:val="24"/>
            <w:szCs w:val="24"/>
            <w:lang w:eastAsia="es-ES_tradnl"/>
            <w14:ligatures w14:val="standardContextual"/>
          </w:rPr>
          <w:tab/>
        </w:r>
        <w:r w:rsidR="00674C7A" w:rsidRPr="002915E6">
          <w:rPr>
            <w:rStyle w:val="Hipervnculo"/>
            <w:noProof/>
          </w:rPr>
          <w:t>Facilitar la coordinación de visualización en grupos</w:t>
        </w:r>
        <w:r w:rsidR="00674C7A">
          <w:rPr>
            <w:noProof/>
            <w:webHidden/>
          </w:rPr>
          <w:tab/>
        </w:r>
        <w:r w:rsidR="00674C7A">
          <w:rPr>
            <w:noProof/>
            <w:webHidden/>
          </w:rPr>
          <w:fldChar w:fldCharType="begin"/>
        </w:r>
        <w:r w:rsidR="00674C7A">
          <w:rPr>
            <w:noProof/>
            <w:webHidden/>
          </w:rPr>
          <w:instrText xml:space="preserve"> PAGEREF _Toc164189088 \h </w:instrText>
        </w:r>
        <w:r w:rsidR="00674C7A">
          <w:rPr>
            <w:noProof/>
            <w:webHidden/>
          </w:rPr>
        </w:r>
        <w:r w:rsidR="00674C7A">
          <w:rPr>
            <w:noProof/>
            <w:webHidden/>
          </w:rPr>
          <w:fldChar w:fldCharType="separate"/>
        </w:r>
        <w:r w:rsidR="00674C7A">
          <w:rPr>
            <w:noProof/>
            <w:webHidden/>
          </w:rPr>
          <w:t>47</w:t>
        </w:r>
        <w:r w:rsidR="00674C7A">
          <w:rPr>
            <w:noProof/>
            <w:webHidden/>
          </w:rPr>
          <w:fldChar w:fldCharType="end"/>
        </w:r>
      </w:hyperlink>
    </w:p>
    <w:p w14:paraId="5967CA33" w14:textId="45ED283E"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89" w:history="1">
        <w:r w:rsidR="00674C7A" w:rsidRPr="002915E6">
          <w:rPr>
            <w:rStyle w:val="Hipervnculo"/>
            <w:noProof/>
          </w:rPr>
          <w:t>6.2.2.</w:t>
        </w:r>
        <w:r w:rsidR="00674C7A">
          <w:rPr>
            <w:rFonts w:cstheme="minorBidi"/>
            <w:noProof/>
            <w:kern w:val="2"/>
            <w:sz w:val="24"/>
            <w:szCs w:val="24"/>
            <w:lang w:eastAsia="es-ES_tradnl"/>
            <w14:ligatures w14:val="standardContextual"/>
          </w:rPr>
          <w:tab/>
        </w:r>
        <w:r w:rsidR="00674C7A" w:rsidRPr="002915E6">
          <w:rPr>
            <w:rStyle w:val="Hipervnculo"/>
            <w:noProof/>
          </w:rPr>
          <w:t>Mejorar la toma de decisiones colectivas sobre qué ver</w:t>
        </w:r>
        <w:r w:rsidR="00674C7A">
          <w:rPr>
            <w:noProof/>
            <w:webHidden/>
          </w:rPr>
          <w:tab/>
        </w:r>
        <w:r w:rsidR="00674C7A">
          <w:rPr>
            <w:noProof/>
            <w:webHidden/>
          </w:rPr>
          <w:fldChar w:fldCharType="begin"/>
        </w:r>
        <w:r w:rsidR="00674C7A">
          <w:rPr>
            <w:noProof/>
            <w:webHidden/>
          </w:rPr>
          <w:instrText xml:space="preserve"> PAGEREF _Toc164189089 \h </w:instrText>
        </w:r>
        <w:r w:rsidR="00674C7A">
          <w:rPr>
            <w:noProof/>
            <w:webHidden/>
          </w:rPr>
        </w:r>
        <w:r w:rsidR="00674C7A">
          <w:rPr>
            <w:noProof/>
            <w:webHidden/>
          </w:rPr>
          <w:fldChar w:fldCharType="separate"/>
        </w:r>
        <w:r w:rsidR="00674C7A">
          <w:rPr>
            <w:noProof/>
            <w:webHidden/>
          </w:rPr>
          <w:t>48</w:t>
        </w:r>
        <w:r w:rsidR="00674C7A">
          <w:rPr>
            <w:noProof/>
            <w:webHidden/>
          </w:rPr>
          <w:fldChar w:fldCharType="end"/>
        </w:r>
      </w:hyperlink>
    </w:p>
    <w:p w14:paraId="7DC4ECCD" w14:textId="55019309"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90" w:history="1">
        <w:r w:rsidR="00674C7A" w:rsidRPr="002915E6">
          <w:rPr>
            <w:rStyle w:val="Hipervnculo"/>
            <w:noProof/>
          </w:rPr>
          <w:t>6.2.3.</w:t>
        </w:r>
        <w:r w:rsidR="00674C7A">
          <w:rPr>
            <w:rFonts w:cstheme="minorBidi"/>
            <w:noProof/>
            <w:kern w:val="2"/>
            <w:sz w:val="24"/>
            <w:szCs w:val="24"/>
            <w:lang w:eastAsia="es-ES_tradnl"/>
            <w14:ligatures w14:val="standardContextual"/>
          </w:rPr>
          <w:tab/>
        </w:r>
        <w:r w:rsidR="00674C7A" w:rsidRPr="002915E6">
          <w:rPr>
            <w:rStyle w:val="Hipervnculo"/>
            <w:noProof/>
          </w:rPr>
          <w:t>Enriquecer la experiencia compartida de visualización</w:t>
        </w:r>
        <w:r w:rsidR="00674C7A">
          <w:rPr>
            <w:noProof/>
            <w:webHidden/>
          </w:rPr>
          <w:tab/>
        </w:r>
        <w:r w:rsidR="00674C7A">
          <w:rPr>
            <w:noProof/>
            <w:webHidden/>
          </w:rPr>
          <w:fldChar w:fldCharType="begin"/>
        </w:r>
        <w:r w:rsidR="00674C7A">
          <w:rPr>
            <w:noProof/>
            <w:webHidden/>
          </w:rPr>
          <w:instrText xml:space="preserve"> PAGEREF _Toc164189090 \h </w:instrText>
        </w:r>
        <w:r w:rsidR="00674C7A">
          <w:rPr>
            <w:noProof/>
            <w:webHidden/>
          </w:rPr>
        </w:r>
        <w:r w:rsidR="00674C7A">
          <w:rPr>
            <w:noProof/>
            <w:webHidden/>
          </w:rPr>
          <w:fldChar w:fldCharType="separate"/>
        </w:r>
        <w:r w:rsidR="00674C7A">
          <w:rPr>
            <w:noProof/>
            <w:webHidden/>
          </w:rPr>
          <w:t>48</w:t>
        </w:r>
        <w:r w:rsidR="00674C7A">
          <w:rPr>
            <w:noProof/>
            <w:webHidden/>
          </w:rPr>
          <w:fldChar w:fldCharType="end"/>
        </w:r>
      </w:hyperlink>
    </w:p>
    <w:p w14:paraId="06BD725B" w14:textId="23394484"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91" w:history="1">
        <w:r w:rsidR="00674C7A" w:rsidRPr="002915E6">
          <w:rPr>
            <w:rStyle w:val="Hipervnculo"/>
            <w:noProof/>
          </w:rPr>
          <w:t>6.2.4.</w:t>
        </w:r>
        <w:r w:rsidR="00674C7A">
          <w:rPr>
            <w:rFonts w:cstheme="minorBidi"/>
            <w:noProof/>
            <w:kern w:val="2"/>
            <w:sz w:val="24"/>
            <w:szCs w:val="24"/>
            <w:lang w:eastAsia="es-ES_tradnl"/>
            <w14:ligatures w14:val="standardContextual"/>
          </w:rPr>
          <w:tab/>
        </w:r>
        <w:r w:rsidR="00674C7A" w:rsidRPr="002915E6">
          <w:rPr>
            <w:rStyle w:val="Hipervnculo"/>
            <w:noProof/>
          </w:rPr>
          <w:t>Proporcionar una interfaz intuitiva y accesible</w:t>
        </w:r>
        <w:r w:rsidR="00674C7A">
          <w:rPr>
            <w:noProof/>
            <w:webHidden/>
          </w:rPr>
          <w:tab/>
        </w:r>
        <w:r w:rsidR="00674C7A">
          <w:rPr>
            <w:noProof/>
            <w:webHidden/>
          </w:rPr>
          <w:fldChar w:fldCharType="begin"/>
        </w:r>
        <w:r w:rsidR="00674C7A">
          <w:rPr>
            <w:noProof/>
            <w:webHidden/>
          </w:rPr>
          <w:instrText xml:space="preserve"> PAGEREF _Toc164189091 \h </w:instrText>
        </w:r>
        <w:r w:rsidR="00674C7A">
          <w:rPr>
            <w:noProof/>
            <w:webHidden/>
          </w:rPr>
        </w:r>
        <w:r w:rsidR="00674C7A">
          <w:rPr>
            <w:noProof/>
            <w:webHidden/>
          </w:rPr>
          <w:fldChar w:fldCharType="separate"/>
        </w:r>
        <w:r w:rsidR="00674C7A">
          <w:rPr>
            <w:noProof/>
            <w:webHidden/>
          </w:rPr>
          <w:t>48</w:t>
        </w:r>
        <w:r w:rsidR="00674C7A">
          <w:rPr>
            <w:noProof/>
            <w:webHidden/>
          </w:rPr>
          <w:fldChar w:fldCharType="end"/>
        </w:r>
      </w:hyperlink>
    </w:p>
    <w:p w14:paraId="2CD8C688" w14:textId="57B2E579" w:rsidR="00674C7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89092" w:history="1">
        <w:r w:rsidR="00674C7A" w:rsidRPr="002915E6">
          <w:rPr>
            <w:rStyle w:val="Hipervnculo"/>
            <w:noProof/>
          </w:rPr>
          <w:t>6.2.5.</w:t>
        </w:r>
        <w:r w:rsidR="00674C7A">
          <w:rPr>
            <w:rFonts w:cstheme="minorBidi"/>
            <w:noProof/>
            <w:kern w:val="2"/>
            <w:sz w:val="24"/>
            <w:szCs w:val="24"/>
            <w:lang w:eastAsia="es-ES_tradnl"/>
            <w14:ligatures w14:val="standardContextual"/>
          </w:rPr>
          <w:tab/>
        </w:r>
        <w:r w:rsidR="00674C7A" w:rsidRPr="002915E6">
          <w:rPr>
            <w:rStyle w:val="Hipervnculo"/>
            <w:noProof/>
          </w:rPr>
          <w:t>Estadísticas de visualización</w:t>
        </w:r>
        <w:r w:rsidR="00674C7A">
          <w:rPr>
            <w:noProof/>
            <w:webHidden/>
          </w:rPr>
          <w:tab/>
        </w:r>
        <w:r w:rsidR="00674C7A">
          <w:rPr>
            <w:noProof/>
            <w:webHidden/>
          </w:rPr>
          <w:fldChar w:fldCharType="begin"/>
        </w:r>
        <w:r w:rsidR="00674C7A">
          <w:rPr>
            <w:noProof/>
            <w:webHidden/>
          </w:rPr>
          <w:instrText xml:space="preserve"> PAGEREF _Toc164189092 \h </w:instrText>
        </w:r>
        <w:r w:rsidR="00674C7A">
          <w:rPr>
            <w:noProof/>
            <w:webHidden/>
          </w:rPr>
        </w:r>
        <w:r w:rsidR="00674C7A">
          <w:rPr>
            <w:noProof/>
            <w:webHidden/>
          </w:rPr>
          <w:fldChar w:fldCharType="separate"/>
        </w:r>
        <w:r w:rsidR="00674C7A">
          <w:rPr>
            <w:noProof/>
            <w:webHidden/>
          </w:rPr>
          <w:t>48</w:t>
        </w:r>
        <w:r w:rsidR="00674C7A">
          <w:rPr>
            <w:noProof/>
            <w:webHidden/>
          </w:rPr>
          <w:fldChar w:fldCharType="end"/>
        </w:r>
      </w:hyperlink>
    </w:p>
    <w:p w14:paraId="13450F19" w14:textId="6E7A7A2F"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93" w:history="1">
        <w:r w:rsidR="00674C7A" w:rsidRPr="002915E6">
          <w:rPr>
            <w:rStyle w:val="Hipervnculo"/>
          </w:rPr>
          <w:t>7.</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Implicaciones Éticas e Impacto Social</w:t>
        </w:r>
        <w:r w:rsidR="00674C7A">
          <w:rPr>
            <w:webHidden/>
          </w:rPr>
          <w:tab/>
        </w:r>
        <w:r w:rsidR="00674C7A">
          <w:rPr>
            <w:webHidden/>
          </w:rPr>
          <w:fldChar w:fldCharType="begin"/>
        </w:r>
        <w:r w:rsidR="00674C7A">
          <w:rPr>
            <w:webHidden/>
          </w:rPr>
          <w:instrText xml:space="preserve"> PAGEREF _Toc164189093 \h </w:instrText>
        </w:r>
        <w:r w:rsidR="00674C7A">
          <w:rPr>
            <w:webHidden/>
          </w:rPr>
        </w:r>
        <w:r w:rsidR="00674C7A">
          <w:rPr>
            <w:webHidden/>
          </w:rPr>
          <w:fldChar w:fldCharType="separate"/>
        </w:r>
        <w:r w:rsidR="00674C7A">
          <w:rPr>
            <w:webHidden/>
          </w:rPr>
          <w:t>49</w:t>
        </w:r>
        <w:r w:rsidR="00674C7A">
          <w:rPr>
            <w:webHidden/>
          </w:rPr>
          <w:fldChar w:fldCharType="end"/>
        </w:r>
      </w:hyperlink>
    </w:p>
    <w:p w14:paraId="5B60F4B1" w14:textId="6ABBB143" w:rsidR="00674C7A" w:rsidRDefault="00000000">
      <w:pPr>
        <w:pStyle w:val="TDC2"/>
        <w:tabs>
          <w:tab w:val="left" w:pos="960"/>
          <w:tab w:val="right" w:leader="dot" w:pos="8949"/>
        </w:tabs>
        <w:rPr>
          <w:noProof/>
          <w:kern w:val="2"/>
          <w:szCs w:val="24"/>
          <w:lang w:eastAsia="es-ES_tradnl"/>
          <w14:ligatures w14:val="standardContextual"/>
        </w:rPr>
      </w:pPr>
      <w:hyperlink w:anchor="_Toc164189094" w:history="1">
        <w:r w:rsidR="00674C7A" w:rsidRPr="002915E6">
          <w:rPr>
            <w:rStyle w:val="Hipervnculo"/>
            <w:noProof/>
          </w:rPr>
          <w:t>7.1.</w:t>
        </w:r>
        <w:r w:rsidR="00674C7A">
          <w:rPr>
            <w:noProof/>
            <w:kern w:val="2"/>
            <w:szCs w:val="24"/>
            <w:lang w:eastAsia="es-ES_tradnl"/>
            <w14:ligatures w14:val="standardContextual"/>
          </w:rPr>
          <w:tab/>
        </w:r>
        <w:r w:rsidR="00674C7A" w:rsidRPr="002915E6">
          <w:rPr>
            <w:rStyle w:val="Hipervnculo"/>
            <w:noProof/>
          </w:rPr>
          <w:t>Introducción</w:t>
        </w:r>
        <w:r w:rsidR="00674C7A">
          <w:rPr>
            <w:noProof/>
            <w:webHidden/>
          </w:rPr>
          <w:tab/>
        </w:r>
        <w:r w:rsidR="00674C7A">
          <w:rPr>
            <w:noProof/>
            <w:webHidden/>
          </w:rPr>
          <w:fldChar w:fldCharType="begin"/>
        </w:r>
        <w:r w:rsidR="00674C7A">
          <w:rPr>
            <w:noProof/>
            <w:webHidden/>
          </w:rPr>
          <w:instrText xml:space="preserve"> PAGEREF _Toc164189094 \h </w:instrText>
        </w:r>
        <w:r w:rsidR="00674C7A">
          <w:rPr>
            <w:noProof/>
            <w:webHidden/>
          </w:rPr>
        </w:r>
        <w:r w:rsidR="00674C7A">
          <w:rPr>
            <w:noProof/>
            <w:webHidden/>
          </w:rPr>
          <w:fldChar w:fldCharType="separate"/>
        </w:r>
        <w:r w:rsidR="00674C7A">
          <w:rPr>
            <w:noProof/>
            <w:webHidden/>
          </w:rPr>
          <w:t>49</w:t>
        </w:r>
        <w:r w:rsidR="00674C7A">
          <w:rPr>
            <w:noProof/>
            <w:webHidden/>
          </w:rPr>
          <w:fldChar w:fldCharType="end"/>
        </w:r>
      </w:hyperlink>
    </w:p>
    <w:p w14:paraId="31981680" w14:textId="51C541AC" w:rsidR="00674C7A" w:rsidRDefault="00000000">
      <w:pPr>
        <w:pStyle w:val="TDC2"/>
        <w:tabs>
          <w:tab w:val="left" w:pos="960"/>
          <w:tab w:val="right" w:leader="dot" w:pos="8949"/>
        </w:tabs>
        <w:rPr>
          <w:noProof/>
          <w:kern w:val="2"/>
          <w:szCs w:val="24"/>
          <w:lang w:eastAsia="es-ES_tradnl"/>
          <w14:ligatures w14:val="standardContextual"/>
        </w:rPr>
      </w:pPr>
      <w:hyperlink w:anchor="_Toc164189095" w:history="1">
        <w:r w:rsidR="00674C7A" w:rsidRPr="002915E6">
          <w:rPr>
            <w:rStyle w:val="Hipervnculo"/>
            <w:noProof/>
          </w:rPr>
          <w:t>7.2.</w:t>
        </w:r>
        <w:r w:rsidR="00674C7A">
          <w:rPr>
            <w:noProof/>
            <w:kern w:val="2"/>
            <w:szCs w:val="24"/>
            <w:lang w:eastAsia="es-ES_tradnl"/>
            <w14:ligatures w14:val="standardContextual"/>
          </w:rPr>
          <w:tab/>
        </w:r>
        <w:r w:rsidR="00674C7A" w:rsidRPr="002915E6">
          <w:rPr>
            <w:rStyle w:val="Hipervnculo"/>
            <w:noProof/>
          </w:rPr>
          <w:t>Implicacines eticas</w:t>
        </w:r>
        <w:r w:rsidR="00674C7A">
          <w:rPr>
            <w:noProof/>
            <w:webHidden/>
          </w:rPr>
          <w:tab/>
        </w:r>
        <w:r w:rsidR="00674C7A">
          <w:rPr>
            <w:noProof/>
            <w:webHidden/>
          </w:rPr>
          <w:fldChar w:fldCharType="begin"/>
        </w:r>
        <w:r w:rsidR="00674C7A">
          <w:rPr>
            <w:noProof/>
            <w:webHidden/>
          </w:rPr>
          <w:instrText xml:space="preserve"> PAGEREF _Toc164189095 \h </w:instrText>
        </w:r>
        <w:r w:rsidR="00674C7A">
          <w:rPr>
            <w:noProof/>
            <w:webHidden/>
          </w:rPr>
        </w:r>
        <w:r w:rsidR="00674C7A">
          <w:rPr>
            <w:noProof/>
            <w:webHidden/>
          </w:rPr>
          <w:fldChar w:fldCharType="separate"/>
        </w:r>
        <w:r w:rsidR="00674C7A">
          <w:rPr>
            <w:noProof/>
            <w:webHidden/>
          </w:rPr>
          <w:t>49</w:t>
        </w:r>
        <w:r w:rsidR="00674C7A">
          <w:rPr>
            <w:noProof/>
            <w:webHidden/>
          </w:rPr>
          <w:fldChar w:fldCharType="end"/>
        </w:r>
      </w:hyperlink>
    </w:p>
    <w:p w14:paraId="32A3EB11" w14:textId="26FCF55C" w:rsidR="00674C7A" w:rsidRDefault="00000000">
      <w:pPr>
        <w:pStyle w:val="TDC2"/>
        <w:tabs>
          <w:tab w:val="left" w:pos="960"/>
          <w:tab w:val="right" w:leader="dot" w:pos="8949"/>
        </w:tabs>
        <w:rPr>
          <w:noProof/>
          <w:kern w:val="2"/>
          <w:szCs w:val="24"/>
          <w:lang w:eastAsia="es-ES_tradnl"/>
          <w14:ligatures w14:val="standardContextual"/>
        </w:rPr>
      </w:pPr>
      <w:hyperlink w:anchor="_Toc164189096" w:history="1">
        <w:r w:rsidR="00674C7A" w:rsidRPr="002915E6">
          <w:rPr>
            <w:rStyle w:val="Hipervnculo"/>
            <w:noProof/>
          </w:rPr>
          <w:t>7.3.</w:t>
        </w:r>
        <w:r w:rsidR="00674C7A">
          <w:rPr>
            <w:noProof/>
            <w:kern w:val="2"/>
            <w:szCs w:val="24"/>
            <w:lang w:eastAsia="es-ES_tradnl"/>
            <w14:ligatures w14:val="standardContextual"/>
          </w:rPr>
          <w:tab/>
        </w:r>
        <w:r w:rsidR="00674C7A" w:rsidRPr="002915E6">
          <w:rPr>
            <w:rStyle w:val="Hipervnculo"/>
            <w:noProof/>
          </w:rPr>
          <w:t>Impacto Social</w:t>
        </w:r>
        <w:r w:rsidR="00674C7A">
          <w:rPr>
            <w:noProof/>
            <w:webHidden/>
          </w:rPr>
          <w:tab/>
        </w:r>
        <w:r w:rsidR="00674C7A">
          <w:rPr>
            <w:noProof/>
            <w:webHidden/>
          </w:rPr>
          <w:fldChar w:fldCharType="begin"/>
        </w:r>
        <w:r w:rsidR="00674C7A">
          <w:rPr>
            <w:noProof/>
            <w:webHidden/>
          </w:rPr>
          <w:instrText xml:space="preserve"> PAGEREF _Toc164189096 \h </w:instrText>
        </w:r>
        <w:r w:rsidR="00674C7A">
          <w:rPr>
            <w:noProof/>
            <w:webHidden/>
          </w:rPr>
        </w:r>
        <w:r w:rsidR="00674C7A">
          <w:rPr>
            <w:noProof/>
            <w:webHidden/>
          </w:rPr>
          <w:fldChar w:fldCharType="separate"/>
        </w:r>
        <w:r w:rsidR="00674C7A">
          <w:rPr>
            <w:noProof/>
            <w:webHidden/>
          </w:rPr>
          <w:t>49</w:t>
        </w:r>
        <w:r w:rsidR="00674C7A">
          <w:rPr>
            <w:noProof/>
            <w:webHidden/>
          </w:rPr>
          <w:fldChar w:fldCharType="end"/>
        </w:r>
      </w:hyperlink>
    </w:p>
    <w:p w14:paraId="557DB85A" w14:textId="3DAEFFFE"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097" w:history="1">
        <w:r w:rsidR="00674C7A" w:rsidRPr="002915E6">
          <w:rPr>
            <w:rStyle w:val="Hipervnculo"/>
          </w:rPr>
          <w:t>8.</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Mi Recorrido en la UFV</w:t>
        </w:r>
        <w:r w:rsidR="00674C7A">
          <w:rPr>
            <w:webHidden/>
          </w:rPr>
          <w:tab/>
        </w:r>
        <w:r w:rsidR="00674C7A">
          <w:rPr>
            <w:webHidden/>
          </w:rPr>
          <w:fldChar w:fldCharType="begin"/>
        </w:r>
        <w:r w:rsidR="00674C7A">
          <w:rPr>
            <w:webHidden/>
          </w:rPr>
          <w:instrText xml:space="preserve"> PAGEREF _Toc164189097 \h </w:instrText>
        </w:r>
        <w:r w:rsidR="00674C7A">
          <w:rPr>
            <w:webHidden/>
          </w:rPr>
        </w:r>
        <w:r w:rsidR="00674C7A">
          <w:rPr>
            <w:webHidden/>
          </w:rPr>
          <w:fldChar w:fldCharType="separate"/>
        </w:r>
        <w:r w:rsidR="00674C7A">
          <w:rPr>
            <w:webHidden/>
          </w:rPr>
          <w:t>51</w:t>
        </w:r>
        <w:r w:rsidR="00674C7A">
          <w:rPr>
            <w:webHidden/>
          </w:rPr>
          <w:fldChar w:fldCharType="end"/>
        </w:r>
      </w:hyperlink>
    </w:p>
    <w:p w14:paraId="531631FB" w14:textId="03777E2D" w:rsidR="00674C7A" w:rsidRDefault="00000000">
      <w:pPr>
        <w:pStyle w:val="TDC2"/>
        <w:tabs>
          <w:tab w:val="left" w:pos="960"/>
          <w:tab w:val="right" w:leader="dot" w:pos="8949"/>
        </w:tabs>
        <w:rPr>
          <w:noProof/>
          <w:kern w:val="2"/>
          <w:szCs w:val="24"/>
          <w:lang w:eastAsia="es-ES_tradnl"/>
          <w14:ligatures w14:val="standardContextual"/>
        </w:rPr>
      </w:pPr>
      <w:hyperlink w:anchor="_Toc164189098" w:history="1">
        <w:r w:rsidR="00674C7A" w:rsidRPr="002915E6">
          <w:rPr>
            <w:rStyle w:val="Hipervnculo"/>
            <w:noProof/>
          </w:rPr>
          <w:t>8.1.</w:t>
        </w:r>
        <w:r w:rsidR="00674C7A">
          <w:rPr>
            <w:noProof/>
            <w:kern w:val="2"/>
            <w:szCs w:val="24"/>
            <w:lang w:eastAsia="es-ES_tradnl"/>
            <w14:ligatures w14:val="standardContextual"/>
          </w:rPr>
          <w:tab/>
        </w:r>
        <w:r w:rsidR="00674C7A" w:rsidRPr="002915E6">
          <w:rPr>
            <w:rStyle w:val="Hipervnculo"/>
            <w:noProof/>
          </w:rPr>
          <w:t>El PFG como culminación de mi camino universitario</w:t>
        </w:r>
        <w:r w:rsidR="00674C7A">
          <w:rPr>
            <w:noProof/>
            <w:webHidden/>
          </w:rPr>
          <w:tab/>
        </w:r>
        <w:r w:rsidR="00674C7A">
          <w:rPr>
            <w:noProof/>
            <w:webHidden/>
          </w:rPr>
          <w:fldChar w:fldCharType="begin"/>
        </w:r>
        <w:r w:rsidR="00674C7A">
          <w:rPr>
            <w:noProof/>
            <w:webHidden/>
          </w:rPr>
          <w:instrText xml:space="preserve"> PAGEREF _Toc164189098 \h </w:instrText>
        </w:r>
        <w:r w:rsidR="00674C7A">
          <w:rPr>
            <w:noProof/>
            <w:webHidden/>
          </w:rPr>
        </w:r>
        <w:r w:rsidR="00674C7A">
          <w:rPr>
            <w:noProof/>
            <w:webHidden/>
          </w:rPr>
          <w:fldChar w:fldCharType="separate"/>
        </w:r>
        <w:r w:rsidR="00674C7A">
          <w:rPr>
            <w:noProof/>
            <w:webHidden/>
          </w:rPr>
          <w:t>51</w:t>
        </w:r>
        <w:r w:rsidR="00674C7A">
          <w:rPr>
            <w:noProof/>
            <w:webHidden/>
          </w:rPr>
          <w:fldChar w:fldCharType="end"/>
        </w:r>
      </w:hyperlink>
    </w:p>
    <w:p w14:paraId="1588497F" w14:textId="7B86EC0A" w:rsidR="00674C7A" w:rsidRDefault="00000000">
      <w:pPr>
        <w:pStyle w:val="TDC2"/>
        <w:tabs>
          <w:tab w:val="left" w:pos="960"/>
          <w:tab w:val="right" w:leader="dot" w:pos="8949"/>
        </w:tabs>
        <w:rPr>
          <w:noProof/>
          <w:kern w:val="2"/>
          <w:szCs w:val="24"/>
          <w:lang w:eastAsia="es-ES_tradnl"/>
          <w14:ligatures w14:val="standardContextual"/>
        </w:rPr>
      </w:pPr>
      <w:hyperlink w:anchor="_Toc164189099" w:history="1">
        <w:r w:rsidR="00674C7A" w:rsidRPr="002915E6">
          <w:rPr>
            <w:rStyle w:val="Hipervnculo"/>
            <w:noProof/>
          </w:rPr>
          <w:t>8.2.</w:t>
        </w:r>
        <w:r w:rsidR="00674C7A">
          <w:rPr>
            <w:noProof/>
            <w:kern w:val="2"/>
            <w:szCs w:val="24"/>
            <w:lang w:eastAsia="es-ES_tradnl"/>
            <w14:ligatures w14:val="standardContextual"/>
          </w:rPr>
          <w:tab/>
        </w:r>
        <w:r w:rsidR="00674C7A" w:rsidRPr="002915E6">
          <w:rPr>
            <w:rStyle w:val="Hipervnculo"/>
            <w:noProof/>
          </w:rPr>
          <w:t>Vinculación con mi futuro profesional</w:t>
        </w:r>
        <w:r w:rsidR="00674C7A">
          <w:rPr>
            <w:noProof/>
            <w:webHidden/>
          </w:rPr>
          <w:tab/>
        </w:r>
        <w:r w:rsidR="00674C7A">
          <w:rPr>
            <w:noProof/>
            <w:webHidden/>
          </w:rPr>
          <w:fldChar w:fldCharType="begin"/>
        </w:r>
        <w:r w:rsidR="00674C7A">
          <w:rPr>
            <w:noProof/>
            <w:webHidden/>
          </w:rPr>
          <w:instrText xml:space="preserve"> PAGEREF _Toc164189099 \h </w:instrText>
        </w:r>
        <w:r w:rsidR="00674C7A">
          <w:rPr>
            <w:noProof/>
            <w:webHidden/>
          </w:rPr>
        </w:r>
        <w:r w:rsidR="00674C7A">
          <w:rPr>
            <w:noProof/>
            <w:webHidden/>
          </w:rPr>
          <w:fldChar w:fldCharType="separate"/>
        </w:r>
        <w:r w:rsidR="00674C7A">
          <w:rPr>
            <w:noProof/>
            <w:webHidden/>
          </w:rPr>
          <w:t>52</w:t>
        </w:r>
        <w:r w:rsidR="00674C7A">
          <w:rPr>
            <w:noProof/>
            <w:webHidden/>
          </w:rPr>
          <w:fldChar w:fldCharType="end"/>
        </w:r>
      </w:hyperlink>
    </w:p>
    <w:p w14:paraId="2878426A" w14:textId="7CA03A56"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0" w:history="1">
        <w:r w:rsidR="00674C7A" w:rsidRPr="002915E6">
          <w:rPr>
            <w:rStyle w:val="Hipervnculo"/>
          </w:rPr>
          <w:t>9.</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Conclusiones</w:t>
        </w:r>
        <w:r w:rsidR="00674C7A">
          <w:rPr>
            <w:webHidden/>
          </w:rPr>
          <w:tab/>
        </w:r>
        <w:r w:rsidR="00674C7A">
          <w:rPr>
            <w:webHidden/>
          </w:rPr>
          <w:fldChar w:fldCharType="begin"/>
        </w:r>
        <w:r w:rsidR="00674C7A">
          <w:rPr>
            <w:webHidden/>
          </w:rPr>
          <w:instrText xml:space="preserve"> PAGEREF _Toc164189100 \h </w:instrText>
        </w:r>
        <w:r w:rsidR="00674C7A">
          <w:rPr>
            <w:webHidden/>
          </w:rPr>
        </w:r>
        <w:r w:rsidR="00674C7A">
          <w:rPr>
            <w:webHidden/>
          </w:rPr>
          <w:fldChar w:fldCharType="separate"/>
        </w:r>
        <w:r w:rsidR="00674C7A">
          <w:rPr>
            <w:webHidden/>
          </w:rPr>
          <w:t>53</w:t>
        </w:r>
        <w:r w:rsidR="00674C7A">
          <w:rPr>
            <w:webHidden/>
          </w:rPr>
          <w:fldChar w:fldCharType="end"/>
        </w:r>
      </w:hyperlink>
    </w:p>
    <w:p w14:paraId="2898959B" w14:textId="3DA72B07" w:rsidR="00674C7A" w:rsidRDefault="00000000">
      <w:pPr>
        <w:pStyle w:val="TDC2"/>
        <w:tabs>
          <w:tab w:val="left" w:pos="960"/>
          <w:tab w:val="right" w:leader="dot" w:pos="8949"/>
        </w:tabs>
        <w:rPr>
          <w:noProof/>
          <w:kern w:val="2"/>
          <w:szCs w:val="24"/>
          <w:lang w:eastAsia="es-ES_tradnl"/>
          <w14:ligatures w14:val="standardContextual"/>
        </w:rPr>
      </w:pPr>
      <w:hyperlink w:anchor="_Toc164189101" w:history="1">
        <w:r w:rsidR="00674C7A" w:rsidRPr="002915E6">
          <w:rPr>
            <w:rStyle w:val="Hipervnculo"/>
            <w:noProof/>
          </w:rPr>
          <w:t>9.1.</w:t>
        </w:r>
        <w:r w:rsidR="00674C7A">
          <w:rPr>
            <w:noProof/>
            <w:kern w:val="2"/>
            <w:szCs w:val="24"/>
            <w:lang w:eastAsia="es-ES_tradnl"/>
            <w14:ligatures w14:val="standardContextual"/>
          </w:rPr>
          <w:tab/>
        </w:r>
        <w:r w:rsidR="00674C7A" w:rsidRPr="002915E6">
          <w:rPr>
            <w:rStyle w:val="Hipervnculo"/>
            <w:noProof/>
          </w:rPr>
          <w:t>Conclusiones</w:t>
        </w:r>
        <w:r w:rsidR="00674C7A">
          <w:rPr>
            <w:noProof/>
            <w:webHidden/>
          </w:rPr>
          <w:tab/>
        </w:r>
        <w:r w:rsidR="00674C7A">
          <w:rPr>
            <w:noProof/>
            <w:webHidden/>
          </w:rPr>
          <w:fldChar w:fldCharType="begin"/>
        </w:r>
        <w:r w:rsidR="00674C7A">
          <w:rPr>
            <w:noProof/>
            <w:webHidden/>
          </w:rPr>
          <w:instrText xml:space="preserve"> PAGEREF _Toc164189101 \h </w:instrText>
        </w:r>
        <w:r w:rsidR="00674C7A">
          <w:rPr>
            <w:noProof/>
            <w:webHidden/>
          </w:rPr>
        </w:r>
        <w:r w:rsidR="00674C7A">
          <w:rPr>
            <w:noProof/>
            <w:webHidden/>
          </w:rPr>
          <w:fldChar w:fldCharType="separate"/>
        </w:r>
        <w:r w:rsidR="00674C7A">
          <w:rPr>
            <w:noProof/>
            <w:webHidden/>
          </w:rPr>
          <w:t>53</w:t>
        </w:r>
        <w:r w:rsidR="00674C7A">
          <w:rPr>
            <w:noProof/>
            <w:webHidden/>
          </w:rPr>
          <w:fldChar w:fldCharType="end"/>
        </w:r>
      </w:hyperlink>
    </w:p>
    <w:p w14:paraId="00B01E86" w14:textId="72C06FF8" w:rsidR="00674C7A" w:rsidRDefault="00000000">
      <w:pPr>
        <w:pStyle w:val="TDC2"/>
        <w:tabs>
          <w:tab w:val="left" w:pos="960"/>
          <w:tab w:val="right" w:leader="dot" w:pos="8949"/>
        </w:tabs>
        <w:rPr>
          <w:noProof/>
          <w:kern w:val="2"/>
          <w:szCs w:val="24"/>
          <w:lang w:eastAsia="es-ES_tradnl"/>
          <w14:ligatures w14:val="standardContextual"/>
        </w:rPr>
      </w:pPr>
      <w:hyperlink w:anchor="_Toc164189102" w:history="1">
        <w:r w:rsidR="00674C7A" w:rsidRPr="002915E6">
          <w:rPr>
            <w:rStyle w:val="Hipervnculo"/>
            <w:noProof/>
          </w:rPr>
          <w:t>9.2.</w:t>
        </w:r>
        <w:r w:rsidR="00674C7A">
          <w:rPr>
            <w:noProof/>
            <w:kern w:val="2"/>
            <w:szCs w:val="24"/>
            <w:lang w:eastAsia="es-ES_tradnl"/>
            <w14:ligatures w14:val="standardContextual"/>
          </w:rPr>
          <w:tab/>
        </w:r>
        <w:r w:rsidR="00674C7A" w:rsidRPr="002915E6">
          <w:rPr>
            <w:rStyle w:val="Hipervnculo"/>
            <w:noProof/>
          </w:rPr>
          <w:t>Trabajo a futuro</w:t>
        </w:r>
        <w:r w:rsidR="00674C7A">
          <w:rPr>
            <w:noProof/>
            <w:webHidden/>
          </w:rPr>
          <w:tab/>
        </w:r>
        <w:r w:rsidR="00674C7A">
          <w:rPr>
            <w:noProof/>
            <w:webHidden/>
          </w:rPr>
          <w:fldChar w:fldCharType="begin"/>
        </w:r>
        <w:r w:rsidR="00674C7A">
          <w:rPr>
            <w:noProof/>
            <w:webHidden/>
          </w:rPr>
          <w:instrText xml:space="preserve"> PAGEREF _Toc164189102 \h </w:instrText>
        </w:r>
        <w:r w:rsidR="00674C7A">
          <w:rPr>
            <w:noProof/>
            <w:webHidden/>
          </w:rPr>
        </w:r>
        <w:r w:rsidR="00674C7A">
          <w:rPr>
            <w:noProof/>
            <w:webHidden/>
          </w:rPr>
          <w:fldChar w:fldCharType="separate"/>
        </w:r>
        <w:r w:rsidR="00674C7A">
          <w:rPr>
            <w:noProof/>
            <w:webHidden/>
          </w:rPr>
          <w:t>54</w:t>
        </w:r>
        <w:r w:rsidR="00674C7A">
          <w:rPr>
            <w:noProof/>
            <w:webHidden/>
          </w:rPr>
          <w:fldChar w:fldCharType="end"/>
        </w:r>
      </w:hyperlink>
    </w:p>
    <w:p w14:paraId="7F8FAB88" w14:textId="6D8AC046"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3" w:history="1">
        <w:r w:rsidR="00674C7A" w:rsidRPr="002915E6">
          <w:rPr>
            <w:rStyle w:val="Hipervnculo"/>
          </w:rPr>
          <w:t>10.</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Otros Méritos del Proyecto</w:t>
        </w:r>
        <w:r w:rsidR="00674C7A">
          <w:rPr>
            <w:webHidden/>
          </w:rPr>
          <w:tab/>
        </w:r>
        <w:r w:rsidR="00674C7A">
          <w:rPr>
            <w:webHidden/>
          </w:rPr>
          <w:fldChar w:fldCharType="begin"/>
        </w:r>
        <w:r w:rsidR="00674C7A">
          <w:rPr>
            <w:webHidden/>
          </w:rPr>
          <w:instrText xml:space="preserve"> PAGEREF _Toc164189103 \h </w:instrText>
        </w:r>
        <w:r w:rsidR="00674C7A">
          <w:rPr>
            <w:webHidden/>
          </w:rPr>
        </w:r>
        <w:r w:rsidR="00674C7A">
          <w:rPr>
            <w:webHidden/>
          </w:rPr>
          <w:fldChar w:fldCharType="separate"/>
        </w:r>
        <w:r w:rsidR="00674C7A">
          <w:rPr>
            <w:webHidden/>
          </w:rPr>
          <w:t>55</w:t>
        </w:r>
        <w:r w:rsidR="00674C7A">
          <w:rPr>
            <w:webHidden/>
          </w:rPr>
          <w:fldChar w:fldCharType="end"/>
        </w:r>
      </w:hyperlink>
    </w:p>
    <w:p w14:paraId="45B46ABB" w14:textId="6264A79F"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4" w:history="1">
        <w:r w:rsidR="00674C7A" w:rsidRPr="002915E6">
          <w:rPr>
            <w:rStyle w:val="Hipervnculo"/>
          </w:rPr>
          <w:t>11.</w:t>
        </w:r>
        <w:r w:rsidR="00674C7A">
          <w:rPr>
            <w:rFonts w:asciiTheme="minorHAnsi" w:eastAsiaTheme="minorEastAsia" w:hAnsiTheme="minorHAnsi" w:cstheme="minorBidi"/>
            <w:b w:val="0"/>
            <w:color w:val="auto"/>
            <w:kern w:val="2"/>
            <w:sz w:val="24"/>
            <w:szCs w:val="24"/>
            <w:lang w:eastAsia="es-ES_tradnl"/>
            <w14:ligatures w14:val="standardContextual"/>
          </w:rPr>
          <w:tab/>
        </w:r>
        <w:r w:rsidR="00674C7A" w:rsidRPr="002915E6">
          <w:rPr>
            <w:rStyle w:val="Hipervnculo"/>
          </w:rPr>
          <w:t>Bibliografía</w:t>
        </w:r>
        <w:r w:rsidR="00674C7A">
          <w:rPr>
            <w:webHidden/>
          </w:rPr>
          <w:tab/>
        </w:r>
        <w:r w:rsidR="00674C7A">
          <w:rPr>
            <w:webHidden/>
          </w:rPr>
          <w:fldChar w:fldCharType="begin"/>
        </w:r>
        <w:r w:rsidR="00674C7A">
          <w:rPr>
            <w:webHidden/>
          </w:rPr>
          <w:instrText xml:space="preserve"> PAGEREF _Toc164189104 \h </w:instrText>
        </w:r>
        <w:r w:rsidR="00674C7A">
          <w:rPr>
            <w:webHidden/>
          </w:rPr>
        </w:r>
        <w:r w:rsidR="00674C7A">
          <w:rPr>
            <w:webHidden/>
          </w:rPr>
          <w:fldChar w:fldCharType="separate"/>
        </w:r>
        <w:r w:rsidR="00674C7A">
          <w:rPr>
            <w:webHidden/>
          </w:rPr>
          <w:t>57</w:t>
        </w:r>
        <w:r w:rsidR="00674C7A">
          <w:rPr>
            <w:webHidden/>
          </w:rPr>
          <w:fldChar w:fldCharType="end"/>
        </w:r>
      </w:hyperlink>
    </w:p>
    <w:p w14:paraId="356F6392" w14:textId="0DF981BB"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5" w:history="1">
        <w:r w:rsidR="00674C7A" w:rsidRPr="002915E6">
          <w:rPr>
            <w:rStyle w:val="Hipervnculo"/>
          </w:rPr>
          <w:t>Anexo A: Requisitos de Usuario</w:t>
        </w:r>
        <w:r w:rsidR="00674C7A">
          <w:rPr>
            <w:webHidden/>
          </w:rPr>
          <w:tab/>
        </w:r>
        <w:r w:rsidR="00674C7A">
          <w:rPr>
            <w:webHidden/>
          </w:rPr>
          <w:fldChar w:fldCharType="begin"/>
        </w:r>
        <w:r w:rsidR="00674C7A">
          <w:rPr>
            <w:webHidden/>
          </w:rPr>
          <w:instrText xml:space="preserve"> PAGEREF _Toc164189105 \h </w:instrText>
        </w:r>
        <w:r w:rsidR="00674C7A">
          <w:rPr>
            <w:webHidden/>
          </w:rPr>
        </w:r>
        <w:r w:rsidR="00674C7A">
          <w:rPr>
            <w:webHidden/>
          </w:rPr>
          <w:fldChar w:fldCharType="separate"/>
        </w:r>
        <w:r w:rsidR="00674C7A">
          <w:rPr>
            <w:webHidden/>
          </w:rPr>
          <w:t>61</w:t>
        </w:r>
        <w:r w:rsidR="00674C7A">
          <w:rPr>
            <w:webHidden/>
          </w:rPr>
          <w:fldChar w:fldCharType="end"/>
        </w:r>
      </w:hyperlink>
    </w:p>
    <w:p w14:paraId="0D4BB780" w14:textId="25F966DF" w:rsidR="00674C7A" w:rsidRDefault="00000000">
      <w:pPr>
        <w:pStyle w:val="TDC2"/>
        <w:tabs>
          <w:tab w:val="right" w:leader="dot" w:pos="8949"/>
        </w:tabs>
        <w:rPr>
          <w:noProof/>
          <w:kern w:val="2"/>
          <w:szCs w:val="24"/>
          <w:lang w:eastAsia="es-ES_tradnl"/>
          <w14:ligatures w14:val="standardContextual"/>
        </w:rPr>
      </w:pPr>
      <w:hyperlink w:anchor="_Toc164189106" w:history="1">
        <w:r w:rsidR="00674C7A" w:rsidRPr="002915E6">
          <w:rPr>
            <w:rStyle w:val="Hipervnculo"/>
            <w:noProof/>
          </w:rPr>
          <w:t>Requisitos Funcionales</w:t>
        </w:r>
        <w:r w:rsidR="00674C7A">
          <w:rPr>
            <w:noProof/>
            <w:webHidden/>
          </w:rPr>
          <w:tab/>
        </w:r>
        <w:r w:rsidR="00674C7A">
          <w:rPr>
            <w:noProof/>
            <w:webHidden/>
          </w:rPr>
          <w:fldChar w:fldCharType="begin"/>
        </w:r>
        <w:r w:rsidR="00674C7A">
          <w:rPr>
            <w:noProof/>
            <w:webHidden/>
          </w:rPr>
          <w:instrText xml:space="preserve"> PAGEREF _Toc164189106 \h </w:instrText>
        </w:r>
        <w:r w:rsidR="00674C7A">
          <w:rPr>
            <w:noProof/>
            <w:webHidden/>
          </w:rPr>
        </w:r>
        <w:r w:rsidR="00674C7A">
          <w:rPr>
            <w:noProof/>
            <w:webHidden/>
          </w:rPr>
          <w:fldChar w:fldCharType="separate"/>
        </w:r>
        <w:r w:rsidR="00674C7A">
          <w:rPr>
            <w:noProof/>
            <w:webHidden/>
          </w:rPr>
          <w:t>61</w:t>
        </w:r>
        <w:r w:rsidR="00674C7A">
          <w:rPr>
            <w:noProof/>
            <w:webHidden/>
          </w:rPr>
          <w:fldChar w:fldCharType="end"/>
        </w:r>
      </w:hyperlink>
    </w:p>
    <w:p w14:paraId="2CCB6CB6" w14:textId="76F197B0" w:rsidR="00674C7A" w:rsidRDefault="00000000">
      <w:pPr>
        <w:pStyle w:val="TDC2"/>
        <w:tabs>
          <w:tab w:val="right" w:leader="dot" w:pos="8949"/>
        </w:tabs>
        <w:rPr>
          <w:noProof/>
          <w:kern w:val="2"/>
          <w:szCs w:val="24"/>
          <w:lang w:eastAsia="es-ES_tradnl"/>
          <w14:ligatures w14:val="standardContextual"/>
        </w:rPr>
      </w:pPr>
      <w:hyperlink w:anchor="_Toc164189107" w:history="1">
        <w:r w:rsidR="00674C7A" w:rsidRPr="002915E6">
          <w:rPr>
            <w:rStyle w:val="Hipervnculo"/>
            <w:noProof/>
          </w:rPr>
          <w:t>Requisitos No Funcionales</w:t>
        </w:r>
        <w:r w:rsidR="00674C7A">
          <w:rPr>
            <w:noProof/>
            <w:webHidden/>
          </w:rPr>
          <w:tab/>
        </w:r>
        <w:r w:rsidR="00674C7A">
          <w:rPr>
            <w:noProof/>
            <w:webHidden/>
          </w:rPr>
          <w:fldChar w:fldCharType="begin"/>
        </w:r>
        <w:r w:rsidR="00674C7A">
          <w:rPr>
            <w:noProof/>
            <w:webHidden/>
          </w:rPr>
          <w:instrText xml:space="preserve"> PAGEREF _Toc164189107 \h </w:instrText>
        </w:r>
        <w:r w:rsidR="00674C7A">
          <w:rPr>
            <w:noProof/>
            <w:webHidden/>
          </w:rPr>
        </w:r>
        <w:r w:rsidR="00674C7A">
          <w:rPr>
            <w:noProof/>
            <w:webHidden/>
          </w:rPr>
          <w:fldChar w:fldCharType="separate"/>
        </w:r>
        <w:r w:rsidR="00674C7A">
          <w:rPr>
            <w:noProof/>
            <w:webHidden/>
          </w:rPr>
          <w:t>63</w:t>
        </w:r>
        <w:r w:rsidR="00674C7A">
          <w:rPr>
            <w:noProof/>
            <w:webHidden/>
          </w:rPr>
          <w:fldChar w:fldCharType="end"/>
        </w:r>
      </w:hyperlink>
    </w:p>
    <w:p w14:paraId="13165956" w14:textId="32327560"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8" w:history="1">
        <w:r w:rsidR="00674C7A" w:rsidRPr="002915E6">
          <w:rPr>
            <w:rStyle w:val="Hipervnculo"/>
          </w:rPr>
          <w:t>Anexo B: Diseño de la Aplicación</w:t>
        </w:r>
        <w:r w:rsidR="00674C7A">
          <w:rPr>
            <w:webHidden/>
          </w:rPr>
          <w:tab/>
        </w:r>
        <w:r w:rsidR="00674C7A">
          <w:rPr>
            <w:webHidden/>
          </w:rPr>
          <w:fldChar w:fldCharType="begin"/>
        </w:r>
        <w:r w:rsidR="00674C7A">
          <w:rPr>
            <w:webHidden/>
          </w:rPr>
          <w:instrText xml:space="preserve"> PAGEREF _Toc164189108 \h </w:instrText>
        </w:r>
        <w:r w:rsidR="00674C7A">
          <w:rPr>
            <w:webHidden/>
          </w:rPr>
        </w:r>
        <w:r w:rsidR="00674C7A">
          <w:rPr>
            <w:webHidden/>
          </w:rPr>
          <w:fldChar w:fldCharType="separate"/>
        </w:r>
        <w:r w:rsidR="00674C7A">
          <w:rPr>
            <w:webHidden/>
          </w:rPr>
          <w:t>65</w:t>
        </w:r>
        <w:r w:rsidR="00674C7A">
          <w:rPr>
            <w:webHidden/>
          </w:rPr>
          <w:fldChar w:fldCharType="end"/>
        </w:r>
      </w:hyperlink>
    </w:p>
    <w:p w14:paraId="5B6DFC33" w14:textId="3DF5F9AE"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09" w:history="1">
        <w:r w:rsidR="00674C7A" w:rsidRPr="002915E6">
          <w:rPr>
            <w:rStyle w:val="Hipervnculo"/>
          </w:rPr>
          <w:t>Anexo C: Detalles BBDD</w:t>
        </w:r>
        <w:r w:rsidR="00674C7A">
          <w:rPr>
            <w:webHidden/>
          </w:rPr>
          <w:tab/>
        </w:r>
        <w:r w:rsidR="00674C7A">
          <w:rPr>
            <w:webHidden/>
          </w:rPr>
          <w:fldChar w:fldCharType="begin"/>
        </w:r>
        <w:r w:rsidR="00674C7A">
          <w:rPr>
            <w:webHidden/>
          </w:rPr>
          <w:instrText xml:space="preserve"> PAGEREF _Toc164189109 \h </w:instrText>
        </w:r>
        <w:r w:rsidR="00674C7A">
          <w:rPr>
            <w:webHidden/>
          </w:rPr>
        </w:r>
        <w:r w:rsidR="00674C7A">
          <w:rPr>
            <w:webHidden/>
          </w:rPr>
          <w:fldChar w:fldCharType="separate"/>
        </w:r>
        <w:r w:rsidR="00674C7A">
          <w:rPr>
            <w:webHidden/>
          </w:rPr>
          <w:t>67</w:t>
        </w:r>
        <w:r w:rsidR="00674C7A">
          <w:rPr>
            <w:webHidden/>
          </w:rPr>
          <w:fldChar w:fldCharType="end"/>
        </w:r>
      </w:hyperlink>
    </w:p>
    <w:p w14:paraId="25712711" w14:textId="5EE0088A" w:rsidR="00674C7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89110" w:history="1">
        <w:r w:rsidR="00674C7A" w:rsidRPr="002915E6">
          <w:rPr>
            <w:rStyle w:val="Hipervnculo"/>
          </w:rPr>
          <w:t>Anexo D: Detalles de Pantallas</w:t>
        </w:r>
        <w:r w:rsidR="00674C7A">
          <w:rPr>
            <w:webHidden/>
          </w:rPr>
          <w:tab/>
        </w:r>
        <w:r w:rsidR="00674C7A">
          <w:rPr>
            <w:webHidden/>
          </w:rPr>
          <w:fldChar w:fldCharType="begin"/>
        </w:r>
        <w:r w:rsidR="00674C7A">
          <w:rPr>
            <w:webHidden/>
          </w:rPr>
          <w:instrText xml:space="preserve"> PAGEREF _Toc164189110 \h </w:instrText>
        </w:r>
        <w:r w:rsidR="00674C7A">
          <w:rPr>
            <w:webHidden/>
          </w:rPr>
        </w:r>
        <w:r w:rsidR="00674C7A">
          <w:rPr>
            <w:webHidden/>
          </w:rPr>
          <w:fldChar w:fldCharType="separate"/>
        </w:r>
        <w:r w:rsidR="00674C7A">
          <w:rPr>
            <w:webHidden/>
          </w:rPr>
          <w:t>69</w:t>
        </w:r>
        <w:r w:rsidR="00674C7A">
          <w:rPr>
            <w:webHidden/>
          </w:rPr>
          <w:fldChar w:fldCharType="end"/>
        </w:r>
      </w:hyperlink>
    </w:p>
    <w:p w14:paraId="00F4784B" w14:textId="55FB07AE" w:rsidR="00674C7A" w:rsidRDefault="00000000">
      <w:pPr>
        <w:pStyle w:val="TDC2"/>
        <w:tabs>
          <w:tab w:val="right" w:leader="dot" w:pos="8949"/>
        </w:tabs>
        <w:rPr>
          <w:noProof/>
          <w:kern w:val="2"/>
          <w:szCs w:val="24"/>
          <w:lang w:eastAsia="es-ES_tradnl"/>
          <w14:ligatures w14:val="standardContextual"/>
        </w:rPr>
      </w:pPr>
      <w:hyperlink w:anchor="_Toc164189111" w:history="1">
        <w:r w:rsidR="00674C7A" w:rsidRPr="002915E6">
          <w:rPr>
            <w:rStyle w:val="Hipervnculo"/>
            <w:noProof/>
          </w:rPr>
          <w:t>Pantalla Bienvenida</w:t>
        </w:r>
        <w:r w:rsidR="00674C7A">
          <w:rPr>
            <w:noProof/>
            <w:webHidden/>
          </w:rPr>
          <w:tab/>
        </w:r>
        <w:r w:rsidR="00674C7A">
          <w:rPr>
            <w:noProof/>
            <w:webHidden/>
          </w:rPr>
          <w:fldChar w:fldCharType="begin"/>
        </w:r>
        <w:r w:rsidR="00674C7A">
          <w:rPr>
            <w:noProof/>
            <w:webHidden/>
          </w:rPr>
          <w:instrText xml:space="preserve"> PAGEREF _Toc164189111 \h </w:instrText>
        </w:r>
        <w:r w:rsidR="00674C7A">
          <w:rPr>
            <w:noProof/>
            <w:webHidden/>
          </w:rPr>
        </w:r>
        <w:r w:rsidR="00674C7A">
          <w:rPr>
            <w:noProof/>
            <w:webHidden/>
          </w:rPr>
          <w:fldChar w:fldCharType="separate"/>
        </w:r>
        <w:r w:rsidR="00674C7A">
          <w:rPr>
            <w:noProof/>
            <w:webHidden/>
          </w:rPr>
          <w:t>69</w:t>
        </w:r>
        <w:r w:rsidR="00674C7A">
          <w:rPr>
            <w:noProof/>
            <w:webHidden/>
          </w:rPr>
          <w:fldChar w:fldCharType="end"/>
        </w:r>
      </w:hyperlink>
    </w:p>
    <w:p w14:paraId="3DB782CE" w14:textId="0E2F2B87" w:rsidR="00674C7A" w:rsidRDefault="00000000">
      <w:pPr>
        <w:pStyle w:val="TDC2"/>
        <w:tabs>
          <w:tab w:val="right" w:leader="dot" w:pos="8949"/>
        </w:tabs>
        <w:rPr>
          <w:noProof/>
          <w:kern w:val="2"/>
          <w:szCs w:val="24"/>
          <w:lang w:eastAsia="es-ES_tradnl"/>
          <w14:ligatures w14:val="standardContextual"/>
        </w:rPr>
      </w:pPr>
      <w:hyperlink w:anchor="_Toc164189112" w:history="1">
        <w:r w:rsidR="00674C7A" w:rsidRPr="002915E6">
          <w:rPr>
            <w:rStyle w:val="Hipervnculo"/>
            <w:noProof/>
          </w:rPr>
          <w:t>Pantalla Inicio Sesión</w:t>
        </w:r>
        <w:r w:rsidR="00674C7A">
          <w:rPr>
            <w:noProof/>
            <w:webHidden/>
          </w:rPr>
          <w:tab/>
        </w:r>
        <w:r w:rsidR="00674C7A">
          <w:rPr>
            <w:noProof/>
            <w:webHidden/>
          </w:rPr>
          <w:fldChar w:fldCharType="begin"/>
        </w:r>
        <w:r w:rsidR="00674C7A">
          <w:rPr>
            <w:noProof/>
            <w:webHidden/>
          </w:rPr>
          <w:instrText xml:space="preserve"> PAGEREF _Toc164189112 \h </w:instrText>
        </w:r>
        <w:r w:rsidR="00674C7A">
          <w:rPr>
            <w:noProof/>
            <w:webHidden/>
          </w:rPr>
        </w:r>
        <w:r w:rsidR="00674C7A">
          <w:rPr>
            <w:noProof/>
            <w:webHidden/>
          </w:rPr>
          <w:fldChar w:fldCharType="separate"/>
        </w:r>
        <w:r w:rsidR="00674C7A">
          <w:rPr>
            <w:noProof/>
            <w:webHidden/>
          </w:rPr>
          <w:t>70</w:t>
        </w:r>
        <w:r w:rsidR="00674C7A">
          <w:rPr>
            <w:noProof/>
            <w:webHidden/>
          </w:rPr>
          <w:fldChar w:fldCharType="end"/>
        </w:r>
      </w:hyperlink>
    </w:p>
    <w:p w14:paraId="4421DD19" w14:textId="2B9DC774" w:rsidR="00674C7A" w:rsidRDefault="00000000">
      <w:pPr>
        <w:pStyle w:val="TDC2"/>
        <w:tabs>
          <w:tab w:val="right" w:leader="dot" w:pos="8949"/>
        </w:tabs>
        <w:rPr>
          <w:noProof/>
          <w:kern w:val="2"/>
          <w:szCs w:val="24"/>
          <w:lang w:eastAsia="es-ES_tradnl"/>
          <w14:ligatures w14:val="standardContextual"/>
        </w:rPr>
      </w:pPr>
      <w:hyperlink w:anchor="_Toc164189113" w:history="1">
        <w:r w:rsidR="00674C7A" w:rsidRPr="002915E6">
          <w:rPr>
            <w:rStyle w:val="Hipervnculo"/>
            <w:noProof/>
          </w:rPr>
          <w:t>Pantalla Home</w:t>
        </w:r>
        <w:r w:rsidR="00674C7A">
          <w:rPr>
            <w:noProof/>
            <w:webHidden/>
          </w:rPr>
          <w:tab/>
        </w:r>
        <w:r w:rsidR="00674C7A">
          <w:rPr>
            <w:noProof/>
            <w:webHidden/>
          </w:rPr>
          <w:fldChar w:fldCharType="begin"/>
        </w:r>
        <w:r w:rsidR="00674C7A">
          <w:rPr>
            <w:noProof/>
            <w:webHidden/>
          </w:rPr>
          <w:instrText xml:space="preserve"> PAGEREF _Toc164189113 \h </w:instrText>
        </w:r>
        <w:r w:rsidR="00674C7A">
          <w:rPr>
            <w:noProof/>
            <w:webHidden/>
          </w:rPr>
        </w:r>
        <w:r w:rsidR="00674C7A">
          <w:rPr>
            <w:noProof/>
            <w:webHidden/>
          </w:rPr>
          <w:fldChar w:fldCharType="separate"/>
        </w:r>
        <w:r w:rsidR="00674C7A">
          <w:rPr>
            <w:noProof/>
            <w:webHidden/>
          </w:rPr>
          <w:t>71</w:t>
        </w:r>
        <w:r w:rsidR="00674C7A">
          <w:rPr>
            <w:noProof/>
            <w:webHidden/>
          </w:rPr>
          <w:fldChar w:fldCharType="end"/>
        </w:r>
      </w:hyperlink>
    </w:p>
    <w:p w14:paraId="622BD93A" w14:textId="4F00FE97" w:rsidR="00674C7A" w:rsidRDefault="00000000">
      <w:pPr>
        <w:pStyle w:val="TDC2"/>
        <w:tabs>
          <w:tab w:val="right" w:leader="dot" w:pos="8949"/>
        </w:tabs>
        <w:rPr>
          <w:noProof/>
          <w:kern w:val="2"/>
          <w:szCs w:val="24"/>
          <w:lang w:eastAsia="es-ES_tradnl"/>
          <w14:ligatures w14:val="standardContextual"/>
        </w:rPr>
      </w:pPr>
      <w:hyperlink w:anchor="_Toc164189114" w:history="1">
        <w:r w:rsidR="00674C7A" w:rsidRPr="002915E6">
          <w:rPr>
            <w:rStyle w:val="Hipervnculo"/>
            <w:noProof/>
          </w:rPr>
          <w:t>Pantalla Ajustes</w:t>
        </w:r>
        <w:r w:rsidR="00674C7A">
          <w:rPr>
            <w:noProof/>
            <w:webHidden/>
          </w:rPr>
          <w:tab/>
        </w:r>
        <w:r w:rsidR="00674C7A">
          <w:rPr>
            <w:noProof/>
            <w:webHidden/>
          </w:rPr>
          <w:fldChar w:fldCharType="begin"/>
        </w:r>
        <w:r w:rsidR="00674C7A">
          <w:rPr>
            <w:noProof/>
            <w:webHidden/>
          </w:rPr>
          <w:instrText xml:space="preserve"> PAGEREF _Toc164189114 \h </w:instrText>
        </w:r>
        <w:r w:rsidR="00674C7A">
          <w:rPr>
            <w:noProof/>
            <w:webHidden/>
          </w:rPr>
        </w:r>
        <w:r w:rsidR="00674C7A">
          <w:rPr>
            <w:noProof/>
            <w:webHidden/>
          </w:rPr>
          <w:fldChar w:fldCharType="separate"/>
        </w:r>
        <w:r w:rsidR="00674C7A">
          <w:rPr>
            <w:noProof/>
            <w:webHidden/>
          </w:rPr>
          <w:t>72</w:t>
        </w:r>
        <w:r w:rsidR="00674C7A">
          <w:rPr>
            <w:noProof/>
            <w:webHidden/>
          </w:rPr>
          <w:fldChar w:fldCharType="end"/>
        </w:r>
      </w:hyperlink>
    </w:p>
    <w:p w14:paraId="47397B68" w14:textId="50DF0BF3" w:rsidR="00674C7A" w:rsidRDefault="00000000">
      <w:pPr>
        <w:pStyle w:val="TDC2"/>
        <w:tabs>
          <w:tab w:val="right" w:leader="dot" w:pos="8949"/>
        </w:tabs>
        <w:rPr>
          <w:noProof/>
          <w:kern w:val="2"/>
          <w:szCs w:val="24"/>
          <w:lang w:eastAsia="es-ES_tradnl"/>
          <w14:ligatures w14:val="standardContextual"/>
        </w:rPr>
      </w:pPr>
      <w:hyperlink w:anchor="_Toc164189115" w:history="1">
        <w:r w:rsidR="00674C7A" w:rsidRPr="002915E6">
          <w:rPr>
            <w:rStyle w:val="Hipervnculo"/>
            <w:noProof/>
          </w:rPr>
          <w:t>Pantalla Crear Grupo</w:t>
        </w:r>
        <w:r w:rsidR="00674C7A">
          <w:rPr>
            <w:noProof/>
            <w:webHidden/>
          </w:rPr>
          <w:tab/>
        </w:r>
        <w:r w:rsidR="00674C7A">
          <w:rPr>
            <w:noProof/>
            <w:webHidden/>
          </w:rPr>
          <w:fldChar w:fldCharType="begin"/>
        </w:r>
        <w:r w:rsidR="00674C7A">
          <w:rPr>
            <w:noProof/>
            <w:webHidden/>
          </w:rPr>
          <w:instrText xml:space="preserve"> PAGEREF _Toc164189115 \h </w:instrText>
        </w:r>
        <w:r w:rsidR="00674C7A">
          <w:rPr>
            <w:noProof/>
            <w:webHidden/>
          </w:rPr>
        </w:r>
        <w:r w:rsidR="00674C7A">
          <w:rPr>
            <w:noProof/>
            <w:webHidden/>
          </w:rPr>
          <w:fldChar w:fldCharType="separate"/>
        </w:r>
        <w:r w:rsidR="00674C7A">
          <w:rPr>
            <w:noProof/>
            <w:webHidden/>
          </w:rPr>
          <w:t>74</w:t>
        </w:r>
        <w:r w:rsidR="00674C7A">
          <w:rPr>
            <w:noProof/>
            <w:webHidden/>
          </w:rPr>
          <w:fldChar w:fldCharType="end"/>
        </w:r>
      </w:hyperlink>
    </w:p>
    <w:p w14:paraId="03402FDC" w14:textId="021F1E65" w:rsidR="00674C7A" w:rsidRDefault="00000000">
      <w:pPr>
        <w:pStyle w:val="TDC2"/>
        <w:tabs>
          <w:tab w:val="right" w:leader="dot" w:pos="8949"/>
        </w:tabs>
        <w:rPr>
          <w:noProof/>
          <w:kern w:val="2"/>
          <w:szCs w:val="24"/>
          <w:lang w:eastAsia="es-ES_tradnl"/>
          <w14:ligatures w14:val="standardContextual"/>
        </w:rPr>
      </w:pPr>
      <w:hyperlink w:anchor="_Toc164189116" w:history="1">
        <w:r w:rsidR="00674C7A" w:rsidRPr="002915E6">
          <w:rPr>
            <w:rStyle w:val="Hipervnculo"/>
            <w:noProof/>
          </w:rPr>
          <w:t>Pantalla Editar Grupo</w:t>
        </w:r>
        <w:r w:rsidR="00674C7A">
          <w:rPr>
            <w:noProof/>
            <w:webHidden/>
          </w:rPr>
          <w:tab/>
        </w:r>
        <w:r w:rsidR="00674C7A">
          <w:rPr>
            <w:noProof/>
            <w:webHidden/>
          </w:rPr>
          <w:fldChar w:fldCharType="begin"/>
        </w:r>
        <w:r w:rsidR="00674C7A">
          <w:rPr>
            <w:noProof/>
            <w:webHidden/>
          </w:rPr>
          <w:instrText xml:space="preserve"> PAGEREF _Toc164189116 \h </w:instrText>
        </w:r>
        <w:r w:rsidR="00674C7A">
          <w:rPr>
            <w:noProof/>
            <w:webHidden/>
          </w:rPr>
        </w:r>
        <w:r w:rsidR="00674C7A">
          <w:rPr>
            <w:noProof/>
            <w:webHidden/>
          </w:rPr>
          <w:fldChar w:fldCharType="separate"/>
        </w:r>
        <w:r w:rsidR="00674C7A">
          <w:rPr>
            <w:noProof/>
            <w:webHidden/>
          </w:rPr>
          <w:t>75</w:t>
        </w:r>
        <w:r w:rsidR="00674C7A">
          <w:rPr>
            <w:noProof/>
            <w:webHidden/>
          </w:rPr>
          <w:fldChar w:fldCharType="end"/>
        </w:r>
      </w:hyperlink>
    </w:p>
    <w:p w14:paraId="5078ADB0" w14:textId="3B941048" w:rsidR="00674C7A" w:rsidRDefault="00000000">
      <w:pPr>
        <w:pStyle w:val="TDC2"/>
        <w:tabs>
          <w:tab w:val="right" w:leader="dot" w:pos="8949"/>
        </w:tabs>
        <w:rPr>
          <w:noProof/>
          <w:kern w:val="2"/>
          <w:szCs w:val="24"/>
          <w:lang w:eastAsia="es-ES_tradnl"/>
          <w14:ligatures w14:val="standardContextual"/>
        </w:rPr>
      </w:pPr>
      <w:hyperlink w:anchor="_Toc164189117" w:history="1">
        <w:r w:rsidR="00674C7A" w:rsidRPr="002915E6">
          <w:rPr>
            <w:rStyle w:val="Hipervnculo"/>
            <w:noProof/>
          </w:rPr>
          <w:t>Pantalla Detalle de Serie</w:t>
        </w:r>
        <w:r w:rsidR="00674C7A">
          <w:rPr>
            <w:noProof/>
            <w:webHidden/>
          </w:rPr>
          <w:tab/>
        </w:r>
        <w:r w:rsidR="00674C7A">
          <w:rPr>
            <w:noProof/>
            <w:webHidden/>
          </w:rPr>
          <w:fldChar w:fldCharType="begin"/>
        </w:r>
        <w:r w:rsidR="00674C7A">
          <w:rPr>
            <w:noProof/>
            <w:webHidden/>
          </w:rPr>
          <w:instrText xml:space="preserve"> PAGEREF _Toc164189117 \h </w:instrText>
        </w:r>
        <w:r w:rsidR="00674C7A">
          <w:rPr>
            <w:noProof/>
            <w:webHidden/>
          </w:rPr>
        </w:r>
        <w:r w:rsidR="00674C7A">
          <w:rPr>
            <w:noProof/>
            <w:webHidden/>
          </w:rPr>
          <w:fldChar w:fldCharType="separate"/>
        </w:r>
        <w:r w:rsidR="00674C7A">
          <w:rPr>
            <w:noProof/>
            <w:webHidden/>
          </w:rPr>
          <w:t>76</w:t>
        </w:r>
        <w:r w:rsidR="00674C7A">
          <w:rPr>
            <w:noProof/>
            <w:webHidden/>
          </w:rPr>
          <w:fldChar w:fldCharType="end"/>
        </w:r>
      </w:hyperlink>
    </w:p>
    <w:p w14:paraId="40AC1D92" w14:textId="4AAFB80A" w:rsidR="00674C7A" w:rsidRDefault="00000000">
      <w:pPr>
        <w:pStyle w:val="TDC2"/>
        <w:tabs>
          <w:tab w:val="right" w:leader="dot" w:pos="8949"/>
        </w:tabs>
        <w:rPr>
          <w:noProof/>
          <w:kern w:val="2"/>
          <w:szCs w:val="24"/>
          <w:lang w:eastAsia="es-ES_tradnl"/>
          <w14:ligatures w14:val="standardContextual"/>
        </w:rPr>
      </w:pPr>
      <w:hyperlink w:anchor="_Toc164189118" w:history="1">
        <w:r w:rsidR="00674C7A" w:rsidRPr="002915E6">
          <w:rPr>
            <w:rStyle w:val="Hipervnculo"/>
            <w:noProof/>
          </w:rPr>
          <w:t>Pantalla Detalle de Temporada</w:t>
        </w:r>
        <w:r w:rsidR="00674C7A">
          <w:rPr>
            <w:noProof/>
            <w:webHidden/>
          </w:rPr>
          <w:tab/>
        </w:r>
        <w:r w:rsidR="00674C7A">
          <w:rPr>
            <w:noProof/>
            <w:webHidden/>
          </w:rPr>
          <w:fldChar w:fldCharType="begin"/>
        </w:r>
        <w:r w:rsidR="00674C7A">
          <w:rPr>
            <w:noProof/>
            <w:webHidden/>
          </w:rPr>
          <w:instrText xml:space="preserve"> PAGEREF _Toc164189118 \h </w:instrText>
        </w:r>
        <w:r w:rsidR="00674C7A">
          <w:rPr>
            <w:noProof/>
            <w:webHidden/>
          </w:rPr>
        </w:r>
        <w:r w:rsidR="00674C7A">
          <w:rPr>
            <w:noProof/>
            <w:webHidden/>
          </w:rPr>
          <w:fldChar w:fldCharType="separate"/>
        </w:r>
        <w:r w:rsidR="00674C7A">
          <w:rPr>
            <w:noProof/>
            <w:webHidden/>
          </w:rPr>
          <w:t>77</w:t>
        </w:r>
        <w:r w:rsidR="00674C7A">
          <w:rPr>
            <w:noProof/>
            <w:webHidden/>
          </w:rPr>
          <w:fldChar w:fldCharType="end"/>
        </w:r>
      </w:hyperlink>
    </w:p>
    <w:p w14:paraId="25F73259" w14:textId="50AC8D9B" w:rsidR="00674C7A" w:rsidRDefault="00000000">
      <w:pPr>
        <w:pStyle w:val="TDC2"/>
        <w:tabs>
          <w:tab w:val="right" w:leader="dot" w:pos="8949"/>
        </w:tabs>
        <w:rPr>
          <w:noProof/>
          <w:kern w:val="2"/>
          <w:szCs w:val="24"/>
          <w:lang w:eastAsia="es-ES_tradnl"/>
          <w14:ligatures w14:val="standardContextual"/>
        </w:rPr>
      </w:pPr>
      <w:hyperlink w:anchor="_Toc164189119" w:history="1">
        <w:r w:rsidR="00674C7A" w:rsidRPr="002915E6">
          <w:rPr>
            <w:rStyle w:val="Hipervnculo"/>
            <w:noProof/>
          </w:rPr>
          <w:t>Pantalla Crear Cuenta</w:t>
        </w:r>
        <w:r w:rsidR="00674C7A">
          <w:rPr>
            <w:noProof/>
            <w:webHidden/>
          </w:rPr>
          <w:tab/>
        </w:r>
        <w:r w:rsidR="00674C7A">
          <w:rPr>
            <w:noProof/>
            <w:webHidden/>
          </w:rPr>
          <w:fldChar w:fldCharType="begin"/>
        </w:r>
        <w:r w:rsidR="00674C7A">
          <w:rPr>
            <w:noProof/>
            <w:webHidden/>
          </w:rPr>
          <w:instrText xml:space="preserve"> PAGEREF _Toc164189119 \h </w:instrText>
        </w:r>
        <w:r w:rsidR="00674C7A">
          <w:rPr>
            <w:noProof/>
            <w:webHidden/>
          </w:rPr>
        </w:r>
        <w:r w:rsidR="00674C7A">
          <w:rPr>
            <w:noProof/>
            <w:webHidden/>
          </w:rPr>
          <w:fldChar w:fldCharType="separate"/>
        </w:r>
        <w:r w:rsidR="00674C7A">
          <w:rPr>
            <w:noProof/>
            <w:webHidden/>
          </w:rPr>
          <w:t>78</w:t>
        </w:r>
        <w:r w:rsidR="00674C7A">
          <w:rPr>
            <w:noProof/>
            <w:webHidden/>
          </w:rPr>
          <w:fldChar w:fldCharType="end"/>
        </w:r>
      </w:hyperlink>
    </w:p>
    <w:p w14:paraId="17533EAD" w14:textId="6DEEA340" w:rsidR="00674C7A" w:rsidRDefault="00000000">
      <w:pPr>
        <w:pStyle w:val="TDC2"/>
        <w:tabs>
          <w:tab w:val="right" w:leader="dot" w:pos="8949"/>
        </w:tabs>
        <w:rPr>
          <w:noProof/>
          <w:kern w:val="2"/>
          <w:szCs w:val="24"/>
          <w:lang w:eastAsia="es-ES_tradnl"/>
          <w14:ligatures w14:val="standardContextual"/>
        </w:rPr>
      </w:pPr>
      <w:hyperlink w:anchor="_Toc164189120" w:history="1">
        <w:r w:rsidR="00674C7A" w:rsidRPr="002915E6">
          <w:rPr>
            <w:rStyle w:val="Hipervnculo"/>
            <w:noProof/>
          </w:rPr>
          <w:t>Pantalla Calendario</w:t>
        </w:r>
        <w:r w:rsidR="00674C7A">
          <w:rPr>
            <w:noProof/>
            <w:webHidden/>
          </w:rPr>
          <w:tab/>
        </w:r>
        <w:r w:rsidR="00674C7A">
          <w:rPr>
            <w:noProof/>
            <w:webHidden/>
          </w:rPr>
          <w:fldChar w:fldCharType="begin"/>
        </w:r>
        <w:r w:rsidR="00674C7A">
          <w:rPr>
            <w:noProof/>
            <w:webHidden/>
          </w:rPr>
          <w:instrText xml:space="preserve"> PAGEREF _Toc164189120 \h </w:instrText>
        </w:r>
        <w:r w:rsidR="00674C7A">
          <w:rPr>
            <w:noProof/>
            <w:webHidden/>
          </w:rPr>
        </w:r>
        <w:r w:rsidR="00674C7A">
          <w:rPr>
            <w:noProof/>
            <w:webHidden/>
          </w:rPr>
          <w:fldChar w:fldCharType="separate"/>
        </w:r>
        <w:r w:rsidR="00674C7A">
          <w:rPr>
            <w:noProof/>
            <w:webHidden/>
          </w:rPr>
          <w:t>79</w:t>
        </w:r>
        <w:r w:rsidR="00674C7A">
          <w:rPr>
            <w:noProof/>
            <w:webHidden/>
          </w:rPr>
          <w:fldChar w:fldCharType="end"/>
        </w:r>
      </w:hyperlink>
    </w:p>
    <w:p w14:paraId="3B6EE75D" w14:textId="6F982B1E"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5741C2">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5E798393" w14:textId="744EB225" w:rsidR="00A34B55"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158569" w:history="1">
        <w:r w:rsidR="00A34B55" w:rsidRPr="0049326C">
          <w:rPr>
            <w:rStyle w:val="Hipervnculo"/>
            <w:noProof/>
          </w:rPr>
          <w:t>Tabla 1:Objetivos Específicos.</w:t>
        </w:r>
        <w:r w:rsidR="00A34B55">
          <w:rPr>
            <w:noProof/>
            <w:webHidden/>
          </w:rPr>
          <w:tab/>
        </w:r>
        <w:r w:rsidR="00A34B55">
          <w:rPr>
            <w:noProof/>
            <w:webHidden/>
          </w:rPr>
          <w:fldChar w:fldCharType="begin"/>
        </w:r>
        <w:r w:rsidR="00A34B55">
          <w:rPr>
            <w:noProof/>
            <w:webHidden/>
          </w:rPr>
          <w:instrText xml:space="preserve"> PAGEREF _Toc164158569 \h </w:instrText>
        </w:r>
        <w:r w:rsidR="00A34B55">
          <w:rPr>
            <w:noProof/>
            <w:webHidden/>
          </w:rPr>
        </w:r>
        <w:r w:rsidR="00A34B55">
          <w:rPr>
            <w:noProof/>
            <w:webHidden/>
          </w:rPr>
          <w:fldChar w:fldCharType="separate"/>
        </w:r>
        <w:r w:rsidR="00A34B55">
          <w:rPr>
            <w:noProof/>
            <w:webHidden/>
          </w:rPr>
          <w:t>10</w:t>
        </w:r>
        <w:r w:rsidR="00A34B55">
          <w:rPr>
            <w:noProof/>
            <w:webHidden/>
          </w:rPr>
          <w:fldChar w:fldCharType="end"/>
        </w:r>
      </w:hyperlink>
    </w:p>
    <w:p w14:paraId="76B9862D" w14:textId="2482D16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0" w:history="1">
        <w:r w:rsidR="00A34B55" w:rsidRPr="0049326C">
          <w:rPr>
            <w:rStyle w:val="Hipervnculo"/>
            <w:noProof/>
          </w:rPr>
          <w:t>Tabla 2: Análisis de Requisitos. Elaboración Propia</w:t>
        </w:r>
        <w:r w:rsidR="00A34B55">
          <w:rPr>
            <w:noProof/>
            <w:webHidden/>
          </w:rPr>
          <w:tab/>
        </w:r>
        <w:r w:rsidR="00A34B55">
          <w:rPr>
            <w:noProof/>
            <w:webHidden/>
          </w:rPr>
          <w:fldChar w:fldCharType="begin"/>
        </w:r>
        <w:r w:rsidR="00A34B55">
          <w:rPr>
            <w:noProof/>
            <w:webHidden/>
          </w:rPr>
          <w:instrText xml:space="preserve"> PAGEREF _Toc164158570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465D5C24" w14:textId="62CFFC93"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1" w:history="1">
        <w:r w:rsidR="00A34B55" w:rsidRPr="0049326C">
          <w:rPr>
            <w:rStyle w:val="Hipervnculo"/>
            <w:noProof/>
          </w:rPr>
          <w:t>Tabla 3: Diseño IU. Elaboración Propia</w:t>
        </w:r>
        <w:r w:rsidR="00A34B55">
          <w:rPr>
            <w:noProof/>
            <w:webHidden/>
          </w:rPr>
          <w:tab/>
        </w:r>
        <w:r w:rsidR="00A34B55">
          <w:rPr>
            <w:noProof/>
            <w:webHidden/>
          </w:rPr>
          <w:fldChar w:fldCharType="begin"/>
        </w:r>
        <w:r w:rsidR="00A34B55">
          <w:rPr>
            <w:noProof/>
            <w:webHidden/>
          </w:rPr>
          <w:instrText xml:space="preserve"> PAGEREF _Toc164158571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06A4AB38" w14:textId="424ABEE4"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2" w:history="1">
        <w:r w:rsidR="00A34B55" w:rsidRPr="0049326C">
          <w:rPr>
            <w:rStyle w:val="Hipervnculo"/>
            <w:noProof/>
          </w:rPr>
          <w:t>Tabla 4: Configuración del entorno del Servidor. Elaboración Propia</w:t>
        </w:r>
        <w:r w:rsidR="00A34B55">
          <w:rPr>
            <w:noProof/>
            <w:webHidden/>
          </w:rPr>
          <w:tab/>
        </w:r>
        <w:r w:rsidR="00A34B55">
          <w:rPr>
            <w:noProof/>
            <w:webHidden/>
          </w:rPr>
          <w:fldChar w:fldCharType="begin"/>
        </w:r>
        <w:r w:rsidR="00A34B55">
          <w:rPr>
            <w:noProof/>
            <w:webHidden/>
          </w:rPr>
          <w:instrText xml:space="preserve"> PAGEREF _Toc164158572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6494A86" w14:textId="0C53BEB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3" w:history="1">
        <w:r w:rsidR="00A34B55" w:rsidRPr="0049326C">
          <w:rPr>
            <w:rStyle w:val="Hipervnculo"/>
            <w:noProof/>
          </w:rPr>
          <w:t>Tabla 5: Implementación BBDD. Elaboración Propia</w:t>
        </w:r>
        <w:r w:rsidR="00A34B55">
          <w:rPr>
            <w:noProof/>
            <w:webHidden/>
          </w:rPr>
          <w:tab/>
        </w:r>
        <w:r w:rsidR="00A34B55">
          <w:rPr>
            <w:noProof/>
            <w:webHidden/>
          </w:rPr>
          <w:fldChar w:fldCharType="begin"/>
        </w:r>
        <w:r w:rsidR="00A34B55">
          <w:rPr>
            <w:noProof/>
            <w:webHidden/>
          </w:rPr>
          <w:instrText xml:space="preserve"> PAGEREF _Toc164158573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4BCE5F2" w14:textId="50D84D2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4" w:history="1">
        <w:r w:rsidR="00A34B55" w:rsidRPr="0049326C">
          <w:rPr>
            <w:rStyle w:val="Hipervnculo"/>
            <w:noProof/>
          </w:rPr>
          <w:t>Tabla 6: Desarrollo de API. Elaboración Propia</w:t>
        </w:r>
        <w:r w:rsidR="00A34B55">
          <w:rPr>
            <w:noProof/>
            <w:webHidden/>
          </w:rPr>
          <w:tab/>
        </w:r>
        <w:r w:rsidR="00A34B55">
          <w:rPr>
            <w:noProof/>
            <w:webHidden/>
          </w:rPr>
          <w:fldChar w:fldCharType="begin"/>
        </w:r>
        <w:r w:rsidR="00A34B55">
          <w:rPr>
            <w:noProof/>
            <w:webHidden/>
          </w:rPr>
          <w:instrText xml:space="preserve"> PAGEREF _Toc164158574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0DCE6B14" w14:textId="67EA377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5" w:history="1">
        <w:r w:rsidR="00A34B55" w:rsidRPr="0049326C">
          <w:rPr>
            <w:rStyle w:val="Hipervnculo"/>
            <w:noProof/>
          </w:rPr>
          <w:t>Tabla 7: Implementación de la Estructura Base Frontend. Elaboración Propia</w:t>
        </w:r>
        <w:r w:rsidR="00A34B55">
          <w:rPr>
            <w:noProof/>
            <w:webHidden/>
          </w:rPr>
          <w:tab/>
        </w:r>
        <w:r w:rsidR="00A34B55">
          <w:rPr>
            <w:noProof/>
            <w:webHidden/>
          </w:rPr>
          <w:fldChar w:fldCharType="begin"/>
        </w:r>
        <w:r w:rsidR="00A34B55">
          <w:rPr>
            <w:noProof/>
            <w:webHidden/>
          </w:rPr>
          <w:instrText xml:space="preserve"> PAGEREF _Toc164158575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42EEA2FA" w14:textId="7140162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6" w:history="1">
        <w:r w:rsidR="00A34B55" w:rsidRPr="0049326C">
          <w:rPr>
            <w:rStyle w:val="Hipervnculo"/>
            <w:noProof/>
          </w:rPr>
          <w:t>Tabla 8: Desarrollo de Pantallas y Navegación. Elaboración Propia</w:t>
        </w:r>
        <w:r w:rsidR="00A34B55">
          <w:rPr>
            <w:noProof/>
            <w:webHidden/>
          </w:rPr>
          <w:tab/>
        </w:r>
        <w:r w:rsidR="00A34B55">
          <w:rPr>
            <w:noProof/>
            <w:webHidden/>
          </w:rPr>
          <w:fldChar w:fldCharType="begin"/>
        </w:r>
        <w:r w:rsidR="00A34B55">
          <w:rPr>
            <w:noProof/>
            <w:webHidden/>
          </w:rPr>
          <w:instrText xml:space="preserve"> PAGEREF _Toc164158576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57EF19F3" w14:textId="2CC2068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7" w:history="1">
        <w:r w:rsidR="00A34B55" w:rsidRPr="0049326C">
          <w:rPr>
            <w:rStyle w:val="Hipervnculo"/>
            <w:noProof/>
          </w:rPr>
          <w:t>Tabla 9: Integración IU con el Backend. Elaboración Propia</w:t>
        </w:r>
        <w:r w:rsidR="00A34B55">
          <w:rPr>
            <w:noProof/>
            <w:webHidden/>
          </w:rPr>
          <w:tab/>
        </w:r>
        <w:r w:rsidR="00A34B55">
          <w:rPr>
            <w:noProof/>
            <w:webHidden/>
          </w:rPr>
          <w:fldChar w:fldCharType="begin"/>
        </w:r>
        <w:r w:rsidR="00A34B55">
          <w:rPr>
            <w:noProof/>
            <w:webHidden/>
          </w:rPr>
          <w:instrText xml:space="preserve"> PAGEREF _Toc164158577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AC363E9" w14:textId="21F64BDB"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8" w:history="1">
        <w:r w:rsidR="00A34B55" w:rsidRPr="0049326C">
          <w:rPr>
            <w:rStyle w:val="Hipervnculo"/>
            <w:noProof/>
          </w:rPr>
          <w:t>Tabla 10: Pruebas y Calidad. Elaboración Propia</w:t>
        </w:r>
        <w:r w:rsidR="00A34B55">
          <w:rPr>
            <w:noProof/>
            <w:webHidden/>
          </w:rPr>
          <w:tab/>
        </w:r>
        <w:r w:rsidR="00A34B55">
          <w:rPr>
            <w:noProof/>
            <w:webHidden/>
          </w:rPr>
          <w:fldChar w:fldCharType="begin"/>
        </w:r>
        <w:r w:rsidR="00A34B55">
          <w:rPr>
            <w:noProof/>
            <w:webHidden/>
          </w:rPr>
          <w:instrText xml:space="preserve"> PAGEREF _Toc164158578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4DC92F4" w14:textId="54E2A76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9" w:history="1">
        <w:r w:rsidR="00A34B55" w:rsidRPr="0049326C">
          <w:rPr>
            <w:rStyle w:val="Hipervnculo"/>
            <w:noProof/>
          </w:rPr>
          <w:t>Tabla 11: Despliegue. Elaboración Propia</w:t>
        </w:r>
        <w:r w:rsidR="00A34B55">
          <w:rPr>
            <w:noProof/>
            <w:webHidden/>
          </w:rPr>
          <w:tab/>
        </w:r>
        <w:r w:rsidR="00A34B55">
          <w:rPr>
            <w:noProof/>
            <w:webHidden/>
          </w:rPr>
          <w:fldChar w:fldCharType="begin"/>
        </w:r>
        <w:r w:rsidR="00A34B55">
          <w:rPr>
            <w:noProof/>
            <w:webHidden/>
          </w:rPr>
          <w:instrText xml:space="preserve"> PAGEREF _Toc164158579 \h </w:instrText>
        </w:r>
        <w:r w:rsidR="00A34B55">
          <w:rPr>
            <w:noProof/>
            <w:webHidden/>
          </w:rPr>
        </w:r>
        <w:r w:rsidR="00A34B55">
          <w:rPr>
            <w:noProof/>
            <w:webHidden/>
          </w:rPr>
          <w:fldChar w:fldCharType="separate"/>
        </w:r>
        <w:r w:rsidR="00A34B55">
          <w:rPr>
            <w:noProof/>
            <w:webHidden/>
          </w:rPr>
          <w:t>20</w:t>
        </w:r>
        <w:r w:rsidR="00A34B55">
          <w:rPr>
            <w:noProof/>
            <w:webHidden/>
          </w:rPr>
          <w:fldChar w:fldCharType="end"/>
        </w:r>
      </w:hyperlink>
    </w:p>
    <w:p w14:paraId="1CFE3BB0" w14:textId="3118040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0" w:history="1">
        <w:r w:rsidR="00A34B55" w:rsidRPr="0049326C">
          <w:rPr>
            <w:rStyle w:val="Hipervnculo"/>
            <w:noProof/>
          </w:rPr>
          <w:t>Tabla 12: Costes. Elaboración Propia</w:t>
        </w:r>
        <w:r w:rsidR="00A34B55">
          <w:rPr>
            <w:noProof/>
            <w:webHidden/>
          </w:rPr>
          <w:tab/>
        </w:r>
        <w:r w:rsidR="00A34B55">
          <w:rPr>
            <w:noProof/>
            <w:webHidden/>
          </w:rPr>
          <w:fldChar w:fldCharType="begin"/>
        </w:r>
        <w:r w:rsidR="00A34B55">
          <w:rPr>
            <w:noProof/>
            <w:webHidden/>
          </w:rPr>
          <w:instrText xml:space="preserve"> PAGEREF _Toc164158580 \h </w:instrText>
        </w:r>
        <w:r w:rsidR="00A34B55">
          <w:rPr>
            <w:noProof/>
            <w:webHidden/>
          </w:rPr>
        </w:r>
        <w:r w:rsidR="00A34B55">
          <w:rPr>
            <w:noProof/>
            <w:webHidden/>
          </w:rPr>
          <w:fldChar w:fldCharType="separate"/>
        </w:r>
        <w:r w:rsidR="00A34B55">
          <w:rPr>
            <w:noProof/>
            <w:webHidden/>
          </w:rPr>
          <w:t>23</w:t>
        </w:r>
        <w:r w:rsidR="00A34B55">
          <w:rPr>
            <w:noProof/>
            <w:webHidden/>
          </w:rPr>
          <w:fldChar w:fldCharType="end"/>
        </w:r>
      </w:hyperlink>
    </w:p>
    <w:p w14:paraId="60448662" w14:textId="0D821FF6"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1" w:history="1">
        <w:r w:rsidR="00A34B55" w:rsidRPr="0049326C">
          <w:rPr>
            <w:rStyle w:val="Hipervnculo"/>
            <w:noProof/>
          </w:rPr>
          <w:t>Tabla 13: Requisitos Funcionales</w:t>
        </w:r>
        <w:r w:rsidR="00A34B55">
          <w:rPr>
            <w:noProof/>
            <w:webHidden/>
          </w:rPr>
          <w:tab/>
        </w:r>
        <w:r w:rsidR="00A34B55">
          <w:rPr>
            <w:noProof/>
            <w:webHidden/>
          </w:rPr>
          <w:fldChar w:fldCharType="begin"/>
        </w:r>
        <w:r w:rsidR="00A34B55">
          <w:rPr>
            <w:noProof/>
            <w:webHidden/>
          </w:rPr>
          <w:instrText xml:space="preserve"> PAGEREF _Toc164158581 \h </w:instrText>
        </w:r>
        <w:r w:rsidR="00A34B55">
          <w:rPr>
            <w:noProof/>
            <w:webHidden/>
          </w:rPr>
        </w:r>
        <w:r w:rsidR="00A34B55">
          <w:rPr>
            <w:noProof/>
            <w:webHidden/>
          </w:rPr>
          <w:fldChar w:fldCharType="separate"/>
        </w:r>
        <w:r w:rsidR="00A34B55">
          <w:rPr>
            <w:noProof/>
            <w:webHidden/>
          </w:rPr>
          <w:t>63</w:t>
        </w:r>
        <w:r w:rsidR="00A34B55">
          <w:rPr>
            <w:noProof/>
            <w:webHidden/>
          </w:rPr>
          <w:fldChar w:fldCharType="end"/>
        </w:r>
      </w:hyperlink>
    </w:p>
    <w:p w14:paraId="3FE44753" w14:textId="4C16583E"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2" w:history="1">
        <w:r w:rsidR="00A34B55" w:rsidRPr="0049326C">
          <w:rPr>
            <w:rStyle w:val="Hipervnculo"/>
            <w:noProof/>
          </w:rPr>
          <w:t>Tabla 14: Requisitos No Funcionales</w:t>
        </w:r>
        <w:r w:rsidR="00A34B55">
          <w:rPr>
            <w:noProof/>
            <w:webHidden/>
          </w:rPr>
          <w:tab/>
        </w:r>
        <w:r w:rsidR="00A34B55">
          <w:rPr>
            <w:noProof/>
            <w:webHidden/>
          </w:rPr>
          <w:fldChar w:fldCharType="begin"/>
        </w:r>
        <w:r w:rsidR="00A34B55">
          <w:rPr>
            <w:noProof/>
            <w:webHidden/>
          </w:rPr>
          <w:instrText xml:space="preserve"> PAGEREF _Toc164158582 \h </w:instrText>
        </w:r>
        <w:r w:rsidR="00A34B55">
          <w:rPr>
            <w:noProof/>
            <w:webHidden/>
          </w:rPr>
        </w:r>
        <w:r w:rsidR="00A34B55">
          <w:rPr>
            <w:noProof/>
            <w:webHidden/>
          </w:rPr>
          <w:fldChar w:fldCharType="separate"/>
        </w:r>
        <w:r w:rsidR="00A34B55">
          <w:rPr>
            <w:noProof/>
            <w:webHidden/>
          </w:rPr>
          <w:t>64</w:t>
        </w:r>
        <w:r w:rsidR="00A34B55">
          <w:rPr>
            <w:noProof/>
            <w:webHidden/>
          </w:rPr>
          <w:fldChar w:fldCharType="end"/>
        </w:r>
      </w:hyperlink>
    </w:p>
    <w:p w14:paraId="3B6EE766" w14:textId="3391204E"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5741C2">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89B4AC0" w14:textId="7D92DBB3" w:rsidR="001E1E39"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2954923" w:history="1">
        <w:r w:rsidR="001E1E39" w:rsidRPr="004035BB">
          <w:rPr>
            <w:rStyle w:val="Hipervnculo"/>
            <w:noProof/>
          </w:rPr>
          <w:t>Ilustración 1: Metodología en cascada típica. [5]</w:t>
        </w:r>
        <w:r w:rsidR="001E1E39">
          <w:rPr>
            <w:noProof/>
            <w:webHidden/>
          </w:rPr>
          <w:tab/>
        </w:r>
        <w:r w:rsidR="001E1E39">
          <w:rPr>
            <w:noProof/>
            <w:webHidden/>
          </w:rPr>
          <w:fldChar w:fldCharType="begin"/>
        </w:r>
        <w:r w:rsidR="001E1E39">
          <w:rPr>
            <w:noProof/>
            <w:webHidden/>
          </w:rPr>
          <w:instrText xml:space="preserve"> PAGEREF _Toc162954923 \h </w:instrText>
        </w:r>
        <w:r w:rsidR="001E1E39">
          <w:rPr>
            <w:noProof/>
            <w:webHidden/>
          </w:rPr>
        </w:r>
        <w:r w:rsidR="001E1E39">
          <w:rPr>
            <w:noProof/>
            <w:webHidden/>
          </w:rPr>
          <w:fldChar w:fldCharType="separate"/>
        </w:r>
        <w:r w:rsidR="001E1E39">
          <w:rPr>
            <w:noProof/>
            <w:webHidden/>
          </w:rPr>
          <w:t>11</w:t>
        </w:r>
        <w:r w:rsidR="001E1E39">
          <w:rPr>
            <w:noProof/>
            <w:webHidden/>
          </w:rPr>
          <w:fldChar w:fldCharType="end"/>
        </w:r>
      </w:hyperlink>
    </w:p>
    <w:p w14:paraId="388F6BB6" w14:textId="328B54AD"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4" w:history="1">
        <w:r w:rsidR="001E1E39" w:rsidRPr="004035BB">
          <w:rPr>
            <w:rStyle w:val="Hipervnculo"/>
            <w:noProof/>
          </w:rPr>
          <w:t>Ilustración 2: Diagrama en cascada del proyecto. Elaboración Propia</w:t>
        </w:r>
        <w:r w:rsidR="001E1E39">
          <w:rPr>
            <w:noProof/>
            <w:webHidden/>
          </w:rPr>
          <w:tab/>
        </w:r>
        <w:r w:rsidR="001E1E39">
          <w:rPr>
            <w:noProof/>
            <w:webHidden/>
          </w:rPr>
          <w:fldChar w:fldCharType="begin"/>
        </w:r>
        <w:r w:rsidR="001E1E39">
          <w:rPr>
            <w:noProof/>
            <w:webHidden/>
          </w:rPr>
          <w:instrText xml:space="preserve"> PAGEREF _Toc162954924 \h </w:instrText>
        </w:r>
        <w:r w:rsidR="001E1E39">
          <w:rPr>
            <w:noProof/>
            <w:webHidden/>
          </w:rPr>
        </w:r>
        <w:r w:rsidR="001E1E39">
          <w:rPr>
            <w:noProof/>
            <w:webHidden/>
          </w:rPr>
          <w:fldChar w:fldCharType="separate"/>
        </w:r>
        <w:r w:rsidR="001E1E39">
          <w:rPr>
            <w:noProof/>
            <w:webHidden/>
          </w:rPr>
          <w:t>12</w:t>
        </w:r>
        <w:r w:rsidR="001E1E39">
          <w:rPr>
            <w:noProof/>
            <w:webHidden/>
          </w:rPr>
          <w:fldChar w:fldCharType="end"/>
        </w:r>
      </w:hyperlink>
    </w:p>
    <w:p w14:paraId="7123F54A" w14:textId="5E390E70"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5" w:history="1">
        <w:r w:rsidR="001E1E39" w:rsidRPr="004035BB">
          <w:rPr>
            <w:rStyle w:val="Hipervnculo"/>
            <w:noProof/>
          </w:rPr>
          <w:t>Ilustración 3: Diagrama de Gantt. Elaboración Propia</w:t>
        </w:r>
        <w:r w:rsidR="001E1E39">
          <w:rPr>
            <w:noProof/>
            <w:webHidden/>
          </w:rPr>
          <w:tab/>
        </w:r>
        <w:r w:rsidR="001E1E39">
          <w:rPr>
            <w:noProof/>
            <w:webHidden/>
          </w:rPr>
          <w:fldChar w:fldCharType="begin"/>
        </w:r>
        <w:r w:rsidR="001E1E39">
          <w:rPr>
            <w:noProof/>
            <w:webHidden/>
          </w:rPr>
          <w:instrText xml:space="preserve"> PAGEREF _Toc162954925 \h </w:instrText>
        </w:r>
        <w:r w:rsidR="001E1E39">
          <w:rPr>
            <w:noProof/>
            <w:webHidden/>
          </w:rPr>
        </w:r>
        <w:r w:rsidR="001E1E39">
          <w:rPr>
            <w:noProof/>
            <w:webHidden/>
          </w:rPr>
          <w:fldChar w:fldCharType="separate"/>
        </w:r>
        <w:r w:rsidR="001E1E39">
          <w:rPr>
            <w:noProof/>
            <w:webHidden/>
          </w:rPr>
          <w:t>22</w:t>
        </w:r>
        <w:r w:rsidR="001E1E39">
          <w:rPr>
            <w:noProof/>
            <w:webHidden/>
          </w:rPr>
          <w:fldChar w:fldCharType="end"/>
        </w:r>
      </w:hyperlink>
    </w:p>
    <w:p w14:paraId="0B85FF5D" w14:textId="3583099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6" w:history="1">
        <w:r w:rsidR="001E1E39" w:rsidRPr="004035BB">
          <w:rPr>
            <w:rStyle w:val="Hipervnculo"/>
            <w:noProof/>
          </w:rPr>
          <w:t>Ilustración 4: Error Gradle.</w:t>
        </w:r>
        <w:r w:rsidR="001E1E39">
          <w:rPr>
            <w:noProof/>
            <w:webHidden/>
          </w:rPr>
          <w:tab/>
        </w:r>
        <w:r w:rsidR="001E1E39">
          <w:rPr>
            <w:noProof/>
            <w:webHidden/>
          </w:rPr>
          <w:fldChar w:fldCharType="begin"/>
        </w:r>
        <w:r w:rsidR="001E1E39">
          <w:rPr>
            <w:noProof/>
            <w:webHidden/>
          </w:rPr>
          <w:instrText xml:space="preserve"> PAGEREF _Toc162954926 \h </w:instrText>
        </w:r>
        <w:r w:rsidR="001E1E39">
          <w:rPr>
            <w:noProof/>
            <w:webHidden/>
          </w:rPr>
        </w:r>
        <w:r w:rsidR="001E1E39">
          <w:rPr>
            <w:noProof/>
            <w:webHidden/>
          </w:rPr>
          <w:fldChar w:fldCharType="separate"/>
        </w:r>
        <w:r w:rsidR="001E1E39">
          <w:rPr>
            <w:noProof/>
            <w:webHidden/>
          </w:rPr>
          <w:t>25</w:t>
        </w:r>
        <w:r w:rsidR="001E1E39">
          <w:rPr>
            <w:noProof/>
            <w:webHidden/>
          </w:rPr>
          <w:fldChar w:fldCharType="end"/>
        </w:r>
      </w:hyperlink>
    </w:p>
    <w:p w14:paraId="2EA2406B" w14:textId="31460B3E"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7" w:history="1">
        <w:r w:rsidR="001E1E39" w:rsidRPr="004035BB">
          <w:rPr>
            <w:rStyle w:val="Hipervnculo"/>
            <w:noProof/>
          </w:rPr>
          <w:t>Ilustración 5: EAS Build Android correcto.</w:t>
        </w:r>
        <w:r w:rsidR="001E1E39">
          <w:rPr>
            <w:noProof/>
            <w:webHidden/>
          </w:rPr>
          <w:tab/>
        </w:r>
        <w:r w:rsidR="001E1E39">
          <w:rPr>
            <w:noProof/>
            <w:webHidden/>
          </w:rPr>
          <w:fldChar w:fldCharType="begin"/>
        </w:r>
        <w:r w:rsidR="001E1E39">
          <w:rPr>
            <w:noProof/>
            <w:webHidden/>
          </w:rPr>
          <w:instrText xml:space="preserve"> PAGEREF _Toc162954927 \h </w:instrText>
        </w:r>
        <w:r w:rsidR="001E1E39">
          <w:rPr>
            <w:noProof/>
            <w:webHidden/>
          </w:rPr>
        </w:r>
        <w:r w:rsidR="001E1E39">
          <w:rPr>
            <w:noProof/>
            <w:webHidden/>
          </w:rPr>
          <w:fldChar w:fldCharType="separate"/>
        </w:r>
        <w:r w:rsidR="001E1E39">
          <w:rPr>
            <w:noProof/>
            <w:webHidden/>
          </w:rPr>
          <w:t>26</w:t>
        </w:r>
        <w:r w:rsidR="001E1E39">
          <w:rPr>
            <w:noProof/>
            <w:webHidden/>
          </w:rPr>
          <w:fldChar w:fldCharType="end"/>
        </w:r>
      </w:hyperlink>
    </w:p>
    <w:p w14:paraId="218E141A" w14:textId="19E0846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8" w:history="1">
        <w:r w:rsidR="001E1E39" w:rsidRPr="004035BB">
          <w:rPr>
            <w:rStyle w:val="Hipervnculo"/>
            <w:noProof/>
          </w:rPr>
          <w:t>Ilustración 6: ¿Ves series regularmente? Elaboración Propia</w:t>
        </w:r>
        <w:r w:rsidR="001E1E39">
          <w:rPr>
            <w:noProof/>
            <w:webHidden/>
          </w:rPr>
          <w:tab/>
        </w:r>
        <w:r w:rsidR="001E1E39">
          <w:rPr>
            <w:noProof/>
            <w:webHidden/>
          </w:rPr>
          <w:fldChar w:fldCharType="begin"/>
        </w:r>
        <w:r w:rsidR="001E1E39">
          <w:rPr>
            <w:noProof/>
            <w:webHidden/>
          </w:rPr>
          <w:instrText xml:space="preserve"> PAGEREF _Toc162954928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62A5EB01" w14:textId="433B873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9" w:history="1">
        <w:r w:rsidR="001E1E39" w:rsidRPr="004035BB">
          <w:rPr>
            <w:rStyle w:val="Hipervnculo"/>
            <w:noProof/>
          </w:rPr>
          <w:t>Ilustración 7: ¿En qué plataforma sueles ver las series? Elaboración Propia</w:t>
        </w:r>
        <w:r w:rsidR="001E1E39">
          <w:rPr>
            <w:noProof/>
            <w:webHidden/>
          </w:rPr>
          <w:tab/>
        </w:r>
        <w:r w:rsidR="001E1E39">
          <w:rPr>
            <w:noProof/>
            <w:webHidden/>
          </w:rPr>
          <w:fldChar w:fldCharType="begin"/>
        </w:r>
        <w:r w:rsidR="001E1E39">
          <w:rPr>
            <w:noProof/>
            <w:webHidden/>
          </w:rPr>
          <w:instrText xml:space="preserve"> PAGEREF _Toc162954929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12358319" w14:textId="0CEAEE7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0" w:history="1">
        <w:r w:rsidR="001E1E39" w:rsidRPr="004035BB">
          <w:rPr>
            <w:rStyle w:val="Hipervnculo"/>
            <w:noProof/>
          </w:rPr>
          <w:t>Ilustración 8: ¿Conoces alguna aplicación para hacer seguimiento de las series? Elaboración Propia</w:t>
        </w:r>
        <w:r w:rsidR="001E1E39">
          <w:rPr>
            <w:noProof/>
            <w:webHidden/>
          </w:rPr>
          <w:tab/>
        </w:r>
        <w:r w:rsidR="001E1E39">
          <w:rPr>
            <w:noProof/>
            <w:webHidden/>
          </w:rPr>
          <w:fldChar w:fldCharType="begin"/>
        </w:r>
        <w:r w:rsidR="001E1E39">
          <w:rPr>
            <w:noProof/>
            <w:webHidden/>
          </w:rPr>
          <w:instrText xml:space="preserve"> PAGEREF _Toc162954930 \h </w:instrText>
        </w:r>
        <w:r w:rsidR="001E1E39">
          <w:rPr>
            <w:noProof/>
            <w:webHidden/>
          </w:rPr>
        </w:r>
        <w:r w:rsidR="001E1E39">
          <w:rPr>
            <w:noProof/>
            <w:webHidden/>
          </w:rPr>
          <w:fldChar w:fldCharType="separate"/>
        </w:r>
        <w:r w:rsidR="001E1E39">
          <w:rPr>
            <w:noProof/>
            <w:webHidden/>
          </w:rPr>
          <w:t>29</w:t>
        </w:r>
        <w:r w:rsidR="001E1E39">
          <w:rPr>
            <w:noProof/>
            <w:webHidden/>
          </w:rPr>
          <w:fldChar w:fldCharType="end"/>
        </w:r>
      </w:hyperlink>
    </w:p>
    <w:p w14:paraId="29F3019E" w14:textId="44F54F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1" w:history="1">
        <w:r w:rsidR="001E1E39" w:rsidRPr="004035BB">
          <w:rPr>
            <w:rStyle w:val="Hipervnculo"/>
            <w:noProof/>
          </w:rPr>
          <w:t>Ilustración 9: ¿Te gustaría que hubiera una manera más fácil de gestionar la visualización de series? Elaboración Propia</w:t>
        </w:r>
        <w:r w:rsidR="001E1E39">
          <w:rPr>
            <w:noProof/>
            <w:webHidden/>
          </w:rPr>
          <w:tab/>
        </w:r>
        <w:r w:rsidR="001E1E39">
          <w:rPr>
            <w:noProof/>
            <w:webHidden/>
          </w:rPr>
          <w:fldChar w:fldCharType="begin"/>
        </w:r>
        <w:r w:rsidR="001E1E39">
          <w:rPr>
            <w:noProof/>
            <w:webHidden/>
          </w:rPr>
          <w:instrText xml:space="preserve"> PAGEREF _Toc162954931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6A91D254" w14:textId="5D9E2A0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2" w:history="1">
        <w:r w:rsidR="001E1E39" w:rsidRPr="004035BB">
          <w:rPr>
            <w:rStyle w:val="Hipervnculo"/>
            <w:noProof/>
          </w:rPr>
          <w:t>Ilustración 10: Características vs Recuento. Elaboración Propia</w:t>
        </w:r>
        <w:r w:rsidR="001E1E39">
          <w:rPr>
            <w:noProof/>
            <w:webHidden/>
          </w:rPr>
          <w:tab/>
        </w:r>
        <w:r w:rsidR="001E1E39">
          <w:rPr>
            <w:noProof/>
            <w:webHidden/>
          </w:rPr>
          <w:fldChar w:fldCharType="begin"/>
        </w:r>
        <w:r w:rsidR="001E1E39">
          <w:rPr>
            <w:noProof/>
            <w:webHidden/>
          </w:rPr>
          <w:instrText xml:space="preserve"> PAGEREF _Toc162954932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773EC8BD" w14:textId="681DCB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3" w:history="1">
        <w:r w:rsidR="001E1E39" w:rsidRPr="004035BB">
          <w:rPr>
            <w:rStyle w:val="Hipervnculo"/>
            <w:noProof/>
          </w:rPr>
          <w:t>Ilustración 11: ¿Considerarías cambiar a una aplicación como FST? Elaboración Propia</w:t>
        </w:r>
        <w:r w:rsidR="001E1E39">
          <w:rPr>
            <w:noProof/>
            <w:webHidden/>
          </w:rPr>
          <w:tab/>
        </w:r>
        <w:r w:rsidR="001E1E39">
          <w:rPr>
            <w:noProof/>
            <w:webHidden/>
          </w:rPr>
          <w:fldChar w:fldCharType="begin"/>
        </w:r>
        <w:r w:rsidR="001E1E39">
          <w:rPr>
            <w:noProof/>
            <w:webHidden/>
          </w:rPr>
          <w:instrText xml:space="preserve"> PAGEREF _Toc162954933 \h </w:instrText>
        </w:r>
        <w:r w:rsidR="001E1E39">
          <w:rPr>
            <w:noProof/>
            <w:webHidden/>
          </w:rPr>
        </w:r>
        <w:r w:rsidR="001E1E39">
          <w:rPr>
            <w:noProof/>
            <w:webHidden/>
          </w:rPr>
          <w:fldChar w:fldCharType="separate"/>
        </w:r>
        <w:r w:rsidR="001E1E39">
          <w:rPr>
            <w:noProof/>
            <w:webHidden/>
          </w:rPr>
          <w:t>31</w:t>
        </w:r>
        <w:r w:rsidR="001E1E39">
          <w:rPr>
            <w:noProof/>
            <w:webHidden/>
          </w:rPr>
          <w:fldChar w:fldCharType="end"/>
        </w:r>
      </w:hyperlink>
    </w:p>
    <w:p w14:paraId="3EA7EDE6" w14:textId="5631ED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4" w:history="1">
        <w:r w:rsidR="001E1E39" w:rsidRPr="004035BB">
          <w:rPr>
            <w:rStyle w:val="Hipervnculo"/>
            <w:noProof/>
          </w:rPr>
          <w:t>Ilustración 12: Tabla Usuarios. Elaboración Propia</w:t>
        </w:r>
        <w:r w:rsidR="001E1E39">
          <w:rPr>
            <w:noProof/>
            <w:webHidden/>
          </w:rPr>
          <w:tab/>
        </w:r>
        <w:r w:rsidR="001E1E39">
          <w:rPr>
            <w:noProof/>
            <w:webHidden/>
          </w:rPr>
          <w:fldChar w:fldCharType="begin"/>
        </w:r>
        <w:r w:rsidR="001E1E39">
          <w:rPr>
            <w:noProof/>
            <w:webHidden/>
          </w:rPr>
          <w:instrText xml:space="preserve"> PAGEREF _Toc162954934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4B5E7854" w14:textId="216E18D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5" w:history="1">
        <w:r w:rsidR="001E1E39" w:rsidRPr="004035BB">
          <w:rPr>
            <w:rStyle w:val="Hipervnculo"/>
            <w:noProof/>
          </w:rPr>
          <w:t>Ilustración 13: Tabla Usuario_Grupo. Elaboración Propia</w:t>
        </w:r>
        <w:r w:rsidR="001E1E39">
          <w:rPr>
            <w:noProof/>
            <w:webHidden/>
          </w:rPr>
          <w:tab/>
        </w:r>
        <w:r w:rsidR="001E1E39">
          <w:rPr>
            <w:noProof/>
            <w:webHidden/>
          </w:rPr>
          <w:fldChar w:fldCharType="begin"/>
        </w:r>
        <w:r w:rsidR="001E1E39">
          <w:rPr>
            <w:noProof/>
            <w:webHidden/>
          </w:rPr>
          <w:instrText xml:space="preserve"> PAGEREF _Toc162954935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023B1E50" w14:textId="4F60964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6" w:history="1">
        <w:r w:rsidR="001E1E39" w:rsidRPr="004035BB">
          <w:rPr>
            <w:rStyle w:val="Hipervnculo"/>
            <w:noProof/>
          </w:rPr>
          <w:t>Ilustración 14: Tabla Grupos. Elaboración Propia</w:t>
        </w:r>
        <w:r w:rsidR="001E1E39">
          <w:rPr>
            <w:noProof/>
            <w:webHidden/>
          </w:rPr>
          <w:tab/>
        </w:r>
        <w:r w:rsidR="001E1E39">
          <w:rPr>
            <w:noProof/>
            <w:webHidden/>
          </w:rPr>
          <w:fldChar w:fldCharType="begin"/>
        </w:r>
        <w:r w:rsidR="001E1E39">
          <w:rPr>
            <w:noProof/>
            <w:webHidden/>
          </w:rPr>
          <w:instrText xml:space="preserve"> PAGEREF _Toc162954936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310696D7" w14:textId="2EC9E5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7" w:history="1">
        <w:r w:rsidR="001E1E39" w:rsidRPr="004035BB">
          <w:rPr>
            <w:rStyle w:val="Hipervnculo"/>
            <w:noProof/>
          </w:rPr>
          <w:t>Ilustración 15: Tabla Series. Elaboración Propia</w:t>
        </w:r>
        <w:r w:rsidR="001E1E39">
          <w:rPr>
            <w:noProof/>
            <w:webHidden/>
          </w:rPr>
          <w:tab/>
        </w:r>
        <w:r w:rsidR="001E1E39">
          <w:rPr>
            <w:noProof/>
            <w:webHidden/>
          </w:rPr>
          <w:fldChar w:fldCharType="begin"/>
        </w:r>
        <w:r w:rsidR="001E1E39">
          <w:rPr>
            <w:noProof/>
            <w:webHidden/>
          </w:rPr>
          <w:instrText xml:space="preserve"> PAGEREF _Toc162954937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64D57D4A" w14:textId="694BE29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8" w:history="1">
        <w:r w:rsidR="001E1E39" w:rsidRPr="004035BB">
          <w:rPr>
            <w:rStyle w:val="Hipervnculo"/>
            <w:noProof/>
          </w:rPr>
          <w:t>Ilustración 16: Tabla Capítulos. Elaboración Propia</w:t>
        </w:r>
        <w:r w:rsidR="001E1E39">
          <w:rPr>
            <w:noProof/>
            <w:webHidden/>
          </w:rPr>
          <w:tab/>
        </w:r>
        <w:r w:rsidR="001E1E39">
          <w:rPr>
            <w:noProof/>
            <w:webHidden/>
          </w:rPr>
          <w:fldChar w:fldCharType="begin"/>
        </w:r>
        <w:r w:rsidR="001E1E39">
          <w:rPr>
            <w:noProof/>
            <w:webHidden/>
          </w:rPr>
          <w:instrText xml:space="preserve"> PAGEREF _Toc162954938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6D345FCA" w14:textId="23769AF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9" w:history="1">
        <w:r w:rsidR="001E1E39" w:rsidRPr="004035BB">
          <w:rPr>
            <w:rStyle w:val="Hipervnculo"/>
            <w:noProof/>
          </w:rPr>
          <w:t>Ilustración 17: Tabla Visualizaciones. Elaboración Propia</w:t>
        </w:r>
        <w:r w:rsidR="001E1E39">
          <w:rPr>
            <w:noProof/>
            <w:webHidden/>
          </w:rPr>
          <w:tab/>
        </w:r>
        <w:r w:rsidR="001E1E39">
          <w:rPr>
            <w:noProof/>
            <w:webHidden/>
          </w:rPr>
          <w:fldChar w:fldCharType="begin"/>
        </w:r>
        <w:r w:rsidR="001E1E39">
          <w:rPr>
            <w:noProof/>
            <w:webHidden/>
          </w:rPr>
          <w:instrText xml:space="preserve"> PAGEREF _Toc162954939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0D4BB568" w14:textId="0194AB3C"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0" w:history="1">
        <w:r w:rsidR="001E1E39" w:rsidRPr="004035BB">
          <w:rPr>
            <w:rStyle w:val="Hipervnculo"/>
            <w:noProof/>
          </w:rPr>
          <w:t>Ilustración 18: Esquema BBDD. Elaboración Propia</w:t>
        </w:r>
        <w:r w:rsidR="001E1E39">
          <w:rPr>
            <w:noProof/>
            <w:webHidden/>
          </w:rPr>
          <w:tab/>
        </w:r>
        <w:r w:rsidR="001E1E39">
          <w:rPr>
            <w:noProof/>
            <w:webHidden/>
          </w:rPr>
          <w:fldChar w:fldCharType="begin"/>
        </w:r>
        <w:r w:rsidR="001E1E39">
          <w:rPr>
            <w:noProof/>
            <w:webHidden/>
          </w:rPr>
          <w:instrText xml:space="preserve"> PAGEREF _Toc162954940 \h </w:instrText>
        </w:r>
        <w:r w:rsidR="001E1E39">
          <w:rPr>
            <w:noProof/>
            <w:webHidden/>
          </w:rPr>
        </w:r>
        <w:r w:rsidR="001E1E39">
          <w:rPr>
            <w:noProof/>
            <w:webHidden/>
          </w:rPr>
          <w:fldChar w:fldCharType="separate"/>
        </w:r>
        <w:r w:rsidR="001E1E39">
          <w:rPr>
            <w:noProof/>
            <w:webHidden/>
          </w:rPr>
          <w:t>39</w:t>
        </w:r>
        <w:r w:rsidR="001E1E39">
          <w:rPr>
            <w:noProof/>
            <w:webHidden/>
          </w:rPr>
          <w:fldChar w:fldCharType="end"/>
        </w:r>
      </w:hyperlink>
    </w:p>
    <w:p w14:paraId="2C7B1559" w14:textId="594BADD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1" w:history="1">
        <w:r w:rsidR="001E1E39" w:rsidRPr="004035BB">
          <w:rPr>
            <w:rStyle w:val="Hipervnculo"/>
            <w:noProof/>
          </w:rPr>
          <w:t>Ilustración 19: Diagrama de Conexión API. Elaboración Propia</w:t>
        </w:r>
        <w:r w:rsidR="001E1E39">
          <w:rPr>
            <w:noProof/>
            <w:webHidden/>
          </w:rPr>
          <w:tab/>
        </w:r>
        <w:r w:rsidR="001E1E39">
          <w:rPr>
            <w:noProof/>
            <w:webHidden/>
          </w:rPr>
          <w:fldChar w:fldCharType="begin"/>
        </w:r>
        <w:r w:rsidR="001E1E39">
          <w:rPr>
            <w:noProof/>
            <w:webHidden/>
          </w:rPr>
          <w:instrText xml:space="preserve"> PAGEREF _Toc162954941 \h </w:instrText>
        </w:r>
        <w:r w:rsidR="001E1E39">
          <w:rPr>
            <w:noProof/>
            <w:webHidden/>
          </w:rPr>
        </w:r>
        <w:r w:rsidR="001E1E39">
          <w:rPr>
            <w:noProof/>
            <w:webHidden/>
          </w:rPr>
          <w:fldChar w:fldCharType="separate"/>
        </w:r>
        <w:r w:rsidR="001E1E39">
          <w:rPr>
            <w:noProof/>
            <w:webHidden/>
          </w:rPr>
          <w:t>40</w:t>
        </w:r>
        <w:r w:rsidR="001E1E39">
          <w:rPr>
            <w:noProof/>
            <w:webHidden/>
          </w:rPr>
          <w:fldChar w:fldCharType="end"/>
        </w:r>
      </w:hyperlink>
    </w:p>
    <w:p w14:paraId="08EEC483" w14:textId="2D67425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2" w:history="1">
        <w:r w:rsidR="001E1E39" w:rsidRPr="004035BB">
          <w:rPr>
            <w:rStyle w:val="Hipervnculo"/>
            <w:noProof/>
          </w:rPr>
          <w:t>Ilustración 20: Estructura Directorios. Elaboración Propia</w:t>
        </w:r>
        <w:r w:rsidR="001E1E39">
          <w:rPr>
            <w:noProof/>
            <w:webHidden/>
          </w:rPr>
          <w:tab/>
        </w:r>
        <w:r w:rsidR="001E1E39">
          <w:rPr>
            <w:noProof/>
            <w:webHidden/>
          </w:rPr>
          <w:fldChar w:fldCharType="begin"/>
        </w:r>
        <w:r w:rsidR="001E1E39">
          <w:rPr>
            <w:noProof/>
            <w:webHidden/>
          </w:rPr>
          <w:instrText xml:space="preserve"> PAGEREF _Toc162954942 \h </w:instrText>
        </w:r>
        <w:r w:rsidR="001E1E39">
          <w:rPr>
            <w:noProof/>
            <w:webHidden/>
          </w:rPr>
        </w:r>
        <w:r w:rsidR="001E1E39">
          <w:rPr>
            <w:noProof/>
            <w:webHidden/>
          </w:rPr>
          <w:fldChar w:fldCharType="separate"/>
        </w:r>
        <w:r w:rsidR="001E1E39">
          <w:rPr>
            <w:noProof/>
            <w:webHidden/>
          </w:rPr>
          <w:t>43</w:t>
        </w:r>
        <w:r w:rsidR="001E1E39">
          <w:rPr>
            <w:noProof/>
            <w:webHidden/>
          </w:rPr>
          <w:fldChar w:fldCharType="end"/>
        </w:r>
      </w:hyperlink>
    </w:p>
    <w:p w14:paraId="4AF58C83" w14:textId="47C1113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3" w:history="1">
        <w:r w:rsidR="001E1E39" w:rsidRPr="004035BB">
          <w:rPr>
            <w:rStyle w:val="Hipervnculo"/>
            <w:noProof/>
          </w:rPr>
          <w:t>Ilustración 21: Pantalla de Bienvenida. Elaboración Propia</w:t>
        </w:r>
        <w:r w:rsidR="001E1E39">
          <w:rPr>
            <w:noProof/>
            <w:webHidden/>
          </w:rPr>
          <w:tab/>
        </w:r>
        <w:r w:rsidR="001E1E39">
          <w:rPr>
            <w:noProof/>
            <w:webHidden/>
          </w:rPr>
          <w:fldChar w:fldCharType="begin"/>
        </w:r>
        <w:r w:rsidR="001E1E39">
          <w:rPr>
            <w:noProof/>
            <w:webHidden/>
          </w:rPr>
          <w:instrText xml:space="preserve"> PAGEREF _Toc162954943 \h </w:instrText>
        </w:r>
        <w:r w:rsidR="001E1E39">
          <w:rPr>
            <w:noProof/>
            <w:webHidden/>
          </w:rPr>
        </w:r>
        <w:r w:rsidR="001E1E39">
          <w:rPr>
            <w:noProof/>
            <w:webHidden/>
          </w:rPr>
          <w:fldChar w:fldCharType="separate"/>
        </w:r>
        <w:r w:rsidR="001E1E39">
          <w:rPr>
            <w:noProof/>
            <w:webHidden/>
          </w:rPr>
          <w:t>46</w:t>
        </w:r>
        <w:r w:rsidR="001E1E39">
          <w:rPr>
            <w:noProof/>
            <w:webHidden/>
          </w:rPr>
          <w:fldChar w:fldCharType="end"/>
        </w:r>
      </w:hyperlink>
    </w:p>
    <w:p w14:paraId="491C5CE6" w14:textId="5B04C63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4" w:history="1">
        <w:r w:rsidR="001E1E39" w:rsidRPr="004035BB">
          <w:rPr>
            <w:rStyle w:val="Hipervnculo"/>
            <w:noProof/>
          </w:rPr>
          <w:t>Ilustración 22: Pantalla Inicio de Sesión. Elaboración Propia</w:t>
        </w:r>
        <w:r w:rsidR="001E1E39">
          <w:rPr>
            <w:noProof/>
            <w:webHidden/>
          </w:rPr>
          <w:tab/>
        </w:r>
        <w:r w:rsidR="001E1E39">
          <w:rPr>
            <w:noProof/>
            <w:webHidden/>
          </w:rPr>
          <w:fldChar w:fldCharType="begin"/>
        </w:r>
        <w:r w:rsidR="001E1E39">
          <w:rPr>
            <w:noProof/>
            <w:webHidden/>
          </w:rPr>
          <w:instrText xml:space="preserve"> PAGEREF _Toc162954944 \h </w:instrText>
        </w:r>
        <w:r w:rsidR="001E1E39">
          <w:rPr>
            <w:noProof/>
            <w:webHidden/>
          </w:rPr>
        </w:r>
        <w:r w:rsidR="001E1E39">
          <w:rPr>
            <w:noProof/>
            <w:webHidden/>
          </w:rPr>
          <w:fldChar w:fldCharType="separate"/>
        </w:r>
        <w:r w:rsidR="001E1E39">
          <w:rPr>
            <w:noProof/>
            <w:webHidden/>
          </w:rPr>
          <w:t>47</w:t>
        </w:r>
        <w:r w:rsidR="001E1E39">
          <w:rPr>
            <w:noProof/>
            <w:webHidden/>
          </w:rPr>
          <w:fldChar w:fldCharType="end"/>
        </w:r>
      </w:hyperlink>
    </w:p>
    <w:p w14:paraId="6024BF31" w14:textId="2624443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5" w:history="1">
        <w:r w:rsidR="001E1E39" w:rsidRPr="004035BB">
          <w:rPr>
            <w:rStyle w:val="Hipervnculo"/>
            <w:noProof/>
          </w:rPr>
          <w:t>Ilustración 23: Pantalla de Inicio. Elaboración Propia</w:t>
        </w:r>
        <w:r w:rsidR="001E1E39">
          <w:rPr>
            <w:noProof/>
            <w:webHidden/>
          </w:rPr>
          <w:tab/>
        </w:r>
        <w:r w:rsidR="001E1E39">
          <w:rPr>
            <w:noProof/>
            <w:webHidden/>
          </w:rPr>
          <w:fldChar w:fldCharType="begin"/>
        </w:r>
        <w:r w:rsidR="001E1E39">
          <w:rPr>
            <w:noProof/>
            <w:webHidden/>
          </w:rPr>
          <w:instrText xml:space="preserve"> PAGEREF _Toc162954945 \h </w:instrText>
        </w:r>
        <w:r w:rsidR="001E1E39">
          <w:rPr>
            <w:noProof/>
            <w:webHidden/>
          </w:rPr>
        </w:r>
        <w:r w:rsidR="001E1E39">
          <w:rPr>
            <w:noProof/>
            <w:webHidden/>
          </w:rPr>
          <w:fldChar w:fldCharType="separate"/>
        </w:r>
        <w:r w:rsidR="001E1E39">
          <w:rPr>
            <w:noProof/>
            <w:webHidden/>
          </w:rPr>
          <w:t>48</w:t>
        </w:r>
        <w:r w:rsidR="001E1E39">
          <w:rPr>
            <w:noProof/>
            <w:webHidden/>
          </w:rPr>
          <w:fldChar w:fldCharType="end"/>
        </w:r>
      </w:hyperlink>
    </w:p>
    <w:p w14:paraId="7CC79A42" w14:textId="5B00A28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6" w:history="1">
        <w:r w:rsidR="001E1E39" w:rsidRPr="004035BB">
          <w:rPr>
            <w:rStyle w:val="Hipervnculo"/>
            <w:noProof/>
          </w:rPr>
          <w:t>Ilustración 24: Pantalla Ajustes. Elaboración Propia</w:t>
        </w:r>
        <w:r w:rsidR="001E1E39">
          <w:rPr>
            <w:noProof/>
            <w:webHidden/>
          </w:rPr>
          <w:tab/>
        </w:r>
        <w:r w:rsidR="001E1E39">
          <w:rPr>
            <w:noProof/>
            <w:webHidden/>
          </w:rPr>
          <w:fldChar w:fldCharType="begin"/>
        </w:r>
        <w:r w:rsidR="001E1E39">
          <w:rPr>
            <w:noProof/>
            <w:webHidden/>
          </w:rPr>
          <w:instrText xml:space="preserve"> PAGEREF _Toc162954946 \h </w:instrText>
        </w:r>
        <w:r w:rsidR="001E1E39">
          <w:rPr>
            <w:noProof/>
            <w:webHidden/>
          </w:rPr>
        </w:r>
        <w:r w:rsidR="001E1E39">
          <w:rPr>
            <w:noProof/>
            <w:webHidden/>
          </w:rPr>
          <w:fldChar w:fldCharType="separate"/>
        </w:r>
        <w:r w:rsidR="001E1E39">
          <w:rPr>
            <w:noProof/>
            <w:webHidden/>
          </w:rPr>
          <w:t>50</w:t>
        </w:r>
        <w:r w:rsidR="001E1E39">
          <w:rPr>
            <w:noProof/>
            <w:webHidden/>
          </w:rPr>
          <w:fldChar w:fldCharType="end"/>
        </w:r>
      </w:hyperlink>
    </w:p>
    <w:p w14:paraId="1075BF8E" w14:textId="42BFA4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7" w:history="1">
        <w:r w:rsidR="001E1E39" w:rsidRPr="004035BB">
          <w:rPr>
            <w:rStyle w:val="Hipervnculo"/>
            <w:noProof/>
          </w:rPr>
          <w:t>Ilustración 25: Pantalla Crear Grupo. Elaboración Propia.</w:t>
        </w:r>
        <w:r w:rsidR="001E1E39">
          <w:rPr>
            <w:noProof/>
            <w:webHidden/>
          </w:rPr>
          <w:tab/>
        </w:r>
        <w:r w:rsidR="001E1E39">
          <w:rPr>
            <w:noProof/>
            <w:webHidden/>
          </w:rPr>
          <w:fldChar w:fldCharType="begin"/>
        </w:r>
        <w:r w:rsidR="001E1E39">
          <w:rPr>
            <w:noProof/>
            <w:webHidden/>
          </w:rPr>
          <w:instrText xml:space="preserve"> PAGEREF _Toc162954947 \h </w:instrText>
        </w:r>
        <w:r w:rsidR="001E1E39">
          <w:rPr>
            <w:noProof/>
            <w:webHidden/>
          </w:rPr>
        </w:r>
        <w:r w:rsidR="001E1E39">
          <w:rPr>
            <w:noProof/>
            <w:webHidden/>
          </w:rPr>
          <w:fldChar w:fldCharType="separate"/>
        </w:r>
        <w:r w:rsidR="001E1E39">
          <w:rPr>
            <w:noProof/>
            <w:webHidden/>
          </w:rPr>
          <w:t>51</w:t>
        </w:r>
        <w:r w:rsidR="001E1E39">
          <w:rPr>
            <w:noProof/>
            <w:webHidden/>
          </w:rPr>
          <w:fldChar w:fldCharType="end"/>
        </w:r>
      </w:hyperlink>
    </w:p>
    <w:p w14:paraId="10425B84" w14:textId="15C1A17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8" w:history="1">
        <w:r w:rsidR="001E1E39" w:rsidRPr="004035BB">
          <w:rPr>
            <w:rStyle w:val="Hipervnculo"/>
            <w:noProof/>
          </w:rPr>
          <w:t>Ilustración 26: Pantalla Editar Grupo. Elaboración propia.</w:t>
        </w:r>
        <w:r w:rsidR="001E1E39">
          <w:rPr>
            <w:noProof/>
            <w:webHidden/>
          </w:rPr>
          <w:tab/>
        </w:r>
        <w:r w:rsidR="001E1E39">
          <w:rPr>
            <w:noProof/>
            <w:webHidden/>
          </w:rPr>
          <w:fldChar w:fldCharType="begin"/>
        </w:r>
        <w:r w:rsidR="001E1E39">
          <w:rPr>
            <w:noProof/>
            <w:webHidden/>
          </w:rPr>
          <w:instrText xml:space="preserve"> PAGEREF _Toc162954948 \h </w:instrText>
        </w:r>
        <w:r w:rsidR="001E1E39">
          <w:rPr>
            <w:noProof/>
            <w:webHidden/>
          </w:rPr>
        </w:r>
        <w:r w:rsidR="001E1E39">
          <w:rPr>
            <w:noProof/>
            <w:webHidden/>
          </w:rPr>
          <w:fldChar w:fldCharType="separate"/>
        </w:r>
        <w:r w:rsidR="001E1E39">
          <w:rPr>
            <w:noProof/>
            <w:webHidden/>
          </w:rPr>
          <w:t>52</w:t>
        </w:r>
        <w:r w:rsidR="001E1E39">
          <w:rPr>
            <w:noProof/>
            <w:webHidden/>
          </w:rPr>
          <w:fldChar w:fldCharType="end"/>
        </w:r>
      </w:hyperlink>
    </w:p>
    <w:p w14:paraId="5CBDA1E1" w14:textId="1E83F31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9" w:history="1">
        <w:r w:rsidR="001E1E39" w:rsidRPr="004035BB">
          <w:rPr>
            <w:rStyle w:val="Hipervnculo"/>
            <w:noProof/>
          </w:rPr>
          <w:t>Ilustración 27: Pantalla Detalles de Serie. Elaboración Propia</w:t>
        </w:r>
        <w:r w:rsidR="001E1E39">
          <w:rPr>
            <w:noProof/>
            <w:webHidden/>
          </w:rPr>
          <w:tab/>
        </w:r>
        <w:r w:rsidR="001E1E39">
          <w:rPr>
            <w:noProof/>
            <w:webHidden/>
          </w:rPr>
          <w:fldChar w:fldCharType="begin"/>
        </w:r>
        <w:r w:rsidR="001E1E39">
          <w:rPr>
            <w:noProof/>
            <w:webHidden/>
          </w:rPr>
          <w:instrText xml:space="preserve"> PAGEREF _Toc162954949 \h </w:instrText>
        </w:r>
        <w:r w:rsidR="001E1E39">
          <w:rPr>
            <w:noProof/>
            <w:webHidden/>
          </w:rPr>
        </w:r>
        <w:r w:rsidR="001E1E39">
          <w:rPr>
            <w:noProof/>
            <w:webHidden/>
          </w:rPr>
          <w:fldChar w:fldCharType="separate"/>
        </w:r>
        <w:r w:rsidR="001E1E39">
          <w:rPr>
            <w:noProof/>
            <w:webHidden/>
          </w:rPr>
          <w:t>53</w:t>
        </w:r>
        <w:r w:rsidR="001E1E39">
          <w:rPr>
            <w:noProof/>
            <w:webHidden/>
          </w:rPr>
          <w:fldChar w:fldCharType="end"/>
        </w:r>
      </w:hyperlink>
    </w:p>
    <w:p w14:paraId="71F82727" w14:textId="3D958E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0" w:history="1">
        <w:r w:rsidR="001E1E39" w:rsidRPr="004035BB">
          <w:rPr>
            <w:rStyle w:val="Hipervnculo"/>
            <w:noProof/>
          </w:rPr>
          <w:t>Ilustración 28: Pantalla Detalle de Temporada. Elaboración Propia.</w:t>
        </w:r>
        <w:r w:rsidR="001E1E39">
          <w:rPr>
            <w:noProof/>
            <w:webHidden/>
          </w:rPr>
          <w:tab/>
        </w:r>
        <w:r w:rsidR="001E1E39">
          <w:rPr>
            <w:noProof/>
            <w:webHidden/>
          </w:rPr>
          <w:fldChar w:fldCharType="begin"/>
        </w:r>
        <w:r w:rsidR="001E1E39">
          <w:rPr>
            <w:noProof/>
            <w:webHidden/>
          </w:rPr>
          <w:instrText xml:space="preserve"> PAGEREF _Toc162954950 \h </w:instrText>
        </w:r>
        <w:r w:rsidR="001E1E39">
          <w:rPr>
            <w:noProof/>
            <w:webHidden/>
          </w:rPr>
        </w:r>
        <w:r w:rsidR="001E1E39">
          <w:rPr>
            <w:noProof/>
            <w:webHidden/>
          </w:rPr>
          <w:fldChar w:fldCharType="separate"/>
        </w:r>
        <w:r w:rsidR="001E1E39">
          <w:rPr>
            <w:noProof/>
            <w:webHidden/>
          </w:rPr>
          <w:t>54</w:t>
        </w:r>
        <w:r w:rsidR="001E1E39">
          <w:rPr>
            <w:noProof/>
            <w:webHidden/>
          </w:rPr>
          <w:fldChar w:fldCharType="end"/>
        </w:r>
      </w:hyperlink>
    </w:p>
    <w:p w14:paraId="5802EB04" w14:textId="5FA8475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1" w:history="1">
        <w:r w:rsidR="001E1E39" w:rsidRPr="004035BB">
          <w:rPr>
            <w:rStyle w:val="Hipervnculo"/>
            <w:noProof/>
          </w:rPr>
          <w:t>Ilustración 29: Pantalla Crear Usuario. Elaboración Propia.</w:t>
        </w:r>
        <w:r w:rsidR="001E1E39">
          <w:rPr>
            <w:noProof/>
            <w:webHidden/>
          </w:rPr>
          <w:tab/>
        </w:r>
        <w:r w:rsidR="001E1E39">
          <w:rPr>
            <w:noProof/>
            <w:webHidden/>
          </w:rPr>
          <w:fldChar w:fldCharType="begin"/>
        </w:r>
        <w:r w:rsidR="001E1E39">
          <w:rPr>
            <w:noProof/>
            <w:webHidden/>
          </w:rPr>
          <w:instrText xml:space="preserve"> PAGEREF _Toc162954951 \h </w:instrText>
        </w:r>
        <w:r w:rsidR="001E1E39">
          <w:rPr>
            <w:noProof/>
            <w:webHidden/>
          </w:rPr>
        </w:r>
        <w:r w:rsidR="001E1E39">
          <w:rPr>
            <w:noProof/>
            <w:webHidden/>
          </w:rPr>
          <w:fldChar w:fldCharType="separate"/>
        </w:r>
        <w:r w:rsidR="001E1E39">
          <w:rPr>
            <w:noProof/>
            <w:webHidden/>
          </w:rPr>
          <w:t>55</w:t>
        </w:r>
        <w:r w:rsidR="001E1E39">
          <w:rPr>
            <w:noProof/>
            <w:webHidden/>
          </w:rPr>
          <w:fldChar w:fldCharType="end"/>
        </w:r>
      </w:hyperlink>
    </w:p>
    <w:p w14:paraId="02FEEF38" w14:textId="487A73A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2" w:history="1">
        <w:r w:rsidR="001E1E39" w:rsidRPr="004035BB">
          <w:rPr>
            <w:rStyle w:val="Hipervnculo"/>
            <w:noProof/>
          </w:rPr>
          <w:t>Ilustración 30: Pantalla Calendario. Elaboración Propia.</w:t>
        </w:r>
        <w:r w:rsidR="001E1E39">
          <w:rPr>
            <w:noProof/>
            <w:webHidden/>
          </w:rPr>
          <w:tab/>
        </w:r>
        <w:r w:rsidR="001E1E39">
          <w:rPr>
            <w:noProof/>
            <w:webHidden/>
          </w:rPr>
          <w:fldChar w:fldCharType="begin"/>
        </w:r>
        <w:r w:rsidR="001E1E39">
          <w:rPr>
            <w:noProof/>
            <w:webHidden/>
          </w:rPr>
          <w:instrText xml:space="preserve"> PAGEREF _Toc162954952 \h </w:instrText>
        </w:r>
        <w:r w:rsidR="001E1E39">
          <w:rPr>
            <w:noProof/>
            <w:webHidden/>
          </w:rPr>
        </w:r>
        <w:r w:rsidR="001E1E39">
          <w:rPr>
            <w:noProof/>
            <w:webHidden/>
          </w:rPr>
          <w:fldChar w:fldCharType="separate"/>
        </w:r>
        <w:r w:rsidR="001E1E39">
          <w:rPr>
            <w:noProof/>
            <w:webHidden/>
          </w:rPr>
          <w:t>56</w:t>
        </w:r>
        <w:r w:rsidR="001E1E39">
          <w:rPr>
            <w:noProof/>
            <w:webHidden/>
          </w:rPr>
          <w:fldChar w:fldCharType="end"/>
        </w:r>
      </w:hyperlink>
    </w:p>
    <w:p w14:paraId="092BE700" w14:textId="4DE7C1A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3" w:history="1">
        <w:r w:rsidR="001E1E39" w:rsidRPr="004035BB">
          <w:rPr>
            <w:rStyle w:val="Hipervnculo"/>
            <w:noProof/>
          </w:rPr>
          <w:t>Ilustración 31: EAS Build para iOS. Elaboración Propia</w:t>
        </w:r>
        <w:r w:rsidR="001E1E39">
          <w:rPr>
            <w:noProof/>
            <w:webHidden/>
          </w:rPr>
          <w:tab/>
        </w:r>
        <w:r w:rsidR="001E1E39">
          <w:rPr>
            <w:noProof/>
            <w:webHidden/>
          </w:rPr>
          <w:fldChar w:fldCharType="begin"/>
        </w:r>
        <w:r w:rsidR="001E1E39">
          <w:rPr>
            <w:noProof/>
            <w:webHidden/>
          </w:rPr>
          <w:instrText xml:space="preserve"> PAGEREF _Toc162954953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7449B28E" w14:textId="01E099B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4" w:history="1">
        <w:r w:rsidR="001E1E39" w:rsidRPr="004035BB">
          <w:rPr>
            <w:rStyle w:val="Hipervnculo"/>
            <w:noProof/>
          </w:rPr>
          <w:t>Ilustración 32: EAS Build iOS finalizado. Elaboración Propia</w:t>
        </w:r>
        <w:r w:rsidR="001E1E39">
          <w:rPr>
            <w:noProof/>
            <w:webHidden/>
          </w:rPr>
          <w:tab/>
        </w:r>
        <w:r w:rsidR="001E1E39">
          <w:rPr>
            <w:noProof/>
            <w:webHidden/>
          </w:rPr>
          <w:fldChar w:fldCharType="begin"/>
        </w:r>
        <w:r w:rsidR="001E1E39">
          <w:rPr>
            <w:noProof/>
            <w:webHidden/>
          </w:rPr>
          <w:instrText xml:space="preserve"> PAGEREF _Toc162954954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4A53F453" w14:textId="6E0F22A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5" w:history="1">
        <w:r w:rsidR="001E1E39" w:rsidRPr="004035BB">
          <w:rPr>
            <w:rStyle w:val="Hipervnculo"/>
            <w:noProof/>
          </w:rPr>
          <w:t>Ilustración 33: FST en Transporter. Elaboración Propia</w:t>
        </w:r>
        <w:r w:rsidR="001E1E39">
          <w:rPr>
            <w:noProof/>
            <w:webHidden/>
          </w:rPr>
          <w:tab/>
        </w:r>
        <w:r w:rsidR="001E1E39">
          <w:rPr>
            <w:noProof/>
            <w:webHidden/>
          </w:rPr>
          <w:fldChar w:fldCharType="begin"/>
        </w:r>
        <w:r w:rsidR="001E1E39">
          <w:rPr>
            <w:noProof/>
            <w:webHidden/>
          </w:rPr>
          <w:instrText xml:space="preserve"> PAGEREF _Toc162954955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11D103B9" w14:textId="12C6948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6" w:history="1">
        <w:r w:rsidR="001E1E39" w:rsidRPr="004035BB">
          <w:rPr>
            <w:rStyle w:val="Hipervnculo"/>
            <w:noProof/>
            <w:lang w:val="en-US"/>
          </w:rPr>
          <w:t xml:space="preserve">Ilustración 34: FST en Apple Store Connect. </w:t>
        </w:r>
        <w:r w:rsidR="001E1E39" w:rsidRPr="004035BB">
          <w:rPr>
            <w:rStyle w:val="Hipervnculo"/>
            <w:noProof/>
          </w:rPr>
          <w:t>Elaboración Propia.</w:t>
        </w:r>
        <w:r w:rsidR="001E1E39">
          <w:rPr>
            <w:noProof/>
            <w:webHidden/>
          </w:rPr>
          <w:tab/>
        </w:r>
        <w:r w:rsidR="001E1E39">
          <w:rPr>
            <w:noProof/>
            <w:webHidden/>
          </w:rPr>
          <w:fldChar w:fldCharType="begin"/>
        </w:r>
        <w:r w:rsidR="001E1E39">
          <w:rPr>
            <w:noProof/>
            <w:webHidden/>
          </w:rPr>
          <w:instrText xml:space="preserve"> PAGEREF _Toc162954956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3B6EE76D" w14:textId="1A889572"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5741C2">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5741C2">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4189033"/>
      <w:r w:rsidRPr="00E46FB0">
        <w:lastRenderedPageBreak/>
        <w:t>Introducción</w:t>
      </w:r>
      <w:bookmarkEnd w:id="6"/>
    </w:p>
    <w:p w14:paraId="232105AD" w14:textId="7A58EB99"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77777777" w:rsidR="00F7219B" w:rsidRDefault="00F7219B" w:rsidP="00F7219B">
      <w:pPr>
        <w:rPr>
          <w:rFonts w:ascii="Calibri" w:hAnsi="Calibri"/>
        </w:rPr>
      </w:pPr>
      <w:r w:rsidRPr="00F7219B">
        <w:rPr>
          <w:rFonts w:ascii="Calibri" w:hAnsi="Calibri"/>
        </w:rPr>
        <w:t>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Pensando en una mejora continua, la aplicación podría incorporar recomendaciones personalizadas, la creación de listas de series por género o interés, y opciones para organizar eventos de visualización en grupo.</w:t>
      </w:r>
    </w:p>
    <w:bookmarkEnd w:id="7"/>
    <w:bookmarkEnd w:id="8"/>
    <w:p w14:paraId="639B7AD5" w14:textId="13BE61DF" w:rsidR="00F7219B" w:rsidRPr="00F7219B" w:rsidRDefault="006A4BEE" w:rsidP="00F7219B">
      <w:pPr>
        <w:rPr>
          <w:rFonts w:ascii="Calibri" w:hAnsi="Calibri"/>
        </w:rPr>
      </w:pPr>
      <w:r w:rsidRPr="006A4BEE">
        <w:rPr>
          <w:rFonts w:ascii="Calibri" w:hAnsi="Calibri"/>
        </w:rPr>
        <w:t xml:space="preserve">"FamilySeriesTrack" es una </w:t>
      </w:r>
      <w:proofErr w:type="gramStart"/>
      <w:r w:rsidRPr="006A4BEE">
        <w:rPr>
          <w:rFonts w:ascii="Calibri" w:hAnsi="Calibri"/>
        </w:rPr>
        <w:t>app</w:t>
      </w:r>
      <w:proofErr w:type="gramEnd"/>
      <w:r w:rsidRPr="006A4BEE">
        <w:rPr>
          <w:rFonts w:ascii="Calibri" w:hAnsi="Calibri"/>
        </w:rPr>
        <w:t xml:space="preserve"> diseñada para ser intuitiva y accesible, disponible en Apple Store y Google Play. Permite a los usuarios registrarse, crear perfiles personales y formar grupos familiares usando correos electrónicos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5741C2">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4189034"/>
      <w:r>
        <w:rPr>
          <w:noProof w:val="0"/>
        </w:rPr>
        <w:lastRenderedPageBreak/>
        <w:t>Investigación previa</w:t>
      </w:r>
      <w:bookmarkEnd w:id="11"/>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12" w:name="_Toc164189035"/>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E878961"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Pr>
              <w:noProof/>
            </w:rPr>
            <w:t xml:space="preserve"> [1]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4189036"/>
      <w:r w:rsidRPr="00BC63FE">
        <w:t>NextEpisode</w:t>
      </w:r>
      <w:bookmarkEnd w:id="13"/>
    </w:p>
    <w:p w14:paraId="5C974032" w14:textId="0ECE5517"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Pr>
              <w:noProof/>
            </w:rPr>
            <w:t xml:space="preserve"> [2]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4189037"/>
      <w:r w:rsidRPr="00262102">
        <w:t>SeriesGuide</w:t>
      </w:r>
      <w:bookmarkEnd w:id="14"/>
    </w:p>
    <w:p w14:paraId="5910C546" w14:textId="3050589C"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Pr>
              <w:noProof/>
            </w:rPr>
            <w:t xml:space="preserve"> [3]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4189038"/>
      <w:r w:rsidRPr="00A953B3">
        <w:t>TV Time</w:t>
      </w:r>
      <w:bookmarkEnd w:id="15"/>
    </w:p>
    <w:p w14:paraId="4ABB80E4" w14:textId="5913A40A"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Pr>
              <w:noProof/>
            </w:rPr>
            <w:t xml:space="preserve"> [4]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4189039"/>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5741C2">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4189040"/>
      <w:r w:rsidRPr="0031552C">
        <w:rPr>
          <w:noProof w:val="0"/>
        </w:rPr>
        <w:lastRenderedPageBreak/>
        <w:t>Objetivos</w:t>
      </w:r>
      <w:bookmarkEnd w:id="17"/>
    </w:p>
    <w:p w14:paraId="26A6D6ED" w14:textId="77777777" w:rsidR="00786918" w:rsidRDefault="00786918" w:rsidP="00786918">
      <w:r w:rsidRPr="00786918">
        <w:t>En cualquier proyecto, la claridad y precisión de los objetivos son cruciales para su éxito. Este apartado se dedica a establecer y detallar los objetivos que guiarán el desarrollo y la implementación de nuestro proyecto. Se divide en tres secciones esenciales, cada una abordando un aspecto diferente pero complementario de nuestras metas.</w:t>
      </w:r>
    </w:p>
    <w:p w14:paraId="56BDCF5D" w14:textId="1D3DF11B" w:rsidR="00786918" w:rsidRDefault="005B6C0F" w:rsidP="00786918">
      <w:r>
        <w:t>En el o</w:t>
      </w:r>
      <w:r w:rsidRPr="005B6C0F">
        <w:t xml:space="preserve">bjetivo </w:t>
      </w:r>
      <w:r>
        <w:t>g</w:t>
      </w:r>
      <w:r w:rsidRPr="005B6C0F">
        <w:t>eneral</w:t>
      </w:r>
      <w:r>
        <w:t xml:space="preserve"> </w:t>
      </w:r>
      <w:r w:rsidRPr="005B6C0F">
        <w:t>presentamos la visión amplia y el propósito fundamental del proyecto. Este objetivo encapsula la razón de ser del proyecto y establece el alcance general de lo que buscamos lograr. Es una declaración que responde al 'para qué' del proyecto, ofreciendo una perspectiva global de nuestras intenciones.</w:t>
      </w:r>
    </w:p>
    <w:p w14:paraId="77546396" w14:textId="460B2843" w:rsidR="00805F36" w:rsidRDefault="00805F36" w:rsidP="00786918">
      <w:r>
        <w:t>En los o</w:t>
      </w:r>
      <w:r w:rsidRPr="00805F36">
        <w:t xml:space="preserve">bjetivos </w:t>
      </w:r>
      <w:r>
        <w:t>e</w:t>
      </w:r>
      <w:r w:rsidRPr="00805F36">
        <w:t>specíficos</w:t>
      </w:r>
      <w:r>
        <w:t xml:space="preserve"> se </w:t>
      </w:r>
      <w:r w:rsidRPr="00805F36">
        <w:t>desglosa el objetivo general en componentes más pequeños y medibles. Cada objetivo específico es un paso concreto hacia la realización del objetivo general, proporcionando claridad y dirección en el proceso de desarrollo. Estos objetivos son peldaños esenciales que nos permiten medir el progreso y asegurar que cada aspecto del objetivo general se aborde eficazmente.</w:t>
      </w:r>
    </w:p>
    <w:p w14:paraId="46A0849E" w14:textId="3098F406" w:rsidR="00786918" w:rsidRPr="00677A3A" w:rsidRDefault="00677A3A" w:rsidP="00786918">
      <w:r w:rsidRPr="00677A3A">
        <w:t>Finalmente, abordamos cómo vamos a verificar y evaluar el éxito en el logro de nuestros objetivos. Esta sección describe las técnicas y procedimientos que utilizaremos para asegurar que los objetivos, tanto generales como específicos, se cumplan de manera satisfactoria. Los métodos de validación son herramientas cruciales para la evaluación continua del proyecto, permitiéndonos ajustar y afinar nuestras estrategias a medida que avanzamos.</w:t>
      </w:r>
    </w:p>
    <w:p w14:paraId="3B6EE796" w14:textId="0A4C27FD" w:rsidR="00E362EF" w:rsidRPr="0031552C" w:rsidRDefault="00827D64" w:rsidP="00FE3C12">
      <w:pPr>
        <w:pStyle w:val="Ttulo2"/>
        <w:rPr>
          <w:noProof w:val="0"/>
        </w:rPr>
      </w:pPr>
      <w:bookmarkStart w:id="18" w:name="_Toc164189041"/>
      <w:bookmarkStart w:id="19" w:name="OLE_LINK1"/>
      <w:bookmarkStart w:id="20" w:name="OLE_LINK2"/>
      <w:r w:rsidRPr="0031552C">
        <w:rPr>
          <w:noProof w:val="0"/>
        </w:rPr>
        <w:t>Objetivo general</w:t>
      </w:r>
      <w:bookmarkEnd w:id="18"/>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4189042"/>
      <w:bookmarkEnd w:id="19"/>
      <w:bookmarkEnd w:id="20"/>
      <w:r w:rsidRPr="0031552C">
        <w:rPr>
          <w:noProof w:val="0"/>
        </w:rPr>
        <w:lastRenderedPageBreak/>
        <w:t>Lista de objetivos específicos</w:t>
      </w:r>
      <w:bookmarkEnd w:id="21"/>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22" w:name="OLE_LINK3"/>
            <w:bookmarkStart w:id="23"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2"/>
            <w:bookmarkEnd w:id="23"/>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0EA471A"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episodio y luego irse a dormir; ahora, se transforma en una experiencia interactiva donde se puede compartir opiniones y puntos de vista con el resto del grupo</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4" w:name="OLE_LINK15"/>
            <w:bookmarkStart w:id="25" w:name="OLE_LINK16"/>
            <w:r>
              <w:t xml:space="preserve"> Garantiza</w:t>
            </w:r>
            <w:r w:rsidRPr="00787E37">
              <w:t xml:space="preserve"> que la aplicación sea accesible para usuarios de todas las edades y niveles de habilidad tecnológica, mejorando la experiencia de usuario general.</w:t>
            </w:r>
            <w:bookmarkEnd w:id="24"/>
            <w:bookmarkEnd w:id="25"/>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6" w:name="_Toc164158569"/>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6"/>
    </w:p>
    <w:p w14:paraId="67548EDD" w14:textId="77777777" w:rsidR="007D490C" w:rsidRDefault="009B5791" w:rsidP="007D490C">
      <w:pPr>
        <w:pStyle w:val="Ttulo2"/>
        <w:rPr>
          <w:noProof w:val="0"/>
        </w:rPr>
      </w:pPr>
      <w:bookmarkStart w:id="27" w:name="_Toc164189043"/>
      <w:r>
        <w:rPr>
          <w:noProof w:val="0"/>
        </w:rPr>
        <w:t>Métodos de Validación</w:t>
      </w:r>
      <w:bookmarkEnd w:id="27"/>
    </w:p>
    <w:p w14:paraId="3B6EE79C" w14:textId="43287216" w:rsidR="00603E0B" w:rsidRDefault="007D490C" w:rsidP="00F04357">
      <w:pPr>
        <w:pStyle w:val="Prrafodelista"/>
        <w:numPr>
          <w:ilvl w:val="0"/>
          <w:numId w:val="7"/>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p>
    <w:p w14:paraId="49A20354" w14:textId="5D10B8EF" w:rsidR="00416633" w:rsidRDefault="00416633" w:rsidP="00F04357">
      <w:pPr>
        <w:pStyle w:val="Prrafodelista"/>
        <w:numPr>
          <w:ilvl w:val="0"/>
          <w:numId w:val="7"/>
        </w:numPr>
      </w:pPr>
      <w:r>
        <w:t>Pr</w:t>
      </w:r>
      <w:r w:rsidRPr="00416633">
        <w:t>uebas de Usabilidad: Evaluar la facilidad de uso de la aplicación con usuarios reales para asegurarse de que la interfaz es intuitiva y amigable.</w:t>
      </w:r>
      <w:r w:rsidR="00E43CB7">
        <w:t xml:space="preserve"> Se valida el OB-4</w:t>
      </w:r>
    </w:p>
    <w:p w14:paraId="5CB01816" w14:textId="2A1D6896" w:rsidR="00416633" w:rsidRDefault="00416633" w:rsidP="00F04357">
      <w:pPr>
        <w:pStyle w:val="Prrafodelista"/>
        <w:numPr>
          <w:ilvl w:val="0"/>
          <w:numId w:val="7"/>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p>
    <w:p w14:paraId="777DF8BF" w14:textId="4D911C7C" w:rsidR="00416633" w:rsidRDefault="005C4607" w:rsidP="00F04357">
      <w:pPr>
        <w:pStyle w:val="Prrafodelista"/>
        <w:numPr>
          <w:ilvl w:val="0"/>
          <w:numId w:val="7"/>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p>
    <w:p w14:paraId="3B6EE7A0" w14:textId="528D2EAE" w:rsidR="00E362EF" w:rsidRPr="0031552C" w:rsidRDefault="00E94773" w:rsidP="00E362EF">
      <w:pPr>
        <w:pStyle w:val="Prrafodelista"/>
        <w:numPr>
          <w:ilvl w:val="0"/>
          <w:numId w:val="7"/>
        </w:numPr>
        <w:sectPr w:rsidR="00E362EF" w:rsidRPr="0031552C" w:rsidSect="005741C2">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p>
    <w:p w14:paraId="3B6EE7A1" w14:textId="7DF17D3B" w:rsidR="00E362EF" w:rsidRPr="0031552C" w:rsidRDefault="00E362EF" w:rsidP="004A4057">
      <w:pPr>
        <w:pStyle w:val="Ttulo1"/>
        <w:rPr>
          <w:noProof w:val="0"/>
        </w:rPr>
      </w:pPr>
      <w:bookmarkStart w:id="28" w:name="_Toc164189044"/>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4189045"/>
      <w:r w:rsidRPr="0031552C">
        <w:rPr>
          <w:noProof w:val="0"/>
        </w:rPr>
        <w:t>Metodología</w:t>
      </w:r>
      <w:bookmarkEnd w:id="29"/>
    </w:p>
    <w:p w14:paraId="680D1FDF" w14:textId="62F4C46E"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Pr>
              <w:noProof/>
            </w:rPr>
            <w:t xml:space="preserve"> [5]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3276DF08" w:rsidR="00955BF9" w:rsidRDefault="00955BF9" w:rsidP="00955BF9">
      <w:pPr>
        <w:pStyle w:val="Descripcin"/>
        <w:jc w:val="center"/>
      </w:pPr>
      <w:bookmarkStart w:id="30" w:name="_Toc162954923"/>
      <w:r>
        <w:t xml:space="preserve">Ilustración </w:t>
      </w:r>
      <w:r>
        <w:fldChar w:fldCharType="begin"/>
      </w:r>
      <w:r>
        <w:instrText xml:space="preserve"> SEQ Ilustración \* ARABIC </w:instrText>
      </w:r>
      <w:r>
        <w:fldChar w:fldCharType="separate"/>
      </w:r>
      <w:r w:rsidR="00AE0F71">
        <w:rPr>
          <w:noProof/>
        </w:rPr>
        <w:t>1</w:t>
      </w:r>
      <w:r>
        <w:fldChar w:fldCharType="end"/>
      </w:r>
      <w:r>
        <w:t>: Metodología en cascada típica.</w:t>
      </w:r>
      <w:sdt>
        <w:sdtPr>
          <w:id w:val="1672832650"/>
          <w:citation/>
        </w:sdtPr>
        <w:sdtContent>
          <w:r>
            <w:fldChar w:fldCharType="begin"/>
          </w:r>
          <w:r>
            <w:instrText xml:space="preserve"> CITATION ian16 \l 3082 </w:instrText>
          </w:r>
          <w:r>
            <w:fldChar w:fldCharType="separate"/>
          </w:r>
          <w:r>
            <w:rPr>
              <w:noProof/>
            </w:rPr>
            <w:t xml:space="preserve"> [5]</w:t>
          </w:r>
          <w:r>
            <w:fldChar w:fldCharType="end"/>
          </w:r>
        </w:sdtContent>
      </w:sdt>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6D5C7D42" w14:textId="4EB46F4E" w:rsidR="00B24906" w:rsidRPr="00E90059" w:rsidRDefault="00B24906" w:rsidP="00B24906">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7DE3C2E5" w14:textId="77777777" w:rsidR="00E324AF" w:rsidRDefault="00E324AF" w:rsidP="00E324AF">
      <w:pPr>
        <w:keepNext/>
        <w:jc w:val="center"/>
      </w:pPr>
      <w:r>
        <w:rPr>
          <w:rFonts w:asciiTheme="majorHAnsi" w:eastAsiaTheme="majorEastAsia" w:hAnsiTheme="majorHAnsi" w:cstheme="majorBidi"/>
          <w:bCs/>
          <w:smallCaps/>
          <w:noProof/>
          <w:color w:val="000000" w:themeColor="text1"/>
          <w:sz w:val="40"/>
          <w:szCs w:val="28"/>
        </w:rPr>
        <w:drawing>
          <wp:inline distT="0" distB="0" distL="0" distR="0" wp14:anchorId="5BFD4952" wp14:editId="1EF2BBF6">
            <wp:extent cx="3607905" cy="2983160"/>
            <wp:effectExtent l="0" t="0" r="0" b="1905"/>
            <wp:docPr id="15245593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9362" name="Imagen 1"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630584" cy="3001912"/>
                    </a:xfrm>
                    <a:prstGeom prst="rect">
                      <a:avLst/>
                    </a:prstGeom>
                  </pic:spPr>
                </pic:pic>
              </a:graphicData>
            </a:graphic>
          </wp:inline>
        </w:drawing>
      </w:r>
    </w:p>
    <w:p w14:paraId="60EF8813" w14:textId="2E6DCA68" w:rsidR="00E324AF" w:rsidRDefault="00E324AF" w:rsidP="00E324AF">
      <w:pPr>
        <w:pStyle w:val="Descripcin"/>
        <w:jc w:val="center"/>
      </w:pPr>
      <w:bookmarkStart w:id="31" w:name="_Toc162954924"/>
      <w:r>
        <w:t xml:space="preserve">Ilustración </w:t>
      </w:r>
      <w:r>
        <w:fldChar w:fldCharType="begin"/>
      </w:r>
      <w:r>
        <w:instrText xml:space="preserve"> SEQ Ilustración \* ARABIC </w:instrText>
      </w:r>
      <w:r>
        <w:fldChar w:fldCharType="separate"/>
      </w:r>
      <w:r w:rsidR="00AE0F71">
        <w:rPr>
          <w:noProof/>
        </w:rPr>
        <w:t>2</w:t>
      </w:r>
      <w:r>
        <w:fldChar w:fldCharType="end"/>
      </w:r>
      <w:r w:rsidRPr="00F45563">
        <w:t>: Diagrama en cascada del proyecto. Elaboración Propia</w:t>
      </w:r>
      <w:bookmarkEnd w:id="31"/>
    </w:p>
    <w:p w14:paraId="2BB393A8" w14:textId="77777777" w:rsidR="00E324AF" w:rsidRDefault="00E324AF" w:rsidP="00E324AF">
      <w:pPr>
        <w:jc w:val="center"/>
      </w:pPr>
    </w:p>
    <w:p w14:paraId="3DA46C9E" w14:textId="612198CB" w:rsidR="00E90059" w:rsidRPr="00E90059" w:rsidRDefault="00E90059" w:rsidP="00E324AF">
      <w:r w:rsidRPr="00E90059">
        <w:t>Esta adaptación personalizada de la metodología en cascada implicará dividir el desarrollo del proyecto en fases distintas y consecutivas, como el análisis de requisitos, diseño, implementación, pruebas, y mantenimiento. Al comienzo del proyecto, dedicaré tiempo a una planificación exhaustiva, definiendo claramente los requisitos, objetivos y entregables para cada fase. Esta planificación inicial será crucial para establecer una base sólida y un camino claro a seguir.</w:t>
      </w:r>
    </w:p>
    <w:p w14:paraId="41CF461B" w14:textId="51B8A6BE" w:rsidR="00E90059" w:rsidRPr="00E90059" w:rsidRDefault="00E90059" w:rsidP="00E90059">
      <w:r w:rsidRPr="00E90059">
        <w:t>Durante cada fase, me centraré exclusivamente en las tareas pertinentes a esa etapa, completándolas antes de pasar a la siguiente. Esta aproximación secuencial me permitirá enfocarme en aspectos específicos del proyecto sin la distracción de tareas simultáneas, asegurando así una mayor atención al detalle y calidad en cada paso.</w:t>
      </w:r>
    </w:p>
    <w:p w14:paraId="6102FE55" w14:textId="7FB800CA" w:rsidR="00E90059" w:rsidRPr="00E90059" w:rsidRDefault="00E90059" w:rsidP="00E90059">
      <w:r w:rsidRPr="00E90059">
        <w: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3E21126B" w14:textId="143B2878" w:rsidR="00EB1B64" w:rsidRDefault="00E90059" w:rsidP="00E324AF">
      <w:r w:rsidRPr="00E90059">
        <w:t>Adoptando la metodología en cascada en un contexto individual, podré beneficiarme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21A68971" w:rsidR="005F21BE" w:rsidRDefault="005F21BE" w:rsidP="00E90059">
      <w:pPr>
        <w:pStyle w:val="Ttulo2"/>
        <w:rPr>
          <w:noProof w:val="0"/>
        </w:rPr>
      </w:pPr>
      <w:bookmarkStart w:id="32" w:name="_Toc164189046"/>
      <w:r>
        <w:rPr>
          <w:noProof w:val="0"/>
        </w:rPr>
        <w:t>Tecnologías</w:t>
      </w:r>
      <w:bookmarkEnd w:id="32"/>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 xml:space="preserve">El backend es crucial para el procesamiento de datos, la seguridad de la aplicación y la garantía de que las solicitudes del usuario se manejen de manera </w:t>
      </w:r>
      <w:commentRangeStart w:id="33"/>
      <w:r w:rsidRPr="004A4532">
        <w:t>eficiente</w:t>
      </w:r>
      <w:commentRangeEnd w:id="33"/>
      <w:r w:rsidR="00DF2EA9">
        <w:rPr>
          <w:rStyle w:val="Refdecomentario"/>
        </w:rPr>
        <w:commentReference w:id="33"/>
      </w:r>
      <w:r w:rsidRPr="004A4532">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8CBA6F9"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lastRenderedPageBreak/>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77777777"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47914365" w:rsidR="0057739B" w:rsidRDefault="00AF3391" w:rsidP="00F54BED">
            <w:r>
              <w:t xml:space="preserve">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4760B8FB"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63923C6B"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284342B7" w:rsidR="002816B9" w:rsidRDefault="002816B9" w:rsidP="002816B9">
            <w:r>
              <w:t>P</w:t>
            </w:r>
            <w:r w:rsidRPr="00E86711">
              <w:t>hpMyAdmin</w:t>
            </w:r>
            <w:r>
              <w:t>: Es</w:t>
            </w:r>
            <w:r w:rsidRPr="0049688D">
              <w:t xml:space="preserve"> una herramienta de software libre</w:t>
            </w:r>
            <w:r>
              <w:t xml:space="preserve"> </w:t>
            </w:r>
            <w:r w:rsidRPr="0049688D">
              <w:t>destinada a manejar la administración de MySQL o MariaDB a través de una interfaz web</w:t>
            </w:r>
            <w:r>
              <w:t>. Me</w:t>
            </w:r>
            <w:r w:rsidRPr="00E97F43">
              <w:t xml:space="preserve"> permitirá gestionar fácilmente </w:t>
            </w:r>
            <w:r>
              <w:t>la</w:t>
            </w:r>
            <w:r w:rsidRPr="00E97F43">
              <w:t xml:space="preserve"> base de datos MariaDB. La interfaz gráfica de usuario es útil para visualizar y editar </w:t>
            </w:r>
            <w:r>
              <w:t>los</w:t>
            </w:r>
            <w:r w:rsidRPr="00E97F43">
              <w:t xml:space="preserve"> datos, realizar mantenimiento de la base de datos y desarrollar SQL sin necesidad de usar la línea de comandos</w:t>
            </w:r>
            <w:r>
              <w:t>.</w:t>
            </w:r>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65517E34" w14:textId="00E5EA43"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p>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lastRenderedPageBreak/>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666212B8"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para nuestra API</w:t>
            </w:r>
            <w:r>
              <w:t xml:space="preserve"> ya que</w:t>
            </w:r>
            <w:r w:rsidRPr="00AE3592">
              <w:t xml:space="preserve"> hará de conexión entre la base de datos y nuestra aplicación.</w:t>
            </w:r>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5B74F927"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xml:space="preserve">. Facilita a los desarrolladores y productores de contenido la entrega de sus aplicaciones, actualizaciones de aplicaciones, metadatos y capturas de pantalla a Apple. </w:t>
            </w:r>
          </w:p>
        </w:tc>
      </w:tr>
    </w:tbl>
    <w:p w14:paraId="4F601AE1" w14:textId="77777777" w:rsidR="001E116A" w:rsidRDefault="001E116A" w:rsidP="00B15C26"/>
    <w:p w14:paraId="17F97871" w14:textId="40081957" w:rsidR="0040290A" w:rsidRDefault="00BB5CD1" w:rsidP="0040290A">
      <w:pPr>
        <w:pStyle w:val="Ttulo2"/>
        <w:rPr>
          <w:noProof w:val="0"/>
        </w:rPr>
      </w:pPr>
      <w:bookmarkStart w:id="34" w:name="_Toc164189047"/>
      <w:r>
        <w:rPr>
          <w:noProof w:val="0"/>
        </w:rPr>
        <w:t xml:space="preserve">Plan </w:t>
      </w:r>
      <w:r w:rsidR="0040290A" w:rsidRPr="0031552C">
        <w:rPr>
          <w:noProof w:val="0"/>
        </w:rPr>
        <w:t xml:space="preserve">de </w:t>
      </w:r>
      <w:r>
        <w:rPr>
          <w:noProof w:val="0"/>
        </w:rPr>
        <w:t>desarrollo del proyecto</w:t>
      </w:r>
      <w:bookmarkEnd w:id="34"/>
    </w:p>
    <w:p w14:paraId="36FE3F54" w14:textId="72AF5FDD" w:rsidR="00394B01" w:rsidRPr="00394B01" w:rsidRDefault="00394B01" w:rsidP="00394B01">
      <w:r w:rsidRPr="00394B01">
        <w:t>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05FD7F86" w:rsidR="0040290A" w:rsidRDefault="00CC1763" w:rsidP="00394B01">
      <w:pPr>
        <w:pStyle w:val="Ttulo3"/>
      </w:pPr>
      <w:bookmarkStart w:id="35" w:name="_Toc164189048"/>
      <w:r>
        <w:t xml:space="preserve">PT1 </w:t>
      </w:r>
      <w:r w:rsidR="00E309E6">
        <w:t>-</w:t>
      </w:r>
      <w:r>
        <w:t xml:space="preserve"> </w:t>
      </w:r>
      <w:r w:rsidR="00C752B3">
        <w:t xml:space="preserve">Análisis de </w:t>
      </w:r>
      <w:commentRangeStart w:id="36"/>
      <w:r w:rsidR="00C752B3">
        <w:t>Requisitos</w:t>
      </w:r>
      <w:commentRangeEnd w:id="36"/>
      <w:r w:rsidR="00DF2EA9">
        <w:rPr>
          <w:rStyle w:val="Refdecomentario"/>
          <w:rFonts w:asciiTheme="minorHAnsi" w:eastAsiaTheme="minorEastAsia" w:hAnsiTheme="minorHAnsi" w:cstheme="minorBidi"/>
          <w:bCs w:val="0"/>
          <w:color w:val="auto"/>
        </w:rPr>
        <w:commentReference w:id="36"/>
      </w:r>
      <w:bookmarkEnd w:id="35"/>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lastRenderedPageBreak/>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37" w:name="OLE_LINK27"/>
            <w:bookmarkStart w:id="38"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rsidP="00F0435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rsidP="00516A2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39" w:name="_Toc164158570"/>
      <w:bookmarkEnd w:id="37"/>
      <w:bookmarkEnd w:id="38"/>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39"/>
    </w:p>
    <w:p w14:paraId="5DFEFE4C" w14:textId="56B9BFDD" w:rsidR="000B2890" w:rsidRDefault="000B2890" w:rsidP="000B2890">
      <w:pPr>
        <w:pStyle w:val="Ttulo3"/>
      </w:pPr>
      <w:bookmarkStart w:id="40" w:name="_Toc164189049"/>
      <w:r>
        <w:t xml:space="preserve">PT2 - </w:t>
      </w:r>
      <w:bookmarkStart w:id="41" w:name="OLE_LINK29"/>
      <w:bookmarkStart w:id="42" w:name="OLE_LINK30"/>
      <w:r w:rsidRPr="000B2890">
        <w:t xml:space="preserve">Diseño de </w:t>
      </w:r>
      <w:bookmarkEnd w:id="41"/>
      <w:bookmarkEnd w:id="42"/>
      <w:r w:rsidR="003E5D65">
        <w:t>Interfaz de Usuario</w:t>
      </w:r>
      <w:bookmarkEnd w:id="40"/>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3" w:name="OLE_LINK31"/>
            <w:bookmarkStart w:id="44"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5" w:name="OLE_LINK43"/>
            <w:bookmarkStart w:id="46" w:name="OLE_LINK44"/>
            <w:r w:rsidRPr="0087302E">
              <w:rPr>
                <w:b/>
                <w:bCs/>
              </w:rPr>
              <w:t>PT0</w:t>
            </w:r>
            <w:r>
              <w:rPr>
                <w:b/>
                <w:bCs/>
              </w:rPr>
              <w:t>2</w:t>
            </w:r>
            <w:r w:rsidRPr="0087302E">
              <w:rPr>
                <w:b/>
                <w:bCs/>
              </w:rPr>
              <w:t>-</w:t>
            </w:r>
            <w:r>
              <w:rPr>
                <w:b/>
                <w:bCs/>
              </w:rPr>
              <w:t>D</w:t>
            </w:r>
            <w:r w:rsidR="003E5D65">
              <w:rPr>
                <w:b/>
                <w:bCs/>
              </w:rPr>
              <w:t>IU</w:t>
            </w:r>
            <w:bookmarkEnd w:id="45"/>
            <w:bookmarkEnd w:id="46"/>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rsidP="00F04357">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rsidP="000F77DF">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7" w:name="_Toc164158571"/>
      <w:bookmarkEnd w:id="43"/>
      <w:bookmarkEnd w:id="44"/>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7"/>
    </w:p>
    <w:p w14:paraId="0DFFECFC" w14:textId="67F6DD68" w:rsidR="00914CB0" w:rsidRDefault="006A1132" w:rsidP="007C5D69">
      <w:pPr>
        <w:pStyle w:val="Ttulo3"/>
      </w:pPr>
      <w:bookmarkStart w:id="48" w:name="_Toc164189050"/>
      <w:r>
        <w:lastRenderedPageBreak/>
        <w:t xml:space="preserve">PT3 </w:t>
      </w:r>
      <w:r w:rsidR="00232DCF">
        <w:t>–</w:t>
      </w:r>
      <w:r>
        <w:t xml:space="preserve"> </w:t>
      </w:r>
      <w:bookmarkStart w:id="49" w:name="OLE_LINK67"/>
      <w:bookmarkStart w:id="50" w:name="OLE_LINK68"/>
      <w:r w:rsidR="002523DF">
        <w:t>Desarrollo</w:t>
      </w:r>
      <w:r w:rsidR="00232DCF">
        <w:t xml:space="preserve"> y configuración del</w:t>
      </w:r>
      <w:r w:rsidR="002523DF">
        <w:t xml:space="preserve"> Backend</w:t>
      </w:r>
      <w:bookmarkEnd w:id="48"/>
      <w:bookmarkEnd w:id="49"/>
      <w:bookmarkEnd w:id="50"/>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51" w:name="OLE_LINK33"/>
            <w:bookmarkStart w:id="52"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bookmarkStart w:id="53" w:name="OLE_LINK7"/>
            <w:bookmarkStart w:id="54" w:name="OLE_LINK8"/>
            <w:r w:rsidRPr="00B8414B">
              <w:t>Configuración del Servidor</w:t>
            </w:r>
            <w:bookmarkEnd w:id="53"/>
            <w:bookmarkEnd w:id="54"/>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rsidP="00F04357">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rsidP="000F77DF">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5" w:name="_Toc164158572"/>
      <w:bookmarkEnd w:id="51"/>
      <w:bookmarkEnd w:id="52"/>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5"/>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56" w:name="OLE_LINK35"/>
            <w:bookmarkStart w:id="57"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bookmarkStart w:id="58" w:name="OLE_LINK13"/>
            <w:bookmarkStart w:id="59" w:name="OLE_LINK14"/>
            <w:r w:rsidRPr="00AD0DF3">
              <w:t>Configuración de la Base de Datos</w:t>
            </w:r>
            <w:bookmarkEnd w:id="58"/>
            <w:bookmarkEnd w:id="59"/>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rsidP="009D17F8">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60" w:name="_Toc164158573"/>
      <w:bookmarkEnd w:id="56"/>
      <w:bookmarkEnd w:id="57"/>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60"/>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61" w:name="OLE_LINK39"/>
            <w:bookmarkStart w:id="62"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bookmarkStart w:id="63" w:name="OLE_LINK22"/>
            <w:bookmarkStart w:id="64" w:name="OLE_LINK23"/>
            <w:r>
              <w:t xml:space="preserve">Desarrollo de API para conexión con </w:t>
            </w:r>
            <w:bookmarkStart w:id="65" w:name="OLE_LINK37"/>
            <w:bookmarkStart w:id="66" w:name="OLE_LINK38"/>
            <w:r>
              <w:t>BBDD</w:t>
            </w:r>
            <w:bookmarkEnd w:id="63"/>
            <w:bookmarkEnd w:id="64"/>
            <w:bookmarkEnd w:id="65"/>
            <w:bookmarkEnd w:id="66"/>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7" w:name="OLE_LINK49"/>
            <w:bookmarkStart w:id="68" w:name="OLE_LINK50"/>
            <w:r w:rsidRPr="0087302E">
              <w:rPr>
                <w:b/>
                <w:bCs/>
              </w:rPr>
              <w:t>PT</w:t>
            </w:r>
            <w:r>
              <w:rPr>
                <w:b/>
                <w:bCs/>
              </w:rPr>
              <w:t>03.3-BCK</w:t>
            </w:r>
            <w:bookmarkEnd w:id="67"/>
            <w:bookmarkEnd w:id="68"/>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lastRenderedPageBreak/>
              <w:t>Salidas</w:t>
            </w:r>
          </w:p>
        </w:tc>
        <w:tc>
          <w:tcPr>
            <w:tcW w:w="7791" w:type="dxa"/>
          </w:tcPr>
          <w:p w14:paraId="46A819FD" w14:textId="084CBA85" w:rsidR="00022C91"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69" w:name="_Toc164158574"/>
      <w:bookmarkEnd w:id="61"/>
      <w:bookmarkEnd w:id="62"/>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69"/>
    </w:p>
    <w:p w14:paraId="3024B72A" w14:textId="019C8C74" w:rsidR="003D1AD5" w:rsidRDefault="003D1AD5" w:rsidP="00860305">
      <w:pPr>
        <w:pStyle w:val="Ttulo3"/>
      </w:pPr>
      <w:bookmarkStart w:id="70" w:name="_Toc164189051"/>
      <w:r>
        <w:t xml:space="preserve">PT4 </w:t>
      </w:r>
      <w:r w:rsidR="00256768">
        <w:t>-</w:t>
      </w:r>
      <w:r>
        <w:t xml:space="preserve"> </w:t>
      </w:r>
      <w:r w:rsidR="002523DF">
        <w:t>Desarrollo del Frontend</w:t>
      </w:r>
      <w:bookmarkEnd w:id="70"/>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71" w:name="OLE_LINK41"/>
            <w:bookmarkStart w:id="72"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bookmarkStart w:id="73" w:name="OLE_LINK71"/>
            <w:bookmarkStart w:id="74" w:name="OLE_LINK72"/>
            <w:r w:rsidRPr="00842076">
              <w:t>Estructura Base del Frontend</w:t>
            </w:r>
            <w:bookmarkEnd w:id="73"/>
            <w:bookmarkEnd w:id="74"/>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rsidP="004C428B">
            <w:pPr>
              <w:pStyle w:val="Prrafodelista"/>
              <w:keepNext/>
              <w:numPr>
                <w:ilvl w:val="0"/>
                <w:numId w:val="19"/>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5" w:name="_Toc164158575"/>
      <w:bookmarkEnd w:id="71"/>
      <w:bookmarkEnd w:id="72"/>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5"/>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76" w:name="OLE_LINK45"/>
            <w:bookmarkStart w:id="77"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bookmarkStart w:id="78" w:name="OLE_LINK75"/>
            <w:bookmarkStart w:id="79" w:name="OLE_LINK76"/>
            <w:r w:rsidRPr="00DB3959">
              <w:t>Pantallas y Flujo de Navegación</w:t>
            </w:r>
            <w:bookmarkEnd w:id="78"/>
            <w:bookmarkEnd w:id="79"/>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80" w:name="OLE_LINK51"/>
            <w:bookmarkStart w:id="81" w:name="OLE_LINK52"/>
            <w:r w:rsidRPr="0087302E">
              <w:rPr>
                <w:b/>
                <w:bCs/>
              </w:rPr>
              <w:t>PT</w:t>
            </w:r>
            <w:r>
              <w:rPr>
                <w:b/>
                <w:bCs/>
              </w:rPr>
              <w:t>0</w:t>
            </w:r>
            <w:r w:rsidR="00DB3959">
              <w:rPr>
                <w:b/>
                <w:bCs/>
              </w:rPr>
              <w:t>4</w:t>
            </w:r>
            <w:r>
              <w:rPr>
                <w:b/>
                <w:bCs/>
              </w:rPr>
              <w:t>.</w:t>
            </w:r>
            <w:r w:rsidR="00DB3959">
              <w:rPr>
                <w:b/>
                <w:bCs/>
              </w:rPr>
              <w:t>2</w:t>
            </w:r>
            <w:r>
              <w:rPr>
                <w:b/>
                <w:bCs/>
              </w:rPr>
              <w:t>-FRNT</w:t>
            </w:r>
            <w:bookmarkEnd w:id="80"/>
            <w:bookmarkEnd w:id="81"/>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rsidP="00CB2462">
            <w:pPr>
              <w:pStyle w:val="Prrafodelista"/>
              <w:keepNext/>
              <w:numPr>
                <w:ilvl w:val="0"/>
                <w:numId w:val="23"/>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82" w:name="_Toc164158576"/>
      <w:bookmarkEnd w:id="76"/>
      <w:bookmarkEnd w:id="77"/>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82"/>
    </w:p>
    <w:p w14:paraId="7EA0E67A" w14:textId="77777777" w:rsidR="002523DF" w:rsidRDefault="002523DF" w:rsidP="00F8554E"/>
    <w:p w14:paraId="3800B17C" w14:textId="7D5C3492" w:rsidR="00F8554E" w:rsidRPr="00F8554E" w:rsidRDefault="00C7511F" w:rsidP="00C7511F">
      <w:pPr>
        <w:pStyle w:val="Ttulo3"/>
      </w:pPr>
      <w:bookmarkStart w:id="83" w:name="_Toc164189052"/>
      <w:r>
        <w:lastRenderedPageBreak/>
        <w:t xml:space="preserve">PT5 - </w:t>
      </w:r>
      <w:r w:rsidRPr="003E5AB2">
        <w:t>Integración de UI con Backend</w:t>
      </w:r>
      <w:bookmarkEnd w:id="83"/>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84" w:name="OLE_LINK53"/>
            <w:bookmarkStart w:id="85"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bookmarkStart w:id="86" w:name="OLE_LINK77"/>
            <w:bookmarkStart w:id="87" w:name="OLE_LINK78"/>
            <w:r w:rsidRPr="003E5AB2">
              <w:t>Integración de UI con Backend</w:t>
            </w:r>
            <w:bookmarkEnd w:id="86"/>
            <w:bookmarkEnd w:id="87"/>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8" w:name="OLE_LINK55"/>
            <w:bookmarkStart w:id="89" w:name="OLE_LINK56"/>
            <w:bookmarkStart w:id="90" w:name="OLE_LINK57"/>
            <w:r w:rsidRPr="0087302E">
              <w:rPr>
                <w:b/>
                <w:bCs/>
              </w:rPr>
              <w:t>PT</w:t>
            </w:r>
            <w:r>
              <w:rPr>
                <w:b/>
                <w:bCs/>
              </w:rPr>
              <w:t>0</w:t>
            </w:r>
            <w:r w:rsidR="004C4E59">
              <w:rPr>
                <w:b/>
                <w:bCs/>
              </w:rPr>
              <w:t>5</w:t>
            </w:r>
            <w:r>
              <w:rPr>
                <w:b/>
                <w:bCs/>
              </w:rPr>
              <w:t>-</w:t>
            </w:r>
            <w:bookmarkEnd w:id="88"/>
            <w:bookmarkEnd w:id="89"/>
            <w:bookmarkEnd w:id="90"/>
            <w:r w:rsidR="004C4E59">
              <w:rPr>
                <w:b/>
                <w:bCs/>
              </w:rPr>
              <w:t>INT</w:t>
            </w:r>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rsidP="00EF63B5">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91" w:name="OLE_LINK47"/>
            <w:bookmarkStart w:id="92" w:name="OLE_LINK48"/>
            <w:r>
              <w:t xml:space="preserve">endpoints </w:t>
            </w:r>
            <w:bookmarkEnd w:id="91"/>
            <w:bookmarkEnd w:id="92"/>
            <w:r>
              <w:t xml:space="preserve">del paquete </w:t>
            </w:r>
            <w:r w:rsidRPr="0087302E">
              <w:rPr>
                <w:b/>
                <w:bCs/>
              </w:rPr>
              <w:t>PT</w:t>
            </w:r>
            <w:r>
              <w:rPr>
                <w:b/>
                <w:bCs/>
              </w:rPr>
              <w:t>03.3-BCK.</w:t>
            </w:r>
          </w:p>
          <w:p w14:paraId="0F874631" w14:textId="2A77461C" w:rsidR="003E5AB2" w:rsidRPr="00C80D7F" w:rsidRDefault="00EF63B5" w:rsidP="007813F4">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rsidP="00CB2462">
            <w:pPr>
              <w:pStyle w:val="Prrafodelista"/>
              <w:keepNex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3" w:name="_Toc164158577"/>
      <w:bookmarkEnd w:id="84"/>
      <w:bookmarkEnd w:id="85"/>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3"/>
    </w:p>
    <w:p w14:paraId="1E8DB92E" w14:textId="6DCE85D7" w:rsidR="008E470B" w:rsidRDefault="00D805D5" w:rsidP="00D805D5">
      <w:pPr>
        <w:pStyle w:val="Ttulo3"/>
      </w:pPr>
      <w:bookmarkStart w:id="94" w:name="_Toc164189053"/>
      <w:r w:rsidRPr="00D805D5">
        <w:t>PT</w:t>
      </w:r>
      <w:r w:rsidR="00C7511F">
        <w:t>6</w:t>
      </w:r>
      <w:r w:rsidRPr="00D805D5">
        <w:t xml:space="preserve"> - Pruebas y Calidad</w:t>
      </w:r>
      <w:bookmarkEnd w:id="94"/>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95" w:name="OLE_LINK58"/>
            <w:bookmarkStart w:id="96"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rsidP="0099719B">
            <w:pPr>
              <w:pStyle w:val="Prrafodelista"/>
              <w:numPr>
                <w:ilvl w:val="0"/>
                <w:numId w:val="35"/>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rsidP="007705EA">
            <w:pPr>
              <w:pStyle w:val="Prrafodelista"/>
              <w:keepNext/>
              <w:numPr>
                <w:ilvl w:val="0"/>
                <w:numId w:val="35"/>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97" w:name="_Toc164158578"/>
      <w:bookmarkEnd w:id="95"/>
      <w:bookmarkEnd w:id="96"/>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97"/>
    </w:p>
    <w:p w14:paraId="2864FCC7" w14:textId="6730468C" w:rsidR="00766DD1" w:rsidRDefault="00E75DC7" w:rsidP="00766DD1">
      <w:pPr>
        <w:pStyle w:val="Ttulo3"/>
      </w:pPr>
      <w:bookmarkStart w:id="98" w:name="_Toc164189054"/>
      <w:r>
        <w:lastRenderedPageBreak/>
        <w:t>PT</w:t>
      </w:r>
      <w:r w:rsidR="00C7511F">
        <w:t>7</w:t>
      </w:r>
      <w:r>
        <w:t xml:space="preserve"> - </w:t>
      </w:r>
      <w:r w:rsidRPr="00E75DC7">
        <w:t>Preparación para el Lanzamiento</w:t>
      </w:r>
      <w:bookmarkEnd w:id="98"/>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99" w:name="OLE_LINK62"/>
            <w:bookmarkStart w:id="100" w:name="OLE_LINK63"/>
            <w:r>
              <w:t>Nombre</w:t>
            </w:r>
          </w:p>
        </w:tc>
        <w:tc>
          <w:tcPr>
            <w:tcW w:w="7791" w:type="dxa"/>
          </w:tcPr>
          <w:p w14:paraId="2AF9EC49" w14:textId="19D37B15"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Preparación para el Lanzamiento</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rsidP="00B50A42">
            <w:pPr>
              <w:pStyle w:val="Prrafodelista"/>
              <w:numPr>
                <w:ilvl w:val="0"/>
                <w:numId w:val="37"/>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rsidP="007705EA">
            <w:pPr>
              <w:pStyle w:val="Prrafodelista"/>
              <w:keepNext/>
              <w:numPr>
                <w:ilvl w:val="0"/>
                <w:numId w:val="37"/>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101" w:name="_Toc164158579"/>
      <w:bookmarkEnd w:id="99"/>
      <w:bookmarkEnd w:id="100"/>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101"/>
    </w:p>
    <w:p w14:paraId="296A9ED5" w14:textId="27D2343B" w:rsidR="0034723F" w:rsidRDefault="00827D64" w:rsidP="0034723F">
      <w:pPr>
        <w:pStyle w:val="Ttulo2"/>
        <w:rPr>
          <w:noProof w:val="0"/>
        </w:rPr>
      </w:pPr>
      <w:bookmarkStart w:id="102" w:name="_Toc164189055"/>
      <w:r w:rsidRPr="0031552C">
        <w:rPr>
          <w:noProof w:val="0"/>
        </w:rPr>
        <w:t>Plan de Trabajo</w:t>
      </w:r>
      <w:bookmarkEnd w:id="102"/>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403A2873" w:rsidR="007D081E" w:rsidRDefault="007D081E" w:rsidP="00CA35A9">
      <w:r w:rsidRPr="007D081E">
        <w:t>El Diagrama de Gantt ha incluido 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5741C2">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77777777" w:rsidR="00B23572" w:rsidRDefault="00657007" w:rsidP="00B23572">
      <w:pPr>
        <w:keepNext/>
        <w:jc w:val="center"/>
      </w:pPr>
      <w:r>
        <w:rPr>
          <w:noProof/>
        </w:rPr>
        <w:drawing>
          <wp:inline distT="0" distB="0" distL="0" distR="0" wp14:anchorId="4AB14496" wp14:editId="6782792C">
            <wp:extent cx="9037320" cy="4719955"/>
            <wp:effectExtent l="0" t="0" r="5080" b="4445"/>
            <wp:docPr id="350346733"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6733" name="Imagen 2" descr="Gráf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9037320" cy="4719955"/>
                    </a:xfrm>
                    <a:prstGeom prst="rect">
                      <a:avLst/>
                    </a:prstGeom>
                  </pic:spPr>
                </pic:pic>
              </a:graphicData>
            </a:graphic>
          </wp:inline>
        </w:drawing>
      </w:r>
    </w:p>
    <w:p w14:paraId="5152C762" w14:textId="5536B426" w:rsidR="00F32329" w:rsidRDefault="00B23572" w:rsidP="00B23572">
      <w:pPr>
        <w:pStyle w:val="Descripcin"/>
        <w:jc w:val="center"/>
        <w:sectPr w:rsidR="00F32329" w:rsidSect="005741C2">
          <w:pgSz w:w="16840" w:h="11907" w:orient="landscape" w:code="9"/>
          <w:pgMar w:top="1247" w:right="1304" w:bottom="1247" w:left="1304" w:header="720" w:footer="720" w:gutter="454"/>
          <w:cols w:space="720"/>
          <w:docGrid w:linePitch="326"/>
        </w:sectPr>
      </w:pPr>
      <w:bookmarkStart w:id="103" w:name="_Toc162954925"/>
      <w:r>
        <w:t xml:space="preserve">Ilustración </w:t>
      </w:r>
      <w:r>
        <w:fldChar w:fldCharType="begin"/>
      </w:r>
      <w:r>
        <w:instrText xml:space="preserve"> SEQ Ilustración \* ARABIC </w:instrText>
      </w:r>
      <w:r>
        <w:fldChar w:fldCharType="separate"/>
      </w:r>
      <w:r w:rsidR="00AE0F71">
        <w:rPr>
          <w:noProof/>
        </w:rPr>
        <w:t>3</w:t>
      </w:r>
      <w:r>
        <w:fldChar w:fldCharType="end"/>
      </w:r>
      <w:r>
        <w:t>: Diagrama de Gantt. Elaboración Propia</w:t>
      </w:r>
      <w:bookmarkEnd w:id="103"/>
    </w:p>
    <w:p w14:paraId="7DA8EE05" w14:textId="76CD067E" w:rsidR="00914CB0" w:rsidRDefault="00914CB0" w:rsidP="00914CB0">
      <w:pPr>
        <w:pStyle w:val="Ttulo2"/>
        <w:rPr>
          <w:noProof w:val="0"/>
        </w:rPr>
      </w:pPr>
      <w:bookmarkStart w:id="104" w:name="_Toc164189056"/>
      <w:bookmarkStart w:id="105" w:name="OLE_LINK60"/>
      <w:bookmarkStart w:id="106" w:name="OLE_LINK61"/>
      <w:r w:rsidRPr="0031552C">
        <w:rPr>
          <w:noProof w:val="0"/>
        </w:rPr>
        <w:lastRenderedPageBreak/>
        <w:t>Recursos</w:t>
      </w:r>
      <w:bookmarkEnd w:id="104"/>
    </w:p>
    <w:p w14:paraId="6E67760F" w14:textId="77777777" w:rsidR="00702795" w:rsidRDefault="00702795" w:rsidP="00702795">
      <w:pPr>
        <w:pStyle w:val="Ttulo3"/>
      </w:pPr>
      <w:bookmarkStart w:id="107" w:name="_Toc164189057"/>
      <w:r>
        <w:t>Recursos Técnicos</w:t>
      </w:r>
      <w:bookmarkEnd w:id="107"/>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8" w:name="_Toc164189058"/>
      <w:r w:rsidR="007420A1">
        <w:t>Recursos Humanos</w:t>
      </w:r>
      <w:bookmarkEnd w:id="108"/>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9" w:name="_Toc164189059"/>
      <w:bookmarkEnd w:id="105"/>
      <w:bookmarkEnd w:id="106"/>
      <w:commentRangeStart w:id="110"/>
      <w:commentRangeStart w:id="111"/>
      <w:r>
        <w:rPr>
          <w:noProof w:val="0"/>
        </w:rPr>
        <w:t xml:space="preserve">Costes </w:t>
      </w:r>
      <w:commentRangeEnd w:id="110"/>
      <w:r w:rsidR="00A51C29">
        <w:rPr>
          <w:rStyle w:val="Refdecomentario"/>
          <w:rFonts w:asciiTheme="minorHAnsi" w:eastAsiaTheme="minorEastAsia" w:hAnsiTheme="minorHAnsi" w:cstheme="minorBidi"/>
          <w:bCs w:val="0"/>
          <w:smallCaps w:val="0"/>
          <w:noProof w:val="0"/>
          <w:color w:val="auto"/>
        </w:rPr>
        <w:commentReference w:id="110"/>
      </w:r>
      <w:commentRangeEnd w:id="111"/>
      <w:r w:rsidR="00DF2EA9">
        <w:rPr>
          <w:rStyle w:val="Refdecomentario"/>
          <w:rFonts w:asciiTheme="minorHAnsi" w:eastAsiaTheme="minorEastAsia" w:hAnsiTheme="minorHAnsi" w:cstheme="minorBidi"/>
          <w:bCs w:val="0"/>
          <w:smallCaps w:val="0"/>
          <w:noProof w:val="0"/>
          <w:color w:val="auto"/>
        </w:rPr>
        <w:commentReference w:id="111"/>
      </w:r>
      <w:bookmarkEnd w:id="109"/>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E27D6A6"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sdt>
              <w:sdtPr>
                <w:id w:val="1157041950"/>
                <w:citation/>
              </w:sdtPr>
              <w:sdtContent>
                <w:r w:rsidR="00CA0C72">
                  <w:fldChar w:fldCharType="begin"/>
                </w:r>
                <w:r w:rsidR="00CA0C72">
                  <w:instrText xml:space="preserve"> CITATION Gus20 \l 3082 </w:instrText>
                </w:r>
                <w:r w:rsidR="00CA0C72">
                  <w:fldChar w:fldCharType="separate"/>
                </w:r>
                <w:r>
                  <w:rPr>
                    <w:noProof/>
                  </w:rPr>
                  <w:t xml:space="preserve"> [6]</w:t>
                </w:r>
                <w:r w:rsidR="00CA0C72">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5F15F934"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sdt>
              <w:sdtPr>
                <w:id w:val="-28107607"/>
                <w:citation/>
              </w:sdtPr>
              <w:sdtContent>
                <w:r w:rsidR="00B55E35">
                  <w:fldChar w:fldCharType="begin"/>
                </w:r>
                <w:r w:rsidR="00B55E35">
                  <w:instrText xml:space="preserve"> CITATION Gus20 \l 3082 </w:instrText>
                </w:r>
                <w:r w:rsidR="00B55E35">
                  <w:fldChar w:fldCharType="separate"/>
                </w:r>
                <w:r>
                  <w:rPr>
                    <w:noProof/>
                  </w:rPr>
                  <w:t>[6]</w:t>
                </w:r>
                <w:r w:rsidR="00B55E35">
                  <w:fldChar w:fldCharType="end"/>
                </w:r>
              </w:sdtContent>
            </w:sdt>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12" w:name="_Toc164158580"/>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12"/>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3" w:name="_Toc164189060"/>
      <w:r>
        <w:t>Condicionantes y Limitaciones</w:t>
      </w:r>
      <w:bookmarkEnd w:id="113"/>
    </w:p>
    <w:p w14:paraId="05A6531B" w14:textId="13BE2369" w:rsidR="00293024" w:rsidRDefault="00293024" w:rsidP="00293024">
      <w:pPr>
        <w:pStyle w:val="Ttulo3"/>
      </w:pPr>
      <w:bookmarkStart w:id="114" w:name="_Toc164189061"/>
      <w:r>
        <w:t>Error con la API</w:t>
      </w:r>
      <w:r w:rsidR="005740BA">
        <w:t xml:space="preserve"> en iOS</w:t>
      </w:r>
      <w:bookmarkEnd w:id="114"/>
    </w:p>
    <w:p w14:paraId="517AADF9" w14:textId="24745C79" w:rsidR="00324836" w:rsidRDefault="00324836" w:rsidP="00293024">
      <w:r w:rsidRPr="00324836">
        <w:t xml:space="preserve">Durante el proceso de despliegue de nuestra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descubrimos que el problema radicaba en la política de seguridad de iOS, la cual rechaza y bloquea las conexiones no seguras que utilizan el protocolo </w:t>
      </w:r>
      <w:r w:rsidRPr="00324836">
        <w:rPr>
          <w:rStyle w:val="nfasissutil"/>
        </w:rPr>
        <w:t>http://</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287789" w:rsidRPr="00287789">
            <w:rPr>
              <w:noProof/>
            </w:rPr>
            <w:t>[7]</w:t>
          </w:r>
          <w:r w:rsidR="00287789">
            <w:fldChar w:fldCharType="end"/>
          </w:r>
        </w:sdtContent>
      </w:sdt>
    </w:p>
    <w:p w14:paraId="7A8DF2E6" w14:textId="77777777"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Pr="00324836">
        <w:rPr>
          <w:rStyle w:val="nfasissutil"/>
        </w:rPr>
        <w:t>https://</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nuestra aplicación pudiera establecer una conexión segura con la API, independientemente del entorno en el que se desplegara, resolviendo así el problema de conectividad en dispositivos iOS.</w:t>
      </w:r>
    </w:p>
    <w:p w14:paraId="1A1EB95C" w14:textId="52DEF4E7" w:rsidR="00B56227" w:rsidRDefault="00F13E44" w:rsidP="00F13E44">
      <w:r w:rsidRPr="00F13E44">
        <w:t xml:space="preserve">Se pasaron varios días con la aplicación terminada, pero sin funcionar en iOS, lo que retrasó bastante la fase de pruebas y </w:t>
      </w:r>
      <w:r>
        <w:t>calidad</w:t>
      </w:r>
      <w:r w:rsidRPr="00F13E44">
        <w:t>.</w:t>
      </w:r>
    </w:p>
    <w:p w14:paraId="58B091A9" w14:textId="68093038" w:rsidR="00CA2789" w:rsidRDefault="00CA2789" w:rsidP="00CA2789">
      <w:pPr>
        <w:pStyle w:val="Ttulo3"/>
        <w:rPr>
          <w:lang w:val="es-ES_tradnl"/>
        </w:rPr>
      </w:pPr>
      <w:bookmarkStart w:id="115" w:name="_Toc164189062"/>
      <w:r>
        <w:rPr>
          <w:lang w:val="es-ES_tradnl"/>
        </w:rPr>
        <w:lastRenderedPageBreak/>
        <w:t>Error Despliegue en Android</w:t>
      </w:r>
      <w:bookmarkEnd w:id="115"/>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77777777"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09C9F06B">
            <wp:extent cx="3494638" cy="2764037"/>
            <wp:effectExtent l="0" t="0" r="0" b="508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1454" cy="2848522"/>
                    </a:xfrm>
                    <a:prstGeom prst="rect">
                      <a:avLst/>
                    </a:prstGeom>
                  </pic:spPr>
                </pic:pic>
              </a:graphicData>
            </a:graphic>
          </wp:inline>
        </w:drawing>
      </w:r>
    </w:p>
    <w:p w14:paraId="69D37FCB" w14:textId="58EC5B84" w:rsidR="00C3172D" w:rsidRDefault="008B6E44" w:rsidP="008B6E44">
      <w:pPr>
        <w:pStyle w:val="Descripcin"/>
        <w:jc w:val="center"/>
        <w:rPr>
          <w:lang w:val="es-ES_tradnl"/>
        </w:rPr>
      </w:pPr>
      <w:bookmarkStart w:id="116" w:name="_Toc162954926"/>
      <w:r>
        <w:t xml:space="preserve">Ilustración </w:t>
      </w:r>
      <w:r>
        <w:fldChar w:fldCharType="begin"/>
      </w:r>
      <w:r>
        <w:instrText xml:space="preserve"> SEQ Ilustración \* ARABIC </w:instrText>
      </w:r>
      <w:r>
        <w:fldChar w:fldCharType="separate"/>
      </w:r>
      <w:r w:rsidR="00AE0F71">
        <w:rPr>
          <w:noProof/>
        </w:rPr>
        <w:t>4</w:t>
      </w:r>
      <w:r>
        <w:fldChar w:fldCharType="end"/>
      </w:r>
      <w:r>
        <w:t xml:space="preserve">: Error </w:t>
      </w:r>
      <w:proofErr w:type="spellStart"/>
      <w:r>
        <w:t>Gradle</w:t>
      </w:r>
      <w:proofErr w:type="spellEnd"/>
      <w:r>
        <w:t>.</w:t>
      </w:r>
      <w:bookmarkEnd w:id="116"/>
    </w:p>
    <w:p w14:paraId="6A4C6D0A" w14:textId="77777777"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rsidP="00FB686F">
      <w:pPr>
        <w:pStyle w:val="Prrafodelista"/>
        <w:numPr>
          <w:ilvl w:val="0"/>
          <w:numId w:val="47"/>
        </w:numPr>
        <w:rPr>
          <w:lang w:val="es-ES_tradnl"/>
        </w:rPr>
      </w:pPr>
      <w:r w:rsidRPr="00FB686F">
        <w:rPr>
          <w:lang w:val="es-ES_tradnl"/>
        </w:rPr>
        <w:t>Abrir una Terminal</w:t>
      </w:r>
    </w:p>
    <w:p w14:paraId="49131F64" w14:textId="70D07B23" w:rsidR="003B3263" w:rsidRPr="003B3263" w:rsidRDefault="00FB686F" w:rsidP="003B3263">
      <w:pPr>
        <w:pStyle w:val="Prrafodelista"/>
        <w:numPr>
          <w:ilvl w:val="0"/>
          <w:numId w:val="47"/>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rsidP="003B3263">
      <w:pPr>
        <w:pStyle w:val="Prrafodelista"/>
        <w:numPr>
          <w:ilvl w:val="0"/>
          <w:numId w:val="47"/>
        </w:numPr>
        <w:rPr>
          <w:rStyle w:val="nfasissutil"/>
          <w:i w:val="0"/>
          <w:iCs w:val="0"/>
          <w:color w:val="auto"/>
          <w:lang w:val="es-ES_tradnl"/>
        </w:rPr>
      </w:pPr>
      <w:r>
        <w:rPr>
          <w:lang w:val="es-ES_tradnl"/>
        </w:rPr>
        <w:lastRenderedPageBreak/>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rsidP="00C4265B">
      <w:pPr>
        <w:pStyle w:val="Prrafodelista"/>
        <w:numPr>
          <w:ilvl w:val="0"/>
          <w:numId w:val="47"/>
        </w:numPr>
        <w:rPr>
          <w:lang w:val="es-ES_tradnl"/>
        </w:rPr>
      </w:pPr>
      <w:r>
        <w:rPr>
          <w:lang w:val="es-ES_tradnl"/>
        </w:rPr>
        <w:t xml:space="preserve">Aceptar la licencia que nos pide. </w:t>
      </w:r>
    </w:p>
    <w:p w14:paraId="081D9505" w14:textId="77777777" w:rsidR="008B6E44" w:rsidRDefault="008B6E44" w:rsidP="34185AA5">
      <w:r w:rsidRPr="34185AA5">
        <w:t>Con estos pasos completados, ejecutamos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1D987367" w:rsidR="00D63BF4" w:rsidRPr="008B6E44" w:rsidRDefault="008B6E44" w:rsidP="008B6E44">
      <w:pPr>
        <w:pStyle w:val="Descripcin"/>
        <w:jc w:val="center"/>
        <w:rPr>
          <w:lang w:val="es-ES_tradnl"/>
        </w:rPr>
      </w:pPr>
      <w:bookmarkStart w:id="117" w:name="_Toc162954927"/>
      <w:r>
        <w:t xml:space="preserve">Ilustración </w:t>
      </w:r>
      <w:r>
        <w:fldChar w:fldCharType="begin"/>
      </w:r>
      <w:r>
        <w:instrText xml:space="preserve"> SEQ Ilustración \* ARABIC </w:instrText>
      </w:r>
      <w:r>
        <w:fldChar w:fldCharType="separate"/>
      </w:r>
      <w:r w:rsidR="00AE0F71">
        <w:rPr>
          <w:noProof/>
        </w:rPr>
        <w:t>5</w:t>
      </w:r>
      <w:r>
        <w:fldChar w:fldCharType="end"/>
      </w:r>
      <w:r>
        <w:t xml:space="preserve">: EAS </w:t>
      </w:r>
      <w:proofErr w:type="spellStart"/>
      <w:r>
        <w:t>Build</w:t>
      </w:r>
      <w:proofErr w:type="spellEnd"/>
      <w:r>
        <w:t xml:space="preserve"> Android correcto.</w:t>
      </w:r>
      <w:bookmarkEnd w:id="117"/>
    </w:p>
    <w:p w14:paraId="75B426EF" w14:textId="00918949" w:rsidR="00325428" w:rsidRDefault="005A2CE6" w:rsidP="00C3172D">
      <w:pPr>
        <w:pStyle w:val="Ttulo3"/>
        <w:rPr>
          <w:lang w:val="es-ES_tradnl"/>
        </w:rPr>
      </w:pPr>
      <w:bookmarkStart w:id="118" w:name="_Toc164189063"/>
      <w:r>
        <w:rPr>
          <w:lang w:val="es-ES_tradnl"/>
        </w:rPr>
        <w:t xml:space="preserve">Error con </w:t>
      </w:r>
      <w:r w:rsidR="00E14631">
        <w:rPr>
          <w:lang w:val="es-ES_tradnl"/>
        </w:rPr>
        <w:t>tamaño de posters</w:t>
      </w:r>
      <w:bookmarkEnd w:id="118"/>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9" w:name="_Toc164189064"/>
      <w:r>
        <w:rPr>
          <w:lang w:val="es-ES_tradnl"/>
        </w:rPr>
        <w:t>Notificaciones</w:t>
      </w:r>
      <w:bookmarkEnd w:id="119"/>
    </w:p>
    <w:p w14:paraId="376907AB" w14:textId="06CC900A" w:rsidR="003E7D1A" w:rsidRPr="003E7D1A" w:rsidRDefault="003E7D1A" w:rsidP="003E7D1A">
      <w:pPr>
        <w:pStyle w:val="Ttulo3"/>
        <w:rPr>
          <w:lang w:val="es-ES_tradnl"/>
        </w:rPr>
        <w:sectPr w:rsidR="003E7D1A" w:rsidRPr="003E7D1A" w:rsidSect="005741C2">
          <w:pgSz w:w="11907" w:h="16840" w:code="9"/>
          <w:pgMar w:top="1304" w:right="1247" w:bottom="1304" w:left="1247" w:header="720" w:footer="720" w:gutter="454"/>
          <w:cols w:space="720"/>
          <w:docGrid w:linePitch="299"/>
        </w:sectPr>
      </w:pPr>
      <w:bookmarkStart w:id="120" w:name="_Toc164189065"/>
      <w:r>
        <w:rPr>
          <w:lang w:val="es-ES_tradnl"/>
        </w:rPr>
        <w:t>Autenticación en local</w:t>
      </w:r>
      <w:bookmarkEnd w:id="120"/>
    </w:p>
    <w:p w14:paraId="3B6EE7B0" w14:textId="3D094EDA" w:rsidR="00E362EF" w:rsidRPr="0031552C" w:rsidRDefault="00E362EF" w:rsidP="004A4057">
      <w:pPr>
        <w:pStyle w:val="Ttulo1"/>
        <w:rPr>
          <w:noProof w:val="0"/>
        </w:rPr>
      </w:pPr>
      <w:bookmarkStart w:id="121" w:name="_Toc164189066"/>
      <w:r w:rsidRPr="0031552C">
        <w:rPr>
          <w:noProof w:val="0"/>
        </w:rPr>
        <w:lastRenderedPageBreak/>
        <w:t>Desarrollo de</w:t>
      </w:r>
      <w:r w:rsidR="00F43A9A">
        <w:rPr>
          <w:noProof w:val="0"/>
        </w:rPr>
        <w:t xml:space="preserve"> la Solución Técnica</w:t>
      </w:r>
      <w:bookmarkEnd w:id="121"/>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1EB9290" w:rsidR="006B7A60" w:rsidRPr="00D36188" w:rsidRDefault="006B7A60" w:rsidP="006B7A60">
      <w:r w:rsidRPr="006B7A60">
        <w:t>Al detallar el proceso de desarrollo de cada paquete de trabajo, proporcionaremos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A9B5851" w:rsidR="00586A83" w:rsidRDefault="00586A83" w:rsidP="0096298E">
      <w:pPr>
        <w:pStyle w:val="Ttulo2"/>
      </w:pPr>
      <w:bookmarkStart w:id="122" w:name="_Toc164189067"/>
      <w:r>
        <w:t xml:space="preserve">PT1 </w:t>
      </w:r>
      <w:r w:rsidR="00541DB8">
        <w:t>-</w:t>
      </w:r>
      <w:r>
        <w:t xml:space="preserve"> Análisis de Requisitos</w:t>
      </w:r>
      <w:bookmarkEnd w:id="122"/>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4800" cy="1541268"/>
                    </a:xfrm>
                    <a:prstGeom prst="rect">
                      <a:avLst/>
                    </a:prstGeom>
                  </pic:spPr>
                </pic:pic>
              </a:graphicData>
            </a:graphic>
          </wp:inline>
        </w:drawing>
      </w:r>
    </w:p>
    <w:p w14:paraId="467EBDD1" w14:textId="335EF44D" w:rsidR="00162064" w:rsidRDefault="009A32DB" w:rsidP="009A32DB">
      <w:pPr>
        <w:pStyle w:val="Descripcin"/>
        <w:jc w:val="center"/>
      </w:pPr>
      <w:bookmarkStart w:id="123" w:name="_Toc162954928"/>
      <w:r>
        <w:t xml:space="preserve">Ilustración </w:t>
      </w:r>
      <w:r>
        <w:fldChar w:fldCharType="begin"/>
      </w:r>
      <w:r>
        <w:instrText xml:space="preserve"> SEQ Ilustración \* ARABIC </w:instrText>
      </w:r>
      <w:r>
        <w:fldChar w:fldCharType="separate"/>
      </w:r>
      <w:r w:rsidR="00AE0F71">
        <w:rPr>
          <w:noProof/>
        </w:rPr>
        <w:t>6</w:t>
      </w:r>
      <w:r>
        <w:fldChar w:fldCharType="end"/>
      </w:r>
      <w:r>
        <w:t>:</w:t>
      </w:r>
      <w:r w:rsidR="002F27C5">
        <w:t xml:space="preserve"> </w:t>
      </w:r>
      <w:r>
        <w:t>¿Ves series regularmente? Elaboración Propia</w:t>
      </w:r>
      <w:bookmarkEnd w:id="123"/>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rsidP="0096478C">
      <w:pPr>
        <w:pStyle w:val="Prrafodelista"/>
        <w:numPr>
          <w:ilvl w:val="0"/>
          <w:numId w:val="38"/>
        </w:numPr>
      </w:pPr>
      <w:r>
        <w:t>Funcionalidad de notificaciones.</w:t>
      </w:r>
    </w:p>
    <w:p w14:paraId="37BF4D48" w14:textId="13E90374" w:rsidR="0096478C" w:rsidRDefault="0096478C" w:rsidP="0096478C">
      <w:pPr>
        <w:pStyle w:val="Prrafodelista"/>
        <w:numPr>
          <w:ilvl w:val="0"/>
          <w:numId w:val="38"/>
        </w:numPr>
      </w:pPr>
      <w:r>
        <w:t>Sincronización de estado de visualización.</w:t>
      </w:r>
    </w:p>
    <w:p w14:paraId="697410DD" w14:textId="2D7E8443" w:rsidR="009A32DB" w:rsidRDefault="0096478C" w:rsidP="009A32DB">
      <w:pPr>
        <w:pStyle w:val="Prrafodelista"/>
        <w:numPr>
          <w:ilvl w:val="0"/>
          <w:numId w:val="38"/>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4800" cy="1541269"/>
                    </a:xfrm>
                    <a:prstGeom prst="rect">
                      <a:avLst/>
                    </a:prstGeom>
                  </pic:spPr>
                </pic:pic>
              </a:graphicData>
            </a:graphic>
          </wp:inline>
        </w:drawing>
      </w:r>
    </w:p>
    <w:p w14:paraId="471A0F6B" w14:textId="41DA0E59" w:rsidR="004F46A5" w:rsidRDefault="002F27C5" w:rsidP="002F27C5">
      <w:pPr>
        <w:pStyle w:val="Descripcin"/>
        <w:jc w:val="center"/>
      </w:pPr>
      <w:bookmarkStart w:id="124" w:name="_Toc162954929"/>
      <w:r>
        <w:t xml:space="preserve">Ilustración </w:t>
      </w:r>
      <w:r>
        <w:fldChar w:fldCharType="begin"/>
      </w:r>
      <w:r>
        <w:instrText xml:space="preserve"> SEQ Ilustración \* ARABIC </w:instrText>
      </w:r>
      <w:r>
        <w:fldChar w:fldCharType="separate"/>
      </w:r>
      <w:r w:rsidR="00AE0F71">
        <w:rPr>
          <w:noProof/>
        </w:rPr>
        <w:t>7</w:t>
      </w:r>
      <w:r>
        <w:fldChar w:fldCharType="end"/>
      </w:r>
      <w:r>
        <w:t>: ¿En qué plataforma sueles ver las series? Elaboración Propia</w:t>
      </w:r>
      <w:bookmarkEnd w:id="124"/>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rsidP="00A607C6">
      <w:pPr>
        <w:pStyle w:val="Prrafodelista"/>
        <w:numPr>
          <w:ilvl w:val="0"/>
          <w:numId w:val="39"/>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rsidP="00A607C6">
      <w:pPr>
        <w:pStyle w:val="Prrafodelista"/>
        <w:numPr>
          <w:ilvl w:val="0"/>
          <w:numId w:val="39"/>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69901FAD">
            <wp:extent cx="2494800" cy="1541269"/>
            <wp:effectExtent l="0" t="0" r="0" b="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494800" cy="1541269"/>
                    </a:xfrm>
                    <a:prstGeom prst="rect">
                      <a:avLst/>
                    </a:prstGeom>
                  </pic:spPr>
                </pic:pic>
              </a:graphicData>
            </a:graphic>
          </wp:inline>
        </w:drawing>
      </w:r>
    </w:p>
    <w:p w14:paraId="4AD1AF15" w14:textId="6C88BB61" w:rsidR="00184C75" w:rsidRDefault="00B92792" w:rsidP="00B92792">
      <w:pPr>
        <w:pStyle w:val="Descripcin"/>
        <w:jc w:val="center"/>
      </w:pPr>
      <w:bookmarkStart w:id="125" w:name="_Toc162954930"/>
      <w:r>
        <w:t xml:space="preserve">Ilustración </w:t>
      </w:r>
      <w:r>
        <w:fldChar w:fldCharType="begin"/>
      </w:r>
      <w:r>
        <w:instrText xml:space="preserve"> SEQ Ilustración \* ARABIC </w:instrText>
      </w:r>
      <w:r>
        <w:fldChar w:fldCharType="separate"/>
      </w:r>
      <w:r w:rsidR="00AE0F71">
        <w:rPr>
          <w:noProof/>
        </w:rPr>
        <w:t>8</w:t>
      </w:r>
      <w:r>
        <w:fldChar w:fldCharType="end"/>
      </w:r>
      <w:r>
        <w:t xml:space="preserve">: </w:t>
      </w:r>
      <w:r w:rsidRPr="00232CD8">
        <w:t>¿Conoces alguna aplicación para hacer seguimiento de las series</w:t>
      </w:r>
      <w:r>
        <w:t>? Elaboración Propia</w:t>
      </w:r>
      <w:bookmarkEnd w:id="125"/>
    </w:p>
    <w:p w14:paraId="75B4EE99" w14:textId="05211E25"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402144F3">
            <wp:extent cx="2494800" cy="1541269"/>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494800" cy="1541269"/>
                    </a:xfrm>
                    <a:prstGeom prst="rect">
                      <a:avLst/>
                    </a:prstGeom>
                  </pic:spPr>
                </pic:pic>
              </a:graphicData>
            </a:graphic>
          </wp:inline>
        </w:drawing>
      </w:r>
    </w:p>
    <w:p w14:paraId="7C1F1717" w14:textId="1472C7EE" w:rsidR="00773F14" w:rsidRDefault="002411F0" w:rsidP="002411F0">
      <w:pPr>
        <w:pStyle w:val="Descripcin"/>
        <w:jc w:val="center"/>
      </w:pPr>
      <w:bookmarkStart w:id="126" w:name="_Toc162954931"/>
      <w:r>
        <w:t xml:space="preserve">Ilustración </w:t>
      </w:r>
      <w:r>
        <w:fldChar w:fldCharType="begin"/>
      </w:r>
      <w:r>
        <w:instrText xml:space="preserve"> SEQ Ilustración \* ARABIC </w:instrText>
      </w:r>
      <w:r>
        <w:fldChar w:fldCharType="separate"/>
      </w:r>
      <w:r w:rsidR="00AE0F71">
        <w:rPr>
          <w:noProof/>
        </w:rPr>
        <w:t>9</w:t>
      </w:r>
      <w:r>
        <w:fldChar w:fldCharType="end"/>
      </w:r>
      <w:r>
        <w:t xml:space="preserve">: </w:t>
      </w:r>
      <w:r w:rsidRPr="000C6A0F">
        <w:t>¿Te gustaría que hubiera una manera más fácil de gestionar la visualización de series?</w:t>
      </w:r>
      <w:r>
        <w:t xml:space="preserve"> Elaboración Propia</w:t>
      </w:r>
      <w:bookmarkEnd w:id="126"/>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494800" cy="1480301"/>
                    </a:xfrm>
                    <a:prstGeom prst="rect">
                      <a:avLst/>
                    </a:prstGeom>
                  </pic:spPr>
                </pic:pic>
              </a:graphicData>
            </a:graphic>
          </wp:inline>
        </w:drawing>
      </w:r>
    </w:p>
    <w:p w14:paraId="7485F119" w14:textId="061B56E9" w:rsidR="00184C75" w:rsidRDefault="00131898" w:rsidP="00131898">
      <w:pPr>
        <w:pStyle w:val="Descripcin"/>
        <w:jc w:val="center"/>
      </w:pPr>
      <w:bookmarkStart w:id="127" w:name="_Toc162954932"/>
      <w:r>
        <w:t xml:space="preserve">Ilustración </w:t>
      </w:r>
      <w:r>
        <w:fldChar w:fldCharType="begin"/>
      </w:r>
      <w:r>
        <w:instrText xml:space="preserve"> SEQ Ilustración \* ARABIC </w:instrText>
      </w:r>
      <w:r>
        <w:fldChar w:fldCharType="separate"/>
      </w:r>
      <w:r w:rsidR="00AE0F71">
        <w:rPr>
          <w:noProof/>
        </w:rPr>
        <w:t>10</w:t>
      </w:r>
      <w:r>
        <w:fldChar w:fldCharType="end"/>
      </w:r>
      <w:r>
        <w:t>: Características vs Recuento. Elaboración Propia</w:t>
      </w:r>
      <w:bookmarkEnd w:id="127"/>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94800" cy="1373789"/>
                    </a:xfrm>
                    <a:prstGeom prst="rect">
                      <a:avLst/>
                    </a:prstGeom>
                  </pic:spPr>
                </pic:pic>
              </a:graphicData>
            </a:graphic>
          </wp:inline>
        </w:drawing>
      </w:r>
    </w:p>
    <w:p w14:paraId="1D49BF2F" w14:textId="133B187C" w:rsidR="004D1C5F" w:rsidRDefault="00D3535B" w:rsidP="00C45F45">
      <w:pPr>
        <w:pStyle w:val="Descripcin"/>
        <w:jc w:val="center"/>
      </w:pPr>
      <w:bookmarkStart w:id="128" w:name="_Toc162954933"/>
      <w:r>
        <w:t xml:space="preserve">Ilustración </w:t>
      </w:r>
      <w:r>
        <w:fldChar w:fldCharType="begin"/>
      </w:r>
      <w:r>
        <w:instrText xml:space="preserve"> SEQ Ilustración \* ARABIC </w:instrText>
      </w:r>
      <w:r>
        <w:fldChar w:fldCharType="separate"/>
      </w:r>
      <w:r w:rsidR="00AE0F71">
        <w:rPr>
          <w:noProof/>
        </w:rPr>
        <w:t>11</w:t>
      </w:r>
      <w:r>
        <w:fldChar w:fldCharType="end"/>
      </w:r>
      <w:r>
        <w:t>: ¿Considerarías cambiar a una aplicación como FST? Elaboración Propia</w:t>
      </w:r>
      <w:bookmarkEnd w:id="128"/>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Life360,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9AB3A94"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el Anexo A. </w:t>
      </w:r>
    </w:p>
    <w:p w14:paraId="78F78788" w14:textId="77B353F2" w:rsidR="00F30E73" w:rsidRPr="0031552C" w:rsidRDefault="00F30E73" w:rsidP="00F30E73">
      <w:pPr>
        <w:pStyle w:val="Ttulo2"/>
        <w:rPr>
          <w:noProof w:val="0"/>
        </w:rPr>
      </w:pPr>
      <w:bookmarkStart w:id="129" w:name="_Toc164189068"/>
      <w:r w:rsidRPr="0031552C">
        <w:rPr>
          <w:noProof w:val="0"/>
        </w:rPr>
        <w:t>PT</w:t>
      </w:r>
      <w:r w:rsidR="00F43A9A">
        <w:rPr>
          <w:noProof w:val="0"/>
        </w:rPr>
        <w:t>2</w:t>
      </w:r>
      <w:r w:rsidR="001854FE">
        <w:rPr>
          <w:noProof w:val="0"/>
        </w:rPr>
        <w:t xml:space="preserve"> - Diseño de Interfaz de Usuario</w:t>
      </w:r>
      <w:bookmarkEnd w:id="129"/>
    </w:p>
    <w:p w14:paraId="6DEC9621" w14:textId="77777777"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nos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0954373F" w14:textId="0D081413" w:rsidR="00892692" w:rsidRDefault="004A4652" w:rsidP="004A4652">
      <w:r w:rsidRPr="004A4652">
        <w:t>Posteriormente, el desarrollo del diseño requería la creación de una paleta de colores, un paso crucial para garantizar la coherencia estilística a lo largo de toda la aplicación.</w:t>
      </w:r>
      <w:r>
        <w:t xml:space="preserve"> </w:t>
      </w:r>
      <w:r w:rsidRPr="004A4652">
        <w:t>La ilustración proporcionada a continuación sirve como referencia visual de la paleta escogida, ofreciendo una vista previa del aspecto y la sensación que la aplicación busca transmitir a sus usuarios.</w:t>
      </w:r>
    </w:p>
    <w:p w14:paraId="3D6D48F3" w14:textId="77777777" w:rsidR="00892692" w:rsidRDefault="00892692" w:rsidP="00E362EF">
      <w:r>
        <w:t>*Añadir Ilustración*</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0E9C44AF" w:rsidR="006745B2" w:rsidRDefault="006745B2" w:rsidP="006745B2">
      <w:pPr>
        <w:pStyle w:val="Ttulo2"/>
      </w:pPr>
      <w:bookmarkStart w:id="130" w:name="_Toc164189069"/>
      <w:r>
        <w:lastRenderedPageBreak/>
        <w:t xml:space="preserve">PT3 </w:t>
      </w:r>
      <w:r w:rsidR="003E7D1A">
        <w:t>–</w:t>
      </w:r>
      <w:r>
        <w:t xml:space="preserve"> </w:t>
      </w:r>
      <w:r w:rsidR="003E7D1A">
        <w:t>Desarrollo del Backend</w:t>
      </w:r>
      <w:bookmarkEnd w:id="130"/>
    </w:p>
    <w:p w14:paraId="77760EC7" w14:textId="0B08BFB2"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Pr>
              <w:noProof/>
            </w:rPr>
            <w:t>[7]</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0794284C"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Pr>
              <w:noProof/>
            </w:rPr>
            <w:t xml:space="preserve"> [8]</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5FDDE630"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Pr>
              <w:noProof/>
            </w:rPr>
            <w:t xml:space="preserve"> [9]</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MariaDB propiamente dicha, </w:t>
      </w:r>
      <w:proofErr w:type="spellStart"/>
      <w:r w:rsidRPr="00415086">
        <w:t>Portainer</w:t>
      </w:r>
      <w:proofErr w:type="spellEnd"/>
      <w:r w:rsidRPr="00415086">
        <w:t xml:space="preserve"> para la gestión de los contenedores, un contenedor dedicado para la API, </w:t>
      </w:r>
      <w:proofErr w:type="spellStart"/>
      <w:r w:rsidRPr="00415086">
        <w:t>Cloudflare</w:t>
      </w:r>
      <w:proofErr w:type="spellEnd"/>
      <w:r w:rsidRPr="00415086">
        <w:t xml:space="preserv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31" w:name="_Toc164189070"/>
      <w:r>
        <w:lastRenderedPageBreak/>
        <w:t>MariaDB</w:t>
      </w:r>
      <w:bookmarkEnd w:id="131"/>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7BAE1745"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hemos empezado con lo más básico, los usuarios y después se ha ido avanzando hacia lo más complejo. </w:t>
      </w:r>
    </w:p>
    <w:p w14:paraId="536DC3AF" w14:textId="77777777"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34F8E4CB" w14:textId="284D3F9B" w:rsidR="00912AD8" w:rsidRDefault="00912AD8" w:rsidP="00912AD8">
      <w:r>
        <w:t xml:space="preserve">El esquema de la base de datos quedaría como se muestra en la ilustración </w:t>
      </w:r>
      <w:r w:rsidR="00110D7F">
        <w:t>siguiente.</w:t>
      </w:r>
    </w:p>
    <w:p w14:paraId="4B6E1FE1" w14:textId="77777777" w:rsidR="00912AD8" w:rsidRDefault="00912AD8" w:rsidP="00912AD8">
      <w:pPr>
        <w:keepNext/>
        <w:jc w:val="center"/>
      </w:pPr>
      <w:r>
        <w:rPr>
          <w:noProof/>
        </w:rPr>
        <w:lastRenderedPageBreak/>
        <w:drawing>
          <wp:inline distT="0" distB="0" distL="0" distR="0" wp14:anchorId="4895C103" wp14:editId="122AF57F">
            <wp:extent cx="5018567" cy="3341977"/>
            <wp:effectExtent l="0" t="0" r="0" b="0"/>
            <wp:docPr id="18882826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266" name="Gráfico 18882826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037558" cy="3354623"/>
                    </a:xfrm>
                    <a:prstGeom prst="rect">
                      <a:avLst/>
                    </a:prstGeom>
                  </pic:spPr>
                </pic:pic>
              </a:graphicData>
            </a:graphic>
          </wp:inline>
        </w:drawing>
      </w:r>
    </w:p>
    <w:p w14:paraId="5AC9D64D" w14:textId="77777777" w:rsidR="00912AD8" w:rsidRDefault="00912AD8" w:rsidP="00912AD8">
      <w:pPr>
        <w:pStyle w:val="Descripcin"/>
        <w:jc w:val="center"/>
      </w:pPr>
      <w:bookmarkStart w:id="132" w:name="_Toc162954940"/>
      <w:r>
        <w:t xml:space="preserve">Ilustración </w:t>
      </w:r>
      <w:r>
        <w:fldChar w:fldCharType="begin"/>
      </w:r>
      <w:r>
        <w:instrText xml:space="preserve"> SEQ Ilustración \* ARABIC </w:instrText>
      </w:r>
      <w:r>
        <w:fldChar w:fldCharType="separate"/>
      </w:r>
      <w:r>
        <w:rPr>
          <w:noProof/>
        </w:rPr>
        <w:t>18</w:t>
      </w:r>
      <w:r>
        <w:fldChar w:fldCharType="end"/>
      </w:r>
      <w:r>
        <w:t>: Esquema BBDD. Elaboración Propia</w:t>
      </w:r>
      <w:bookmarkEnd w:id="132"/>
    </w:p>
    <w:p w14:paraId="0C2F2077" w14:textId="77777777" w:rsidR="00912AD8" w:rsidRDefault="00912AD8" w:rsidP="00912AD8">
      <w:r>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1EB8393F" w:rsidR="00912AD8" w:rsidRDefault="00912AD8" w:rsidP="00D85367">
      <w:r>
        <w:t>Se detalla la explicación de cada tabla en el Anexo C.</w:t>
      </w:r>
    </w:p>
    <w:p w14:paraId="0B4F276B" w14:textId="175093BD" w:rsidR="0057156F" w:rsidRDefault="0057156F" w:rsidP="0057156F">
      <w:pPr>
        <w:pStyle w:val="Ttulo3"/>
      </w:pPr>
      <w:bookmarkStart w:id="133" w:name="_Toc164189071"/>
      <w:r>
        <w:t>PhpMyAdmin</w:t>
      </w:r>
      <w:bookmarkEnd w:id="133"/>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18EDDA9B" w14:textId="3B559472" w:rsidR="00974FFF" w:rsidRDefault="0057156F" w:rsidP="00974FFF">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p>
    <w:p w14:paraId="35A6D9FF" w14:textId="5BDF7DFC" w:rsidR="00A837F7" w:rsidRDefault="00290D63" w:rsidP="00290D63">
      <w:pPr>
        <w:pStyle w:val="Ttulo3"/>
      </w:pPr>
      <w:bookmarkStart w:id="134" w:name="_Toc164189072"/>
      <w:proofErr w:type="spellStart"/>
      <w:r>
        <w:lastRenderedPageBreak/>
        <w:t>Tfg_Backend</w:t>
      </w:r>
      <w:bookmarkEnd w:id="134"/>
      <w:proofErr w:type="spellEnd"/>
    </w:p>
    <w:p w14:paraId="7081DE22" w14:textId="77777777"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t xml:space="preserve"> en la raíz del proyecto. </w:t>
      </w:r>
    </w:p>
    <w:p w14:paraId="4CBD29CA" w14:textId="20A8CC0F"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76389" cy="1680264"/>
                    </a:xfrm>
                    <a:prstGeom prst="rect">
                      <a:avLst/>
                    </a:prstGeom>
                  </pic:spPr>
                </pic:pic>
              </a:graphicData>
            </a:graphic>
          </wp:inline>
        </w:drawing>
      </w:r>
    </w:p>
    <w:p w14:paraId="1706BB8E" w14:textId="77777777" w:rsidR="0066185C" w:rsidRDefault="0066185C" w:rsidP="0066185C">
      <w:pPr>
        <w:pStyle w:val="Descripcin"/>
        <w:jc w:val="center"/>
      </w:pPr>
      <w:bookmarkStart w:id="135" w:name="_Toc162954941"/>
      <w:r>
        <w:t xml:space="preserve">Ilustración </w:t>
      </w:r>
      <w:r>
        <w:fldChar w:fldCharType="begin"/>
      </w:r>
      <w:r>
        <w:instrText xml:space="preserve"> SEQ Ilustración \* ARABIC </w:instrText>
      </w:r>
      <w:r>
        <w:fldChar w:fldCharType="separate"/>
      </w:r>
      <w:r>
        <w:rPr>
          <w:noProof/>
        </w:rPr>
        <w:t>19</w:t>
      </w:r>
      <w:r>
        <w:fldChar w:fldCharType="end"/>
      </w:r>
      <w:r>
        <w:t xml:space="preserve">: </w:t>
      </w:r>
      <w:r w:rsidRPr="000C47DA">
        <w:t>Diagrama de Conexión API. Elaboración Propia</w:t>
      </w:r>
      <w:bookmarkEnd w:id="135"/>
    </w:p>
    <w:p w14:paraId="7855E9FC" w14:textId="77777777" w:rsidR="0066185C" w:rsidRPr="00B86BD0" w:rsidRDefault="0066185C" w:rsidP="0066185C">
      <w:r w:rsidRPr="00B86BD0">
        <w:lastRenderedPageBreak/>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aplicaciones web y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6" w:name="OLE_LINK73"/>
      <w:bookmarkStart w:id="137" w:name="OLE_LINK74"/>
    </w:p>
    <w:bookmarkEnd w:id="136"/>
    <w:bookmarkEnd w:id="137"/>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8" w:name="_Toc164189073"/>
      <w:proofErr w:type="spellStart"/>
      <w:r>
        <w:t>Cloudflare</w:t>
      </w:r>
      <w:bookmarkEnd w:id="138"/>
      <w:proofErr w:type="spellEnd"/>
    </w:p>
    <w:p w14:paraId="0FCD6539" w14:textId="77777777"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xml:space="preserve">, una herramienta vital para exponer de forma segura servicios internos a Internet mediante el mantenimiento de un tráfico cifrado y protegido. Al utilizar este contenedor, cualquier solicitud a mi 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9" w:name="_Toc164189074"/>
      <w:proofErr w:type="spellStart"/>
      <w:r>
        <w:t>Traefik</w:t>
      </w:r>
      <w:bookmarkEnd w:id="139"/>
      <w:proofErr w:type="spellEnd"/>
    </w:p>
    <w:p w14:paraId="6163392C" w14:textId="30A36C06"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w:t>
      </w:r>
      <w:r w:rsidRPr="00BB0D19">
        <w:lastRenderedPageBreak/>
        <w:t xml:space="preserve">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115A93D2"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tu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54E257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tu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p>
    <w:p w14:paraId="177D0A01" w14:textId="2CCEC201" w:rsidR="00F10736" w:rsidRDefault="00711D89" w:rsidP="00F10736">
      <w:pPr>
        <w:pStyle w:val="Ttulo3"/>
      </w:pPr>
      <w:bookmarkStart w:id="140" w:name="_Toc164189075"/>
      <w:proofErr w:type="spellStart"/>
      <w:r>
        <w:t>Portainer</w:t>
      </w:r>
      <w:bookmarkEnd w:id="140"/>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41" w:name="_Toc164189076"/>
      <w:r>
        <w:t xml:space="preserve">PT4 </w:t>
      </w:r>
      <w:r w:rsidR="003B6CAF">
        <w:t>–</w:t>
      </w:r>
      <w:r>
        <w:t xml:space="preserve"> </w:t>
      </w:r>
      <w:r w:rsidR="003B6CAF">
        <w:t>Desarrollo Frontend</w:t>
      </w:r>
      <w:bookmarkEnd w:id="141"/>
    </w:p>
    <w:p w14:paraId="3C75BC75" w14:textId="66600B55" w:rsidR="0052532E" w:rsidRPr="0052532E" w:rsidRDefault="0052532E" w:rsidP="0052532E">
      <w:pPr>
        <w:pStyle w:val="Ttulo3"/>
      </w:pPr>
      <w:bookmarkStart w:id="142" w:name="_Toc164189077"/>
      <w:r>
        <w:t>Estructura de Directorios</w:t>
      </w:r>
      <w:bookmarkEnd w:id="142"/>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lastRenderedPageBreak/>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64847D81"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Pr>
              <w:noProof/>
            </w:rPr>
            <w:t xml:space="preserve"> [11]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2CFE33EB" w:rsidR="00B36A9D" w:rsidRDefault="00524328" w:rsidP="00524328">
      <w:pPr>
        <w:pStyle w:val="Descripcin"/>
        <w:jc w:val="center"/>
      </w:pPr>
      <w:bookmarkStart w:id="143" w:name="_Toc162954942"/>
      <w:r>
        <w:t xml:space="preserve">Ilustración </w:t>
      </w:r>
      <w:r>
        <w:fldChar w:fldCharType="begin"/>
      </w:r>
      <w:r>
        <w:instrText xml:space="preserve"> SEQ Ilustración \* ARABIC </w:instrText>
      </w:r>
      <w:r>
        <w:fldChar w:fldCharType="separate"/>
      </w:r>
      <w:r w:rsidR="00AE0F71">
        <w:rPr>
          <w:noProof/>
        </w:rPr>
        <w:t>20</w:t>
      </w:r>
      <w:r>
        <w:fldChar w:fldCharType="end"/>
      </w:r>
      <w:r>
        <w:t xml:space="preserve">: </w:t>
      </w:r>
      <w:r w:rsidRPr="00E5393F">
        <w:t>Estructura Directorios. Elaboración Propia</w:t>
      </w:r>
      <w:bookmarkEnd w:id="143"/>
    </w:p>
    <w:p w14:paraId="23024993" w14:textId="77777777" w:rsidR="00681F09" w:rsidRDefault="00681F09" w:rsidP="00681F09">
      <w:pPr>
        <w:pStyle w:val="Prrafodelista"/>
        <w:numPr>
          <w:ilvl w:val="0"/>
          <w:numId w:val="45"/>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rsidP="00681F09">
      <w:pPr>
        <w:pStyle w:val="Prrafodelista"/>
        <w:numPr>
          <w:ilvl w:val="0"/>
          <w:numId w:val="45"/>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rsidP="00681F09">
      <w:pPr>
        <w:pStyle w:val="Prrafodelista"/>
        <w:numPr>
          <w:ilvl w:val="0"/>
          <w:numId w:val="45"/>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rsidP="00681F09">
      <w:pPr>
        <w:pStyle w:val="Prrafodelista"/>
        <w:numPr>
          <w:ilvl w:val="0"/>
          <w:numId w:val="45"/>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rsidP="00681F09">
      <w:pPr>
        <w:pStyle w:val="Prrafodelista"/>
        <w:numPr>
          <w:ilvl w:val="0"/>
          <w:numId w:val="45"/>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rsidP="00681F09">
      <w:pPr>
        <w:pStyle w:val="Prrafodelista"/>
        <w:numPr>
          <w:ilvl w:val="0"/>
          <w:numId w:val="45"/>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rsidP="00681F09">
      <w:pPr>
        <w:pStyle w:val="Prrafodelista"/>
        <w:numPr>
          <w:ilvl w:val="0"/>
          <w:numId w:val="45"/>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rsidP="00681F09">
      <w:pPr>
        <w:pStyle w:val="Prrafodelista"/>
        <w:numPr>
          <w:ilvl w:val="0"/>
          <w:numId w:val="45"/>
        </w:numPr>
      </w:pPr>
      <w:r>
        <w:t>App.js: El archivo principal de entrada de una aplicación React Native, que define la composición de la UI a nivel raíz.</w:t>
      </w:r>
    </w:p>
    <w:p w14:paraId="2B650598" w14:textId="77777777" w:rsidR="00681F09" w:rsidRDefault="00681F09" w:rsidP="00681F09">
      <w:pPr>
        <w:pStyle w:val="Prrafodelista"/>
        <w:numPr>
          <w:ilvl w:val="0"/>
          <w:numId w:val="45"/>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rsidP="00681F09">
      <w:pPr>
        <w:pStyle w:val="Prrafodelista"/>
        <w:numPr>
          <w:ilvl w:val="0"/>
          <w:numId w:val="45"/>
        </w:numPr>
      </w:pPr>
      <w:r>
        <w:lastRenderedPageBreak/>
        <w:t>babel.config.js: Configuración para Babel, una herramienta que se utiliza para convertir código ECMAScript 2015+ en una versión compatible con versiones anteriores de JavaScript.</w:t>
      </w:r>
    </w:p>
    <w:p w14:paraId="22621B07" w14:textId="7E4E92D5" w:rsidR="00681F09" w:rsidRDefault="00681F09" w:rsidP="00681F09">
      <w:pPr>
        <w:pStyle w:val="Prrafodelista"/>
        <w:numPr>
          <w:ilvl w:val="0"/>
          <w:numId w:val="45"/>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rsidP="00681F09">
      <w:pPr>
        <w:pStyle w:val="Prrafodelista"/>
        <w:numPr>
          <w:ilvl w:val="0"/>
          <w:numId w:val="45"/>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rsidP="00681F09">
      <w:pPr>
        <w:pStyle w:val="Prrafodelista"/>
        <w:numPr>
          <w:ilvl w:val="0"/>
          <w:numId w:val="45"/>
        </w:numPr>
      </w:pPr>
      <w:r>
        <w:t xml:space="preserve">estilosGlobales.js: </w:t>
      </w:r>
      <w:r w:rsidR="004B03FB">
        <w:t>C</w:t>
      </w:r>
      <w:r>
        <w:t>ontiene estilos CSS en JavaScript que se aplican de manera global en toda la aplicación.</w:t>
      </w:r>
    </w:p>
    <w:p w14:paraId="2254D6A6" w14:textId="77777777" w:rsidR="00681F09" w:rsidRDefault="00681F09" w:rsidP="00681F09">
      <w:pPr>
        <w:pStyle w:val="Prrafodelista"/>
        <w:numPr>
          <w:ilvl w:val="0"/>
          <w:numId w:val="45"/>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rsidP="00681F09">
      <w:pPr>
        <w:pStyle w:val="Prrafodelista"/>
        <w:numPr>
          <w:ilvl w:val="0"/>
          <w:numId w:val="45"/>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rsidP="00681F09">
      <w:pPr>
        <w:pStyle w:val="Prrafodelista"/>
        <w:numPr>
          <w:ilvl w:val="0"/>
          <w:numId w:val="45"/>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rsidP="00681F09">
      <w:pPr>
        <w:pStyle w:val="Prrafodelista"/>
        <w:numPr>
          <w:ilvl w:val="0"/>
          <w:numId w:val="45"/>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1CBEC149" w14:textId="5DCB41CA" w:rsidR="0067522A" w:rsidRDefault="0067522A" w:rsidP="0067522A">
      <w:bookmarkStart w:id="144" w:name="OLE_LINK82"/>
      <w:bookmarkStart w:id="145" w:name="OLE_LINK83"/>
      <w:bookmarkStart w:id="146" w:name="OLE_LINK84"/>
      <w:r>
        <w:t>Este proceso de creación de la estructura te le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78F04DDB"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Pr>
              <w:noProof/>
              <w:color w:val="404040" w:themeColor="text1" w:themeTint="BF"/>
            </w:rPr>
            <w:t>[12]</w:t>
          </w:r>
          <w:r w:rsidR="00392F74">
            <w:rPr>
              <w:rStyle w:val="nfasissutil"/>
            </w:rPr>
            <w:fldChar w:fldCharType="end"/>
          </w:r>
        </w:sdtContent>
      </w:sdt>
    </w:p>
    <w:bookmarkEnd w:id="144"/>
    <w:bookmarkEnd w:id="145"/>
    <w:bookmarkEnd w:id="146"/>
    <w:p w14:paraId="332C8F28" w14:textId="77777777" w:rsidR="008A1349" w:rsidRPr="008A1349" w:rsidRDefault="008A1349" w:rsidP="0067522A">
      <w:pPr>
        <w:pStyle w:val="TDC2"/>
        <w:ind w:left="0"/>
        <w:rPr>
          <w:rFonts w:asciiTheme="majorHAnsi" w:eastAsiaTheme="majorEastAsia" w:hAnsiTheme="majorHAnsi" w:cstheme="majorBidi"/>
          <w:bCs/>
          <w:smallCaps/>
          <w:noProof/>
          <w:color w:val="000000" w:themeColor="text1"/>
          <w:sz w:val="40"/>
          <w:szCs w:val="28"/>
        </w:rPr>
      </w:pPr>
      <w:r w:rsidRPr="008A1349">
        <w:t>Lo importante es la carpeta "Pantallas", donde se han creado los archivos necesarios para desarrollar la aplicación. El proceso de desarrollo de estas pantallas se detallará en el próximo paquete de trabajo.</w:t>
      </w:r>
    </w:p>
    <w:p w14:paraId="210628EA" w14:textId="77777777" w:rsidR="003B6CAF" w:rsidRDefault="003B6CAF" w:rsidP="0067522A"/>
    <w:p w14:paraId="647EBC40" w14:textId="6DBABDAA" w:rsidR="003B6CAF" w:rsidRDefault="003B6CAF" w:rsidP="0052532E">
      <w:pPr>
        <w:pStyle w:val="Ttulo3"/>
      </w:pPr>
      <w:bookmarkStart w:id="147" w:name="_Toc164189078"/>
      <w:r>
        <w:t xml:space="preserve">Pantallas y </w:t>
      </w:r>
      <w:r w:rsidR="0052532E">
        <w:t>Navegación</w:t>
      </w:r>
      <w:bookmarkEnd w:id="147"/>
    </w:p>
    <w:p w14:paraId="40B6E566" w14:textId="045C503C"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w:t>
      </w:r>
      <w:r w:rsidRPr="00451B3A">
        <w:lastRenderedPageBreak/>
        <w:t xml:space="preserve">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rsidP="00451B3A">
      <w:pPr>
        <w:pStyle w:val="Prrafodelista"/>
        <w:numPr>
          <w:ilvl w:val="0"/>
          <w:numId w:val="46"/>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rsidP="00451B3A">
      <w:pPr>
        <w:pStyle w:val="Prrafodelista"/>
        <w:numPr>
          <w:ilvl w:val="0"/>
          <w:numId w:val="46"/>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rsidP="00451B3A">
      <w:pPr>
        <w:pStyle w:val="Prrafodelista"/>
        <w:numPr>
          <w:ilvl w:val="0"/>
          <w:numId w:val="46"/>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rsidP="00451B3A">
      <w:pPr>
        <w:pStyle w:val="Prrafodelista"/>
        <w:numPr>
          <w:ilvl w:val="0"/>
          <w:numId w:val="46"/>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49271F6F" w14:textId="0F87311D" w:rsidR="003B6CAF" w:rsidRDefault="00451B3A" w:rsidP="0084280D">
      <w:pPr>
        <w:pStyle w:val="Prrafodelista"/>
        <w:numPr>
          <w:ilvl w:val="0"/>
          <w:numId w:val="46"/>
        </w:numPr>
      </w:pPr>
      <w:r>
        <w:t>Estilos: Aplica estilos para dar formato a los componentes UI, utilizando tanto estilos locales definidos en el mismo archivo como estilos globales importados.</w:t>
      </w:r>
    </w:p>
    <w:p w14:paraId="36CE8B00" w14:textId="64455695" w:rsidR="009450B5" w:rsidRDefault="009450B5" w:rsidP="009450B5">
      <w:r>
        <w:t>Queda detallado cada pantalla de navegación en el Anexo C.</w:t>
      </w:r>
    </w:p>
    <w:p w14:paraId="44DEF90E" w14:textId="04FE7733" w:rsidR="00A02ED2" w:rsidRDefault="00A02ED2" w:rsidP="00A02ED2">
      <w:pPr>
        <w:pStyle w:val="Ttulo2"/>
      </w:pPr>
      <w:bookmarkStart w:id="148" w:name="_Toc164189079"/>
      <w:r>
        <w:t xml:space="preserve">PT5 - </w:t>
      </w:r>
      <w:r w:rsidRPr="003E5AB2">
        <w:t>Integración de UI con Backend</w:t>
      </w:r>
      <w:bookmarkEnd w:id="148"/>
      <w:r w:rsidRPr="0084280D">
        <w:t xml:space="preserve"> </w:t>
      </w:r>
    </w:p>
    <w:p w14:paraId="07474928" w14:textId="742B86CA"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que comprende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934EEFE"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 Estos endpoints son los puntos de acceso a través de los cuales el frontend puede solicitar datos al backend, enviar nueva información, actualizar datos existentes o realizar cualquier otra operación requerida por la lógica de negocio de la aplicación.</w:t>
      </w:r>
    </w:p>
    <w:p w14:paraId="56EB5A17" w14:textId="5DC48C39" w:rsidR="0084280D" w:rsidRDefault="0084280D" w:rsidP="0084280D">
      <w:r w:rsidRPr="0084280D">
        <w:t>La correcta definición y documentación de estos endpoints es vital para facilitar el trabajo de integración, ya que proporciona a los desarrolladores del frontend la información necesaria para realizar las peticiones adecuadas y manejar las respuestas del servidor de manera efectiva</w:t>
      </w:r>
      <w:r w:rsidR="0014500D">
        <w:t xml:space="preserve">. </w:t>
      </w:r>
    </w:p>
    <w:p w14:paraId="2BCE9B35" w14:textId="6B61D663" w:rsidR="00360EC5" w:rsidRDefault="00360EC5" w:rsidP="0084280D">
      <w:r w:rsidRPr="00360EC5">
        <w:lastRenderedPageBreak/>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w:t>
      </w:r>
      <w:proofErr w:type="spellStart"/>
      <w:r>
        <w:t>endpoint</w:t>
      </w:r>
      <w:proofErr w:type="spellEnd"/>
      <w:r>
        <w:t xml:space="preserve">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08F0C17F" w:rsidR="009D4F35" w:rsidRDefault="009D4F35" w:rsidP="0084280D">
      <w:pPr>
        <w:pStyle w:val="Ttulo2"/>
      </w:pPr>
      <w:bookmarkStart w:id="149" w:name="_Toc164189080"/>
      <w:r w:rsidRPr="00D805D5">
        <w:lastRenderedPageBreak/>
        <w:t>PT</w:t>
      </w:r>
      <w:r w:rsidR="00A02ED2">
        <w:t>6</w:t>
      </w:r>
      <w:r w:rsidRPr="00D805D5">
        <w:t xml:space="preserve"> - Pruebas y Calidad</w:t>
      </w:r>
      <w:bookmarkEnd w:id="149"/>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5A6FB8B" w14:textId="77777777" w:rsidR="00006AB8" w:rsidRPr="00006AB8" w:rsidRDefault="00006AB8" w:rsidP="00006AB8">
      <w:pPr>
        <w:rPr>
          <w:rFonts w:asciiTheme="majorHAnsi" w:eastAsiaTheme="majorEastAsia" w:hAnsiTheme="majorHAnsi" w:cstheme="majorBidi"/>
          <w:bCs/>
          <w:smallCaps/>
          <w:noProof/>
          <w:color w:val="000000" w:themeColor="text1"/>
          <w:sz w:val="40"/>
          <w:szCs w:val="28"/>
        </w:rPr>
      </w:pPr>
      <w:r w:rsidRPr="00006AB8">
        <w:t>Es importante destacar que los usuarios seleccionados incluyen tanto a usuarios de Apple como de Android, asegurando así la capacidad de probar la aplicación en ambos sistemas operativos.</w:t>
      </w:r>
    </w:p>
    <w:p w14:paraId="034AC173" w14:textId="6E1CEEC4" w:rsidR="009D4F35" w:rsidRDefault="009D4F35" w:rsidP="009D4F35">
      <w:pPr>
        <w:pStyle w:val="Ttulo2"/>
      </w:pPr>
      <w:bookmarkStart w:id="150" w:name="_Toc164189081"/>
      <w:r>
        <w:t>PT</w:t>
      </w:r>
      <w:r w:rsidR="00A02ED2">
        <w:t>7</w:t>
      </w:r>
      <w:r>
        <w:t xml:space="preserve"> - </w:t>
      </w:r>
      <w:r w:rsidRPr="00E75DC7">
        <w:t>Preparación para el Lanzamiento</w:t>
      </w:r>
      <w:bookmarkEnd w:id="150"/>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51" w:name="_Toc164189082"/>
      <w:bookmarkStart w:id="152" w:name="OLE_LINK145"/>
      <w:bookmarkStart w:id="153" w:name="OLE_LINK146"/>
      <w:proofErr w:type="spellStart"/>
      <w:r>
        <w:t>Build</w:t>
      </w:r>
      <w:proofErr w:type="spellEnd"/>
      <w:r>
        <w:t xml:space="preserve"> </w:t>
      </w:r>
      <w:proofErr w:type="spellStart"/>
      <w:r>
        <w:t>IOs</w:t>
      </w:r>
      <w:proofErr w:type="spellEnd"/>
      <w:r>
        <w:t xml:space="preserve"> y Android</w:t>
      </w:r>
      <w:bookmarkEnd w:id="151"/>
    </w:p>
    <w:bookmarkEnd w:id="152"/>
    <w:bookmarkEnd w:id="153"/>
    <w:p w14:paraId="7AF063B5" w14:textId="534E1261" w:rsidR="001F1E83" w:rsidRDefault="001A2810" w:rsidP="001F1E83">
      <w:r w:rsidRPr="001A2810">
        <w:t xml:space="preserve">En el caso de aplicaciones desarrolladas con herramientas como Expo y gestionadas a través de servicios como EAS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APK (Android </w:t>
      </w:r>
      <w:proofErr w:type="spellStart"/>
      <w:r w:rsidRPr="00132224">
        <w:t>Package</w:t>
      </w:r>
      <w:proofErr w:type="spellEnd"/>
      <w:r w:rsidRPr="00132224">
        <w:t xml:space="preserve"> Kit) o un archivo AAB (Android App </w:t>
      </w:r>
      <w:proofErr w:type="spellStart"/>
      <w:r w:rsidRPr="00132224">
        <w:t>Bundle</w:t>
      </w:r>
      <w:proofErr w:type="spellEnd"/>
      <w:r w:rsidRPr="00132224">
        <w:t>), que son los formatos utilizados por Android para el mismo propósito.</w:t>
      </w:r>
    </w:p>
    <w:p w14:paraId="4E4AE07A" w14:textId="25B0AD50" w:rsidR="00993EC7" w:rsidRDefault="00A370BB" w:rsidP="008B749D">
      <w:r w:rsidRPr="00A370BB">
        <w:lastRenderedPageBreak/>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xml:space="preserve">. Esto se hace para reflejar cambios o actualizaciones en la aplicación, en nuestro caso, se actualizará a la versión 1.1, ya que la versión 1.0 se lanzó sin algunas funcionalidades, actuando más como una prueba. </w:t>
      </w:r>
    </w:p>
    <w:p w14:paraId="3B1492F5" w14:textId="407FBCB9"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6CAE190E" w:rsidR="00213BC8" w:rsidRDefault="00952EBC" w:rsidP="00952EBC">
      <w:pPr>
        <w:pStyle w:val="Descripcin"/>
        <w:jc w:val="center"/>
      </w:pPr>
      <w:bookmarkStart w:id="154" w:name="_Toc162954953"/>
      <w:r>
        <w:t xml:space="preserve">Ilustración </w:t>
      </w:r>
      <w:r>
        <w:fldChar w:fldCharType="begin"/>
      </w:r>
      <w:r>
        <w:instrText xml:space="preserve"> SEQ Ilustración \* ARABIC </w:instrText>
      </w:r>
      <w:r>
        <w:fldChar w:fldCharType="separate"/>
      </w:r>
      <w:r w:rsidR="00AE0F71">
        <w:rPr>
          <w:noProof/>
        </w:rPr>
        <w:t>31</w:t>
      </w:r>
      <w:r>
        <w:fldChar w:fldCharType="end"/>
      </w:r>
      <w:r>
        <w:t xml:space="preserve">: EAS </w:t>
      </w:r>
      <w:proofErr w:type="spellStart"/>
      <w:r>
        <w:t>Build</w:t>
      </w:r>
      <w:proofErr w:type="spellEnd"/>
      <w:r>
        <w:t xml:space="preserve"> para iOS. Elaboración Propia</w:t>
      </w:r>
      <w:bookmarkEnd w:id="154"/>
    </w:p>
    <w:p w14:paraId="3679D5E3" w14:textId="23A9FEB6" w:rsidR="001F1E83" w:rsidRDefault="00367699" w:rsidP="008B749D">
      <w:r w:rsidRPr="00367699">
        <w:t xml:space="preserve">Al ejecutar esta sentencia, los </w:t>
      </w:r>
      <w:proofErr w:type="gramStart"/>
      <w:r w:rsidR="00374CCF" w:rsidRPr="00367699">
        <w:t>archivos</w:t>
      </w:r>
      <w:r w:rsidR="007A2355">
        <w:t xml:space="preserve"> </w:t>
      </w:r>
      <w:r w:rsidR="00374CCF" w:rsidRPr="00367699">
        <w:t>.</w:t>
      </w:r>
      <w:proofErr w:type="spellStart"/>
      <w:r w:rsidR="00374CCF" w:rsidRPr="00374CCF">
        <w:rPr>
          <w:rStyle w:val="nfasissutil"/>
        </w:rPr>
        <w:t>ipa</w:t>
      </w:r>
      <w:proofErr w:type="spellEnd"/>
      <w:proofErr w:type="gramEnd"/>
      <w:r w:rsidRPr="00367699">
        <w:t xml:space="preserve"> y </w:t>
      </w:r>
      <w:r w:rsidRPr="00374CCF">
        <w:rPr>
          <w:rStyle w:val="nfasissutil"/>
        </w:rPr>
        <w:t>.</w:t>
      </w:r>
      <w:proofErr w:type="spellStart"/>
      <w:r w:rsidRPr="00374CCF">
        <w:rPr>
          <w:rStyle w:val="nfasissutil"/>
        </w:rPr>
        <w:t>apk</w:t>
      </w:r>
      <w:proofErr w:type="spellEnd"/>
      <w:r w:rsidRPr="00367699">
        <w:t xml:space="preserve"> estarán disponibles en la nube para ser descargados y posteriormente subidos a sus respectivas tiendas.</w:t>
      </w:r>
    </w:p>
    <w:p w14:paraId="79E60EDD" w14:textId="7FF468BF" w:rsidR="007A2355" w:rsidRDefault="007A2355" w:rsidP="008B749D">
      <w:r>
        <w:t xml:space="preserve">En la siguiente imagen se puede ver como el proceso de compilación ha terminado y se puede descargar el </w:t>
      </w:r>
      <w:proofErr w:type="gramStart"/>
      <w:r w:rsidRPr="00367699">
        <w:t>archiv</w:t>
      </w:r>
      <w:r>
        <w:t xml:space="preserve">o </w:t>
      </w:r>
      <w:r w:rsidRPr="00367699">
        <w:t>.</w:t>
      </w:r>
      <w:proofErr w:type="spellStart"/>
      <w:r w:rsidRPr="00374CCF">
        <w:rPr>
          <w:rStyle w:val="nfasissutil"/>
        </w:rPr>
        <w:t>ipa</w:t>
      </w:r>
      <w:proofErr w:type="spellEnd"/>
      <w:proofErr w:type="gramEnd"/>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0664C82A" w:rsidR="001558F7" w:rsidRDefault="007A2355" w:rsidP="007A2355">
      <w:pPr>
        <w:pStyle w:val="Descripcin"/>
        <w:jc w:val="center"/>
      </w:pPr>
      <w:bookmarkStart w:id="155" w:name="_Toc162954954"/>
      <w:r>
        <w:t xml:space="preserve">Ilustración </w:t>
      </w:r>
      <w:r>
        <w:fldChar w:fldCharType="begin"/>
      </w:r>
      <w:r>
        <w:instrText xml:space="preserve"> SEQ Ilustración \* ARABIC </w:instrText>
      </w:r>
      <w:r>
        <w:fldChar w:fldCharType="separate"/>
      </w:r>
      <w:r w:rsidR="00AE0F71">
        <w:rPr>
          <w:noProof/>
        </w:rPr>
        <w:t>32</w:t>
      </w:r>
      <w:r>
        <w:fldChar w:fldCharType="end"/>
      </w:r>
      <w:r>
        <w:t xml:space="preserve">: EAS </w:t>
      </w:r>
      <w:proofErr w:type="spellStart"/>
      <w:r>
        <w:t>Build</w:t>
      </w:r>
      <w:proofErr w:type="spellEnd"/>
      <w:r>
        <w:t xml:space="preserve"> iOS finalizado. </w:t>
      </w:r>
      <w:r w:rsidR="00820F9B">
        <w:t>Elaboración</w:t>
      </w:r>
      <w:r>
        <w:t xml:space="preserve"> </w:t>
      </w:r>
      <w:r w:rsidR="00820F9B">
        <w:t>Propia</w:t>
      </w:r>
      <w:bookmarkEnd w:id="155"/>
    </w:p>
    <w:p w14:paraId="27EE46A8" w14:textId="5665BB3A" w:rsidR="00374CCF" w:rsidRDefault="00BB5AAE" w:rsidP="00517E4F">
      <w:pPr>
        <w:pStyle w:val="Ttulo3"/>
      </w:pPr>
      <w:bookmarkStart w:id="156" w:name="_Toc164189083"/>
      <w:r>
        <w:t>Despliegue</w:t>
      </w:r>
      <w:r w:rsidR="00517E4F">
        <w:t xml:space="preserve"> en </w:t>
      </w:r>
      <w:r w:rsidR="00517E4F" w:rsidRPr="00132224">
        <w:t>iOS</w:t>
      </w:r>
      <w:bookmarkEnd w:id="156"/>
    </w:p>
    <w:p w14:paraId="24033B59" w14:textId="7D6F802B" w:rsidR="00517E4F" w:rsidRDefault="003E67BC" w:rsidP="00517E4F">
      <w:r w:rsidRPr="003E67BC">
        <w:t xml:space="preserve">Una vez que el </w:t>
      </w:r>
      <w:proofErr w:type="gramStart"/>
      <w:r w:rsidR="00BB5AAE" w:rsidRPr="003E67BC">
        <w:t>archivo</w:t>
      </w:r>
      <w:r w:rsidR="008E4D84">
        <w:t xml:space="preserve"> </w:t>
      </w:r>
      <w:r w:rsidR="00BB5AAE" w:rsidRPr="008E4D84">
        <w:rPr>
          <w:rStyle w:val="nfasissutil"/>
        </w:rPr>
        <w:t>.</w:t>
      </w:r>
      <w:proofErr w:type="spellStart"/>
      <w:r w:rsidR="00BB5AAE" w:rsidRPr="008E4D84">
        <w:rPr>
          <w:rStyle w:val="nfasissutil"/>
        </w:rPr>
        <w:t>ipa</w:t>
      </w:r>
      <w:proofErr w:type="spellEnd"/>
      <w:proofErr w:type="gramEnd"/>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lastRenderedPageBreak/>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5879A63B" w:rsidR="00A04F4B" w:rsidRDefault="00A04F4B" w:rsidP="00A04F4B">
      <w:pPr>
        <w:pStyle w:val="Descripcin"/>
        <w:jc w:val="center"/>
      </w:pPr>
      <w:bookmarkStart w:id="157" w:name="_Toc162954955"/>
      <w:r>
        <w:t xml:space="preserve">Ilustración </w:t>
      </w:r>
      <w:r>
        <w:fldChar w:fldCharType="begin"/>
      </w:r>
      <w:r>
        <w:instrText xml:space="preserve"> SEQ Ilustración \* ARABIC </w:instrText>
      </w:r>
      <w:r>
        <w:fldChar w:fldCharType="separate"/>
      </w:r>
      <w:r w:rsidR="00AE0F71">
        <w:rPr>
          <w:noProof/>
        </w:rPr>
        <w:t>33</w:t>
      </w:r>
      <w:r>
        <w:fldChar w:fldCharType="end"/>
      </w:r>
      <w:r>
        <w:t>: FST en Transporter. Elaboración Propia</w:t>
      </w:r>
      <w:bookmarkEnd w:id="157"/>
    </w:p>
    <w:p w14:paraId="4436AF09" w14:textId="1EC84EA1"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399B514C" w:rsidR="001B65D7" w:rsidRPr="00E55FC8" w:rsidRDefault="001B65D7" w:rsidP="001B65D7">
      <w:pPr>
        <w:pStyle w:val="Descripcin"/>
        <w:jc w:val="center"/>
      </w:pPr>
      <w:bookmarkStart w:id="158" w:name="_Toc16295495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AE0F71">
        <w:rPr>
          <w:noProof/>
          <w:lang w:val="en-US"/>
        </w:rPr>
        <w:t>34</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 </w:t>
      </w:r>
      <w:r w:rsidRPr="00E55FC8">
        <w:t>Elaboración Propia.</w:t>
      </w:r>
      <w:bookmarkEnd w:id="158"/>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21500F8E" w:rsidR="00BB5AAE" w:rsidRDefault="00BB5AAE" w:rsidP="00734EC2">
      <w:pPr>
        <w:pStyle w:val="Ttulo3"/>
      </w:pPr>
      <w:bookmarkStart w:id="159" w:name="_Toc164189084"/>
      <w:r>
        <w:t>Despliegue en Android</w:t>
      </w:r>
      <w:bookmarkEnd w:id="159"/>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1408F76" w:rsidR="008D16F5" w:rsidRDefault="00AB7ED0" w:rsidP="008B749D">
      <w:pPr>
        <w:rPr>
          <w:rStyle w:val="nfasissutil"/>
        </w:rPr>
      </w:pPr>
      <w:r w:rsidRPr="00AB7ED0">
        <w:lastRenderedPageBreak/>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363C421A"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w:t>
      </w:r>
      <w:proofErr w:type="gramStart"/>
      <w:r w:rsidRPr="00D21F92">
        <w:t>archivo .</w:t>
      </w:r>
      <w:proofErr w:type="spellStart"/>
      <w:r w:rsidRPr="00D21F92">
        <w:t>aab</w:t>
      </w:r>
      <w:proofErr w:type="spellEnd"/>
      <w:proofErr w:type="gramEnd"/>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5741C2">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60" w:name="_Toc164189085"/>
      <w:r w:rsidRPr="0031552C">
        <w:rPr>
          <w:noProof w:val="0"/>
        </w:rPr>
        <w:lastRenderedPageBreak/>
        <w:t>Resultados</w:t>
      </w:r>
      <w:bookmarkEnd w:id="160"/>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bookmarkStart w:id="161" w:name="_Toc164189086"/>
      <w:r>
        <w:t>Resultad</w:t>
      </w:r>
      <w:r w:rsidR="004758E8">
        <w:t>o</w:t>
      </w:r>
      <w:r>
        <w:t>s sobre Objetivo General</w:t>
      </w:r>
      <w:bookmarkEnd w:id="161"/>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bookmarkStart w:id="162" w:name="_Toc164189087"/>
      <w:r>
        <w:t>Resultados sobre Objetivos Especificos</w:t>
      </w:r>
      <w:bookmarkEnd w:id="162"/>
    </w:p>
    <w:p w14:paraId="2FA3084B" w14:textId="3CE3F2B0" w:rsidR="00A53A48" w:rsidRDefault="00A53A48" w:rsidP="00C84DFB">
      <w:pPr>
        <w:pStyle w:val="Ttulo3"/>
      </w:pPr>
      <w:bookmarkStart w:id="163" w:name="_Toc164189088"/>
      <w:r w:rsidRPr="004308BB">
        <w:t>Facilitar la coordinación de visualización en grupos</w:t>
      </w:r>
      <w:bookmarkEnd w:id="163"/>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bookmarkStart w:id="164" w:name="_Toc164189089"/>
      <w:r w:rsidRPr="004308BB">
        <w:lastRenderedPageBreak/>
        <w:t>Mejorar la toma de decisiones colectivas sobre qué ver</w:t>
      </w:r>
      <w:bookmarkEnd w:id="164"/>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bookmarkStart w:id="165" w:name="_Toc164189090"/>
      <w:r w:rsidRPr="004308BB">
        <w:t>Enriquecer la experiencia compartida de visualización</w:t>
      </w:r>
      <w:bookmarkEnd w:id="165"/>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bookmarkStart w:id="166" w:name="_Toc164189091"/>
      <w:r w:rsidRPr="004308BB">
        <w:t>Proporcionar una interfaz intuitiva y accesible</w:t>
      </w:r>
      <w:bookmarkEnd w:id="166"/>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bookmarkStart w:id="167" w:name="_Toc164189092"/>
      <w:r w:rsidRPr="004308BB">
        <w:t>Estadísticas de visualización</w:t>
      </w:r>
      <w:bookmarkEnd w:id="167"/>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5741C2">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8" w:name="_Toc164189093"/>
      <w:r>
        <w:rPr>
          <w:noProof w:val="0"/>
        </w:rPr>
        <w:lastRenderedPageBreak/>
        <w:t>Implicaciones Éticas e Impacto Social</w:t>
      </w:r>
      <w:bookmarkEnd w:id="168"/>
    </w:p>
    <w:p w14:paraId="293FD610" w14:textId="74B98410" w:rsidR="0004639B" w:rsidRDefault="0004639B" w:rsidP="0004639B">
      <w:pPr>
        <w:pStyle w:val="Ttulo2"/>
      </w:pPr>
      <w:bookmarkStart w:id="169" w:name="_Toc164189094"/>
      <w:r>
        <w:t>Introducci</w:t>
      </w:r>
      <w:r w:rsidR="00F41775">
        <w:t>ó</w:t>
      </w:r>
      <w:r>
        <w:t>n</w:t>
      </w:r>
      <w:bookmarkEnd w:id="169"/>
    </w:p>
    <w:p w14:paraId="3C071CD6" w14:textId="70A5F1F2" w:rsidR="009808CF" w:rsidRDefault="0055492D" w:rsidP="00C57EED">
      <w:r w:rsidRPr="0055492D">
        <w:t xml:space="preserve">El principal desafío al desarrollar una aplicación móvil que requiere el registro de usuarios es la gestión de contraseñas. Los usuarios suelen elegir contraseñas que ya utilizan en otras plataformas para facilitar su recordatorio, lo cual puede representar un riesgo significativo en términos de seguridad. </w:t>
      </w:r>
    </w:p>
    <w:p w14:paraId="2D708701" w14:textId="7E862D88" w:rsidR="003147D5" w:rsidRDefault="003147D5" w:rsidP="003147D5">
      <w:pPr>
        <w:pStyle w:val="Ttulo2"/>
      </w:pPr>
      <w:bookmarkStart w:id="170" w:name="_Toc164189095"/>
      <w:r>
        <w:t>Implicacines eticas</w:t>
      </w:r>
      <w:bookmarkEnd w:id="170"/>
    </w:p>
    <w:p w14:paraId="445D3CED" w14:textId="27B46554" w:rsidR="00AA19B3" w:rsidRPr="00AA19B3" w:rsidRDefault="00AA19B3" w:rsidP="00AA19B3">
      <w:r>
        <w:t>Ley de protección de datos.</w:t>
      </w:r>
    </w:p>
    <w:p w14:paraId="4174BA9B" w14:textId="6827630C" w:rsidR="003147D5" w:rsidRPr="003147D5" w:rsidRDefault="003147D5" w:rsidP="003147D5">
      <w:pPr>
        <w:pStyle w:val="Ttulo2"/>
      </w:pPr>
      <w:bookmarkStart w:id="171" w:name="_Toc164189096"/>
      <w:r>
        <w:t>Impacto Social</w:t>
      </w:r>
      <w:bookmarkEnd w:id="171"/>
    </w:p>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5741C2">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72" w:name="_Toc164189097"/>
      <w:r>
        <w:rPr>
          <w:noProof w:val="0"/>
        </w:rPr>
        <w:lastRenderedPageBreak/>
        <w:t>Mi Recorrido en la UFV</w:t>
      </w:r>
      <w:bookmarkEnd w:id="172"/>
    </w:p>
    <w:p w14:paraId="612EE6DF" w14:textId="1AEF17AF" w:rsidR="006C7003" w:rsidRDefault="006C7003" w:rsidP="006C7003">
      <w:pPr>
        <w:pStyle w:val="Ttulo2"/>
      </w:pPr>
      <w:bookmarkStart w:id="173" w:name="_Toc164189098"/>
      <w:r>
        <w:t>El PFG como culminación de mi camino universitario</w:t>
      </w:r>
      <w:bookmarkEnd w:id="173"/>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74" w:name="_Toc164189099"/>
      <w:r w:rsidRPr="005F5101">
        <w:t>Vinculación con mi futuro profesional</w:t>
      </w:r>
      <w:bookmarkEnd w:id="174"/>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5741C2">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75" w:name="_Toc164189100"/>
      <w:r w:rsidRPr="0031552C">
        <w:rPr>
          <w:noProof w:val="0"/>
        </w:rPr>
        <w:lastRenderedPageBreak/>
        <w:t>Conclusiones</w:t>
      </w:r>
      <w:bookmarkEnd w:id="175"/>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bookmarkStart w:id="176" w:name="_Toc164189101"/>
      <w:r>
        <w:t>Conclusiones</w:t>
      </w:r>
      <w:bookmarkEnd w:id="176"/>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bookmarkStart w:id="177" w:name="_Toc164189102"/>
      <w:r>
        <w:lastRenderedPageBreak/>
        <w:t>Trabajo a futuro</w:t>
      </w:r>
      <w:bookmarkEnd w:id="177"/>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w:t>
      </w:r>
      <w:proofErr w:type="gramStart"/>
      <w:r>
        <w:t>spoilers</w:t>
      </w:r>
      <w:proofErr w:type="gramEnd"/>
      <w:r>
        <w:t xml:space="preserve">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3B6EE7CC" w14:textId="77777777" w:rsidR="00E362EF" w:rsidRPr="00C57EED" w:rsidRDefault="00E362EF" w:rsidP="00E362EF">
      <w:pPr>
        <w:sectPr w:rsidR="00E362EF" w:rsidRPr="00C57EED" w:rsidSect="005741C2">
          <w:type w:val="oddPage"/>
          <w:pgSz w:w="11907" w:h="16840" w:code="9"/>
          <w:pgMar w:top="1304" w:right="1247" w:bottom="1304" w:left="1247" w:header="720" w:footer="720" w:gutter="454"/>
          <w:cols w:space="720"/>
          <w:docGrid w:linePitch="299"/>
        </w:sectPr>
      </w:pPr>
    </w:p>
    <w:p w14:paraId="3B6EE7CD" w14:textId="77777777" w:rsidR="00E362EF" w:rsidRPr="0031552C" w:rsidRDefault="00E362EF" w:rsidP="004A4057">
      <w:pPr>
        <w:pStyle w:val="Ttulo1"/>
        <w:rPr>
          <w:noProof w:val="0"/>
        </w:rPr>
      </w:pPr>
      <w:bookmarkStart w:id="178" w:name="_Toc164189103"/>
      <w:r w:rsidRPr="0031552C">
        <w:rPr>
          <w:noProof w:val="0"/>
        </w:rPr>
        <w:lastRenderedPageBreak/>
        <w:t>Otros Méritos del Proyecto</w:t>
      </w:r>
      <w:bookmarkEnd w:id="178"/>
    </w:p>
    <w:p w14:paraId="3B6EE7CE" w14:textId="04DCDDE4" w:rsidR="00E362EF" w:rsidRPr="0031552C" w:rsidRDefault="00C57EED" w:rsidP="00E362EF">
      <w:bookmarkStart w:id="179" w:name="OLE_LINK80"/>
      <w:bookmarkStart w:id="180" w:name="OLE_LINK81"/>
      <w:r>
        <w:rPr>
          <w:rFonts w:ascii="Calibri" w:hAnsi="Calibri"/>
          <w:highlight w:val="yellow"/>
        </w:rPr>
        <w:t>Aquí se podrán describir todos los méritos adicionales del proyecto, es decir, resultados obtenidos no esperados, que aportan un valor adicional al proyecto (d</w:t>
      </w:r>
      <w:r w:rsidRPr="00C57EED">
        <w:rPr>
          <w:rFonts w:ascii="Calibri" w:hAnsi="Calibri"/>
          <w:highlight w:val="yellow"/>
        </w:rPr>
        <w:t>isponibilidad pública del sistema o los resultados, sitio web, integración de disciplinas, uso de SW libre, elementos de accesibilidad, etc</w:t>
      </w:r>
      <w:r>
        <w:rPr>
          <w:rFonts w:ascii="Calibri" w:hAnsi="Calibri"/>
        </w:rPr>
        <w:t>.)</w:t>
      </w:r>
    </w:p>
    <w:bookmarkEnd w:id="179"/>
    <w:bookmarkEnd w:id="180"/>
    <w:p w14:paraId="3B6EE7CF" w14:textId="77777777" w:rsidR="00E362EF" w:rsidRPr="0031552C" w:rsidRDefault="00E362EF" w:rsidP="00E362EF"/>
    <w:p w14:paraId="3B6EE7D0" w14:textId="77777777" w:rsidR="00E362EF" w:rsidRPr="0031552C" w:rsidRDefault="00E362EF" w:rsidP="00E362EF"/>
    <w:p w14:paraId="3B6EE7D1" w14:textId="77777777" w:rsidR="00E362EF" w:rsidRPr="0031552C" w:rsidRDefault="00E362EF" w:rsidP="00E362EF"/>
    <w:p w14:paraId="3B6EE7D2" w14:textId="77777777" w:rsidR="00E362EF" w:rsidRPr="0031552C" w:rsidRDefault="00E362EF" w:rsidP="00E362EF">
      <w:pPr>
        <w:sectPr w:rsidR="00E362EF" w:rsidRPr="0031552C" w:rsidSect="005741C2">
          <w:type w:val="oddPage"/>
          <w:pgSz w:w="11907" w:h="16840" w:code="9"/>
          <w:pgMar w:top="1304" w:right="1247" w:bottom="1304" w:left="1247" w:header="720" w:footer="720" w:gutter="454"/>
          <w:cols w:space="720"/>
          <w:docGrid w:linePitch="299"/>
        </w:sectPr>
      </w:pPr>
    </w:p>
    <w:bookmarkStart w:id="181" w:name="_Toc164189104"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81"/>
        </w:p>
        <w:sdt>
          <w:sdtPr>
            <w:id w:val="111145805"/>
            <w:bibliography/>
          </w:sdtPr>
          <w:sdtContent>
            <w:p w14:paraId="595CC1FF" w14:textId="77777777" w:rsidR="00707F8B"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17"/>
              </w:tblGrid>
              <w:tr w:rsidR="00707F8B" w14:paraId="59E537F4" w14:textId="77777777">
                <w:trPr>
                  <w:divId w:val="162281231"/>
                  <w:tblCellSpacing w:w="15" w:type="dxa"/>
                </w:trPr>
                <w:tc>
                  <w:tcPr>
                    <w:tcW w:w="50" w:type="pct"/>
                    <w:hideMark/>
                  </w:tcPr>
                  <w:p w14:paraId="43109B6D" w14:textId="08A2672C" w:rsidR="00707F8B" w:rsidRDefault="000D5499">
                    <w:pPr>
                      <w:pStyle w:val="Bibliografa"/>
                      <w:rPr>
                        <w:noProof/>
                        <w:sz w:val="24"/>
                      </w:rPr>
                    </w:pPr>
                    <w:r>
                      <w:rPr>
                        <w:noProof/>
                      </w:rPr>
                      <w:t xml:space="preserve">[1] </w:t>
                    </w:r>
                  </w:p>
                </w:tc>
                <w:tc>
                  <w:tcPr>
                    <w:tcW w:w="0" w:type="auto"/>
                    <w:hideMark/>
                  </w:tcPr>
                  <w:p w14:paraId="6F27834E" w14:textId="77777777" w:rsidR="00707F8B" w:rsidRDefault="000D5499">
                    <w:pPr>
                      <w:pStyle w:val="Bibliografa"/>
                      <w:rPr>
                        <w:noProof/>
                      </w:rPr>
                    </w:pPr>
                    <w:r>
                      <w:rPr>
                        <w:noProof/>
                      </w:rPr>
                      <w:t>«Globamatic,» 15 Mayo 2023. [En línea]. Available: https://www.globamaticmedia.com/que-es-filmaffinity-y-para-que-se-usa/. [Último acceso: 29 Febrero 2024].</w:t>
                    </w:r>
                  </w:p>
                </w:tc>
              </w:tr>
              <w:tr w:rsidR="00707F8B" w14:paraId="668EB102" w14:textId="77777777">
                <w:trPr>
                  <w:divId w:val="162281231"/>
                  <w:tblCellSpacing w:w="15" w:type="dxa"/>
                </w:trPr>
                <w:tc>
                  <w:tcPr>
                    <w:tcW w:w="50" w:type="pct"/>
                    <w:hideMark/>
                  </w:tcPr>
                  <w:p w14:paraId="49A065C7" w14:textId="77777777" w:rsidR="00707F8B" w:rsidRDefault="000D5499">
                    <w:pPr>
                      <w:pStyle w:val="Bibliografa"/>
                      <w:rPr>
                        <w:noProof/>
                      </w:rPr>
                    </w:pPr>
                    <w:r>
                      <w:rPr>
                        <w:noProof/>
                      </w:rPr>
                      <w:t xml:space="preserve">[2] </w:t>
                    </w:r>
                  </w:p>
                </w:tc>
                <w:tc>
                  <w:tcPr>
                    <w:tcW w:w="0" w:type="auto"/>
                    <w:hideMark/>
                  </w:tcPr>
                  <w:p w14:paraId="296D70D7" w14:textId="77777777" w:rsidR="00707F8B" w:rsidRDefault="000D5499">
                    <w:pPr>
                      <w:pStyle w:val="Bibliografa"/>
                      <w:rPr>
                        <w:noProof/>
                      </w:rPr>
                    </w:pPr>
                    <w:r>
                      <w:rPr>
                        <w:noProof/>
                      </w:rPr>
                      <w:t>M. D. Hernández, «Hipertextual,» 18 Enero 2015. [En línea]. Available: https://hipertextual.com/2015/01/aplicaciones-para-seguir-series. [Último acceso: 28 Febrero 2024].</w:t>
                    </w:r>
                  </w:p>
                </w:tc>
              </w:tr>
              <w:tr w:rsidR="00707F8B" w14:paraId="27934781" w14:textId="77777777">
                <w:trPr>
                  <w:divId w:val="162281231"/>
                  <w:tblCellSpacing w:w="15" w:type="dxa"/>
                </w:trPr>
                <w:tc>
                  <w:tcPr>
                    <w:tcW w:w="50" w:type="pct"/>
                    <w:hideMark/>
                  </w:tcPr>
                  <w:p w14:paraId="0B298FD1" w14:textId="77777777" w:rsidR="00707F8B" w:rsidRDefault="000D5499">
                    <w:pPr>
                      <w:pStyle w:val="Bibliografa"/>
                      <w:rPr>
                        <w:noProof/>
                      </w:rPr>
                    </w:pPr>
                    <w:r>
                      <w:rPr>
                        <w:noProof/>
                      </w:rPr>
                      <w:t xml:space="preserve">[3] </w:t>
                    </w:r>
                  </w:p>
                </w:tc>
                <w:tc>
                  <w:tcPr>
                    <w:tcW w:w="0" w:type="auto"/>
                    <w:hideMark/>
                  </w:tcPr>
                  <w:p w14:paraId="547F0297" w14:textId="77777777" w:rsidR="00707F8B" w:rsidRDefault="000D5499">
                    <w:pPr>
                      <w:pStyle w:val="Bibliografa"/>
                      <w:rPr>
                        <w:noProof/>
                      </w:rPr>
                    </w:pPr>
                    <w:r>
                      <w:rPr>
                        <w:noProof/>
                      </w:rPr>
                      <w:t xml:space="preserve">Y. Fernández, «Xataka,» 15 Octubre 2022. [En línea]. </w:t>
                    </w:r>
                    <w:r w:rsidRPr="00AC5E39">
                      <w:rPr>
                        <w:noProof/>
                        <w:lang w:val="en-US"/>
                      </w:rPr>
                      <w:t xml:space="preserve">Available: https://www.xataka.com/basics/14-mejores-servicios-apps-para-seguir-controlar-series-peliculas-que-ves-tener-toda-su-informacion. </w:t>
                    </w:r>
                    <w:r>
                      <w:rPr>
                        <w:noProof/>
                      </w:rPr>
                      <w:t>[Último acceso: 28 Febrero 2024].</w:t>
                    </w:r>
                  </w:p>
                </w:tc>
              </w:tr>
              <w:tr w:rsidR="00707F8B" w14:paraId="1FC0F5F9" w14:textId="77777777">
                <w:trPr>
                  <w:divId w:val="162281231"/>
                  <w:tblCellSpacing w:w="15" w:type="dxa"/>
                </w:trPr>
                <w:tc>
                  <w:tcPr>
                    <w:tcW w:w="50" w:type="pct"/>
                    <w:hideMark/>
                  </w:tcPr>
                  <w:p w14:paraId="582AE1E0" w14:textId="77777777" w:rsidR="00707F8B" w:rsidRDefault="000D5499">
                    <w:pPr>
                      <w:pStyle w:val="Bibliografa"/>
                      <w:rPr>
                        <w:noProof/>
                      </w:rPr>
                    </w:pPr>
                    <w:r>
                      <w:rPr>
                        <w:noProof/>
                      </w:rPr>
                      <w:t xml:space="preserve">[4] </w:t>
                    </w:r>
                  </w:p>
                </w:tc>
                <w:tc>
                  <w:tcPr>
                    <w:tcW w:w="0" w:type="auto"/>
                    <w:hideMark/>
                  </w:tcPr>
                  <w:p w14:paraId="00282931" w14:textId="77777777" w:rsidR="00707F8B" w:rsidRDefault="000D5499">
                    <w:pPr>
                      <w:pStyle w:val="Bibliografa"/>
                      <w:rPr>
                        <w:noProof/>
                      </w:rPr>
                    </w:pPr>
                    <w:r>
                      <w:rPr>
                        <w:noProof/>
                      </w:rPr>
                      <w:t xml:space="preserve">S. Arteaga, «ComputerHoy,» 3 Noviembre 2018. [En línea]. </w:t>
                    </w:r>
                    <w:r w:rsidRPr="00AC5E39">
                      <w:rPr>
                        <w:noProof/>
                        <w:lang w:val="en-US"/>
                      </w:rPr>
                      <w:t xml:space="preserve">Available: https://computerhoy.com/reportajes/entretenimiento/como-llevar-seguimiento-series-que-estas-viendo-320649. </w:t>
                    </w:r>
                    <w:r>
                      <w:rPr>
                        <w:noProof/>
                      </w:rPr>
                      <w:t>[Último acceso: 28 Febrero 2024].</w:t>
                    </w:r>
                  </w:p>
                </w:tc>
              </w:tr>
              <w:tr w:rsidR="00707F8B" w:rsidRPr="00FF7204" w14:paraId="0BFE1B92" w14:textId="77777777">
                <w:trPr>
                  <w:divId w:val="162281231"/>
                  <w:tblCellSpacing w:w="15" w:type="dxa"/>
                </w:trPr>
                <w:tc>
                  <w:tcPr>
                    <w:tcW w:w="50" w:type="pct"/>
                    <w:hideMark/>
                  </w:tcPr>
                  <w:p w14:paraId="48A91BA3" w14:textId="77777777" w:rsidR="00707F8B" w:rsidRDefault="000D5499">
                    <w:pPr>
                      <w:pStyle w:val="Bibliografa"/>
                      <w:rPr>
                        <w:noProof/>
                      </w:rPr>
                    </w:pPr>
                    <w:r>
                      <w:rPr>
                        <w:noProof/>
                      </w:rPr>
                      <w:t xml:space="preserve">[5] </w:t>
                    </w:r>
                  </w:p>
                </w:tc>
                <w:tc>
                  <w:tcPr>
                    <w:tcW w:w="0" w:type="auto"/>
                    <w:hideMark/>
                  </w:tcPr>
                  <w:p w14:paraId="1A961DB3" w14:textId="77777777" w:rsidR="00707F8B" w:rsidRPr="00AC5E39" w:rsidRDefault="000D5499">
                    <w:pPr>
                      <w:pStyle w:val="Bibliografa"/>
                      <w:rPr>
                        <w:noProof/>
                        <w:lang w:val="en-US"/>
                      </w:rPr>
                    </w:pPr>
                    <w:r w:rsidRPr="00AC5E39">
                      <w:rPr>
                        <w:noProof/>
                        <w:lang w:val="en-US"/>
                      </w:rPr>
                      <w:t xml:space="preserve">i. Sommerville, Software Engineering, Pearson, 2016. </w:t>
                    </w:r>
                  </w:p>
                </w:tc>
              </w:tr>
              <w:tr w:rsidR="00707F8B" w14:paraId="7491C1C3" w14:textId="77777777">
                <w:trPr>
                  <w:divId w:val="162281231"/>
                  <w:tblCellSpacing w:w="15" w:type="dxa"/>
                </w:trPr>
                <w:tc>
                  <w:tcPr>
                    <w:tcW w:w="50" w:type="pct"/>
                    <w:hideMark/>
                  </w:tcPr>
                  <w:p w14:paraId="2E7464B7" w14:textId="77777777" w:rsidR="00707F8B" w:rsidRDefault="000D5499">
                    <w:pPr>
                      <w:pStyle w:val="Bibliografa"/>
                      <w:rPr>
                        <w:noProof/>
                      </w:rPr>
                    </w:pPr>
                    <w:r>
                      <w:rPr>
                        <w:noProof/>
                      </w:rPr>
                      <w:t xml:space="preserve">[6] </w:t>
                    </w:r>
                  </w:p>
                </w:tc>
                <w:tc>
                  <w:tcPr>
                    <w:tcW w:w="0" w:type="auto"/>
                    <w:hideMark/>
                  </w:tcPr>
                  <w:p w14:paraId="42488E8E" w14:textId="77777777" w:rsidR="00707F8B" w:rsidRDefault="000D5499">
                    <w:pPr>
                      <w:pStyle w:val="Bibliografa"/>
                      <w:rPr>
                        <w:noProof/>
                      </w:rPr>
                    </w:pPr>
                    <w:r>
                      <w:rPr>
                        <w:noProof/>
                      </w:rPr>
                      <w:t xml:space="preserve">G. Oliver, «GustavoOliver,» 3 Agosto 2020. [En línea]. </w:t>
                    </w:r>
                    <w:r w:rsidRPr="00AC5E39">
                      <w:rPr>
                        <w:noProof/>
                        <w:lang w:val="en-US"/>
                      </w:rPr>
                      <w:t xml:space="preserve">Available: https://gustavoliver.com/cuanto-cuesta-subir-mi-app-en-google-play-y-app-store/. </w:t>
                    </w:r>
                    <w:r>
                      <w:rPr>
                        <w:noProof/>
                      </w:rPr>
                      <w:t>[Último acceso: 24 Febrero 2024].</w:t>
                    </w:r>
                  </w:p>
                </w:tc>
              </w:tr>
              <w:tr w:rsidR="00707F8B" w14:paraId="064D34B7" w14:textId="77777777">
                <w:trPr>
                  <w:divId w:val="162281231"/>
                  <w:tblCellSpacing w:w="15" w:type="dxa"/>
                </w:trPr>
                <w:tc>
                  <w:tcPr>
                    <w:tcW w:w="50" w:type="pct"/>
                    <w:hideMark/>
                  </w:tcPr>
                  <w:p w14:paraId="16C3506D" w14:textId="77777777" w:rsidR="00707F8B" w:rsidRDefault="000D5499">
                    <w:pPr>
                      <w:pStyle w:val="Bibliografa"/>
                      <w:rPr>
                        <w:noProof/>
                      </w:rPr>
                    </w:pPr>
                    <w:r>
                      <w:rPr>
                        <w:noProof/>
                      </w:rPr>
                      <w:t xml:space="preserve">[7] </w:t>
                    </w:r>
                  </w:p>
                </w:tc>
                <w:tc>
                  <w:tcPr>
                    <w:tcW w:w="0" w:type="auto"/>
                    <w:hideMark/>
                  </w:tcPr>
                  <w:p w14:paraId="5DF11F5E" w14:textId="77777777" w:rsidR="00707F8B" w:rsidRDefault="000D5499">
                    <w:pPr>
                      <w:pStyle w:val="Bibliografa"/>
                      <w:rPr>
                        <w:noProof/>
                      </w:rPr>
                    </w:pPr>
                    <w:r>
                      <w:rPr>
                        <w:noProof/>
                      </w:rPr>
                      <w:t>T. Kurek, «Canonical Ubuntu,» 24 Abril 2020. [En línea]. Available: https://ubuntu.com/blog/ubuntu-server-20-04. [Último acceso: 14 Marzo 2024].</w:t>
                    </w:r>
                  </w:p>
                </w:tc>
              </w:tr>
              <w:tr w:rsidR="00707F8B" w14:paraId="73E71734" w14:textId="77777777">
                <w:trPr>
                  <w:divId w:val="162281231"/>
                  <w:tblCellSpacing w:w="15" w:type="dxa"/>
                </w:trPr>
                <w:tc>
                  <w:tcPr>
                    <w:tcW w:w="50" w:type="pct"/>
                    <w:hideMark/>
                  </w:tcPr>
                  <w:p w14:paraId="5AEC029B" w14:textId="77777777" w:rsidR="00707F8B" w:rsidRDefault="000D5499">
                    <w:pPr>
                      <w:pStyle w:val="Bibliografa"/>
                      <w:rPr>
                        <w:noProof/>
                      </w:rPr>
                    </w:pPr>
                    <w:r>
                      <w:rPr>
                        <w:noProof/>
                      </w:rPr>
                      <w:lastRenderedPageBreak/>
                      <w:t xml:space="preserve">[8] </w:t>
                    </w:r>
                  </w:p>
                </w:tc>
                <w:tc>
                  <w:tcPr>
                    <w:tcW w:w="0" w:type="auto"/>
                    <w:hideMark/>
                  </w:tcPr>
                  <w:p w14:paraId="2B2CE201" w14:textId="77777777" w:rsidR="00707F8B" w:rsidRDefault="000D5499">
                    <w:pPr>
                      <w:pStyle w:val="Bibliografa"/>
                      <w:rPr>
                        <w:noProof/>
                      </w:rPr>
                    </w:pPr>
                    <w:r>
                      <w:rPr>
                        <w:noProof/>
                      </w:rPr>
                      <w:t>«tecnofaq,» [En línea]. Available: https://tecnofaq.com/es-docker-mejor-windows-o-linux/. [Último acceso: 14 Marzo 2024].</w:t>
                    </w:r>
                  </w:p>
                </w:tc>
              </w:tr>
              <w:tr w:rsidR="00707F8B" w14:paraId="2B18D682" w14:textId="77777777">
                <w:trPr>
                  <w:divId w:val="162281231"/>
                  <w:tblCellSpacing w:w="15" w:type="dxa"/>
                </w:trPr>
                <w:tc>
                  <w:tcPr>
                    <w:tcW w:w="50" w:type="pct"/>
                    <w:hideMark/>
                  </w:tcPr>
                  <w:p w14:paraId="037213BD" w14:textId="77777777" w:rsidR="00707F8B" w:rsidRDefault="000D5499">
                    <w:pPr>
                      <w:pStyle w:val="Bibliografa"/>
                      <w:rPr>
                        <w:noProof/>
                      </w:rPr>
                    </w:pPr>
                    <w:r>
                      <w:rPr>
                        <w:noProof/>
                      </w:rPr>
                      <w:t xml:space="preserve">[9] </w:t>
                    </w:r>
                  </w:p>
                </w:tc>
                <w:tc>
                  <w:tcPr>
                    <w:tcW w:w="0" w:type="auto"/>
                    <w:hideMark/>
                  </w:tcPr>
                  <w:p w14:paraId="4A6BF813" w14:textId="77777777" w:rsidR="00707F8B" w:rsidRDefault="000D5499">
                    <w:pPr>
                      <w:pStyle w:val="Bibliografa"/>
                      <w:rPr>
                        <w:noProof/>
                      </w:rPr>
                    </w:pPr>
                    <w:r>
                      <w:rPr>
                        <w:noProof/>
                      </w:rPr>
                      <w:t xml:space="preserve">Soloelectronicos, «Soloelectronicos,» 4 Diciembre 2021. [En línea]. </w:t>
                    </w:r>
                    <w:r w:rsidRPr="00AC5E39">
                      <w:rPr>
                        <w:noProof/>
                        <w:lang w:val="en-US"/>
                      </w:rPr>
                      <w:t xml:space="preserve">Available: https://soloelectronicos.com/2021/12/04/configuracion-de-docker-para-windows-y-wsl-para-funcionar-sin-problemas/?utm_content=cmp-true. </w:t>
                    </w:r>
                    <w:r>
                      <w:rPr>
                        <w:noProof/>
                      </w:rPr>
                      <w:t>[Último acceso: 14 Marzo 2024].</w:t>
                    </w:r>
                  </w:p>
                </w:tc>
              </w:tr>
              <w:tr w:rsidR="00707F8B" w14:paraId="1474D126" w14:textId="77777777">
                <w:trPr>
                  <w:divId w:val="162281231"/>
                  <w:tblCellSpacing w:w="15" w:type="dxa"/>
                </w:trPr>
                <w:tc>
                  <w:tcPr>
                    <w:tcW w:w="50" w:type="pct"/>
                    <w:hideMark/>
                  </w:tcPr>
                  <w:p w14:paraId="72E9F863" w14:textId="77777777" w:rsidR="00707F8B" w:rsidRDefault="000D5499">
                    <w:pPr>
                      <w:pStyle w:val="Bibliografa"/>
                      <w:rPr>
                        <w:noProof/>
                      </w:rPr>
                    </w:pPr>
                    <w:r>
                      <w:rPr>
                        <w:noProof/>
                      </w:rPr>
                      <w:t xml:space="preserve">[10] </w:t>
                    </w:r>
                  </w:p>
                </w:tc>
                <w:tc>
                  <w:tcPr>
                    <w:tcW w:w="0" w:type="auto"/>
                    <w:hideMark/>
                  </w:tcPr>
                  <w:p w14:paraId="14EAF2E4" w14:textId="77777777" w:rsidR="00707F8B" w:rsidRDefault="000D5499">
                    <w:pPr>
                      <w:pStyle w:val="Bibliografa"/>
                      <w:rPr>
                        <w:noProof/>
                      </w:rPr>
                    </w:pPr>
                    <w:r>
                      <w:rPr>
                        <w:noProof/>
                      </w:rPr>
                      <w:t>ChatGPT, «Chat GPT,» [En línea]. Available: https://chat.openai.com/share/8f746a94-67ec-499b-a058-0ec28e9f0f4d. [Último acceso: 26 Marzo 2024].</w:t>
                    </w:r>
                  </w:p>
                </w:tc>
              </w:tr>
              <w:tr w:rsidR="00707F8B" w14:paraId="3E690D0D" w14:textId="77777777">
                <w:trPr>
                  <w:divId w:val="162281231"/>
                  <w:tblCellSpacing w:w="15" w:type="dxa"/>
                </w:trPr>
                <w:tc>
                  <w:tcPr>
                    <w:tcW w:w="50" w:type="pct"/>
                    <w:hideMark/>
                  </w:tcPr>
                  <w:p w14:paraId="60885ABF" w14:textId="77777777" w:rsidR="00707F8B" w:rsidRDefault="000D5499">
                    <w:pPr>
                      <w:pStyle w:val="Bibliografa"/>
                      <w:rPr>
                        <w:noProof/>
                      </w:rPr>
                    </w:pPr>
                    <w:r>
                      <w:rPr>
                        <w:noProof/>
                      </w:rPr>
                      <w:t xml:space="preserve">[11] </w:t>
                    </w:r>
                  </w:p>
                </w:tc>
                <w:tc>
                  <w:tcPr>
                    <w:tcW w:w="0" w:type="auto"/>
                    <w:hideMark/>
                  </w:tcPr>
                  <w:p w14:paraId="6A0E3736" w14:textId="77777777" w:rsidR="00707F8B" w:rsidRDefault="000D5499">
                    <w:pPr>
                      <w:pStyle w:val="Bibliografa"/>
                      <w:rPr>
                        <w:noProof/>
                      </w:rPr>
                    </w:pPr>
                    <w:r>
                      <w:rPr>
                        <w:noProof/>
                      </w:rPr>
                      <w:t xml:space="preserve">C. R. Serrano, APRENDE REACT NATIVE DESDE CEROEN ESPAÑOL: DESARROLLA APLICACIONES HIBRIDAS Y HERMOSAS CON JAVASCRIPT, 2021. </w:t>
                    </w:r>
                  </w:p>
                </w:tc>
              </w:tr>
              <w:tr w:rsidR="00707F8B" w14:paraId="02108A18" w14:textId="77777777">
                <w:trPr>
                  <w:divId w:val="162281231"/>
                  <w:tblCellSpacing w:w="15" w:type="dxa"/>
                </w:trPr>
                <w:tc>
                  <w:tcPr>
                    <w:tcW w:w="50" w:type="pct"/>
                    <w:hideMark/>
                  </w:tcPr>
                  <w:p w14:paraId="5F267DEB" w14:textId="77777777" w:rsidR="00707F8B" w:rsidRDefault="000D5499">
                    <w:pPr>
                      <w:pStyle w:val="Bibliografa"/>
                      <w:rPr>
                        <w:noProof/>
                      </w:rPr>
                    </w:pPr>
                    <w:r>
                      <w:rPr>
                        <w:noProof/>
                      </w:rPr>
                      <w:t xml:space="preserve">[12] </w:t>
                    </w:r>
                  </w:p>
                </w:tc>
                <w:tc>
                  <w:tcPr>
                    <w:tcW w:w="0" w:type="auto"/>
                    <w:hideMark/>
                  </w:tcPr>
                  <w:p w14:paraId="62B9842C" w14:textId="77777777" w:rsidR="00707F8B" w:rsidRDefault="000D5499">
                    <w:pPr>
                      <w:pStyle w:val="Bibliografa"/>
                      <w:rPr>
                        <w:noProof/>
                      </w:rPr>
                    </w:pPr>
                    <w:r>
                      <w:rPr>
                        <w:noProof/>
                      </w:rPr>
                      <w:t>Expo, «Expo,» [En línea]. Available: https://docs.expo.dev/tutorial/create-your-first-app/. [Último acceso: 27 Marzo 2024].</w:t>
                    </w:r>
                  </w:p>
                </w:tc>
              </w:tr>
              <w:tr w:rsidR="00707F8B" w14:paraId="3D3CC9DD" w14:textId="77777777">
                <w:trPr>
                  <w:divId w:val="162281231"/>
                  <w:tblCellSpacing w:w="15" w:type="dxa"/>
                </w:trPr>
                <w:tc>
                  <w:tcPr>
                    <w:tcW w:w="50" w:type="pct"/>
                    <w:hideMark/>
                  </w:tcPr>
                  <w:p w14:paraId="4F8E62BB" w14:textId="77777777" w:rsidR="00707F8B" w:rsidRDefault="000D5499">
                    <w:pPr>
                      <w:pStyle w:val="Bibliografa"/>
                      <w:rPr>
                        <w:noProof/>
                      </w:rPr>
                    </w:pPr>
                    <w:r>
                      <w:rPr>
                        <w:noProof/>
                      </w:rPr>
                      <w:t xml:space="preserve">[13] </w:t>
                    </w:r>
                  </w:p>
                </w:tc>
                <w:tc>
                  <w:tcPr>
                    <w:tcW w:w="0" w:type="auto"/>
                    <w:hideMark/>
                  </w:tcPr>
                  <w:p w14:paraId="246E79A1" w14:textId="77777777" w:rsidR="00707F8B" w:rsidRDefault="000D5499">
                    <w:pPr>
                      <w:pStyle w:val="Bibliografa"/>
                      <w:rPr>
                        <w:noProof/>
                      </w:rPr>
                    </w:pPr>
                    <w:r>
                      <w:rPr>
                        <w:noProof/>
                      </w:rPr>
                      <w:t>Brandlogos.net, «Pinterest,» [En línea]. Available: https://i.pinimg.com/736x/e1/78/1b/e1781bc61a928d061d15cd9f1d78fa88.jpg. [Último acceso: 24 Febrero 2024].</w:t>
                    </w:r>
                  </w:p>
                </w:tc>
              </w:tr>
              <w:tr w:rsidR="00707F8B" w14:paraId="6486E2DB" w14:textId="77777777">
                <w:trPr>
                  <w:divId w:val="162281231"/>
                  <w:tblCellSpacing w:w="15" w:type="dxa"/>
                </w:trPr>
                <w:tc>
                  <w:tcPr>
                    <w:tcW w:w="50" w:type="pct"/>
                    <w:hideMark/>
                  </w:tcPr>
                  <w:p w14:paraId="6018FBD9" w14:textId="77777777" w:rsidR="00707F8B" w:rsidRDefault="000D5499">
                    <w:pPr>
                      <w:pStyle w:val="Bibliografa"/>
                      <w:rPr>
                        <w:noProof/>
                      </w:rPr>
                    </w:pPr>
                    <w:r>
                      <w:rPr>
                        <w:noProof/>
                      </w:rPr>
                      <w:t xml:space="preserve">[14] </w:t>
                    </w:r>
                  </w:p>
                </w:tc>
                <w:tc>
                  <w:tcPr>
                    <w:tcW w:w="0" w:type="auto"/>
                    <w:hideMark/>
                  </w:tcPr>
                  <w:p w14:paraId="3982A87F" w14:textId="77777777" w:rsidR="00707F8B" w:rsidRDefault="000D5499">
                    <w:pPr>
                      <w:pStyle w:val="Bibliografa"/>
                      <w:rPr>
                        <w:noProof/>
                      </w:rPr>
                    </w:pPr>
                    <w:r>
                      <w:rPr>
                        <w:noProof/>
                      </w:rPr>
                      <w:t>«Wikipedia,» [En línea]. Available: https://en.wikipedia.org/wiki/React_Native. [Último acceso: 24 Febrero 2024].</w:t>
                    </w:r>
                  </w:p>
                </w:tc>
              </w:tr>
              <w:tr w:rsidR="00707F8B" w14:paraId="0B575A39" w14:textId="77777777">
                <w:trPr>
                  <w:divId w:val="162281231"/>
                  <w:tblCellSpacing w:w="15" w:type="dxa"/>
                </w:trPr>
                <w:tc>
                  <w:tcPr>
                    <w:tcW w:w="50" w:type="pct"/>
                    <w:hideMark/>
                  </w:tcPr>
                  <w:p w14:paraId="25B9D9C8" w14:textId="77777777" w:rsidR="00707F8B" w:rsidRDefault="000D5499">
                    <w:pPr>
                      <w:pStyle w:val="Bibliografa"/>
                      <w:rPr>
                        <w:noProof/>
                      </w:rPr>
                    </w:pPr>
                    <w:r>
                      <w:rPr>
                        <w:noProof/>
                      </w:rPr>
                      <w:t xml:space="preserve">[15] </w:t>
                    </w:r>
                  </w:p>
                </w:tc>
                <w:tc>
                  <w:tcPr>
                    <w:tcW w:w="0" w:type="auto"/>
                    <w:hideMark/>
                  </w:tcPr>
                  <w:p w14:paraId="65E4888C" w14:textId="77777777" w:rsidR="00707F8B" w:rsidRDefault="000D5499">
                    <w:pPr>
                      <w:pStyle w:val="Bibliografa"/>
                      <w:rPr>
                        <w:noProof/>
                      </w:rPr>
                    </w:pPr>
                    <w:r>
                      <w:rPr>
                        <w:noProof/>
                      </w:rPr>
                      <w:t>Expo. [En línea]. Available: https://play.google.com/store/apps/details?id=host.exp.exponent&amp;hl=es. [Último acceso: 24 Febrero 2024].</w:t>
                    </w:r>
                  </w:p>
                </w:tc>
              </w:tr>
              <w:tr w:rsidR="00707F8B" w14:paraId="3549B2FD" w14:textId="77777777">
                <w:trPr>
                  <w:divId w:val="162281231"/>
                  <w:tblCellSpacing w:w="15" w:type="dxa"/>
                </w:trPr>
                <w:tc>
                  <w:tcPr>
                    <w:tcW w:w="50" w:type="pct"/>
                    <w:hideMark/>
                  </w:tcPr>
                  <w:p w14:paraId="312CFDBF" w14:textId="77777777" w:rsidR="00707F8B" w:rsidRDefault="000D5499">
                    <w:pPr>
                      <w:pStyle w:val="Bibliografa"/>
                      <w:rPr>
                        <w:noProof/>
                      </w:rPr>
                    </w:pPr>
                    <w:r>
                      <w:rPr>
                        <w:noProof/>
                      </w:rPr>
                      <w:t xml:space="preserve">[16] </w:t>
                    </w:r>
                  </w:p>
                </w:tc>
                <w:tc>
                  <w:tcPr>
                    <w:tcW w:w="0" w:type="auto"/>
                    <w:hideMark/>
                  </w:tcPr>
                  <w:p w14:paraId="260F5557" w14:textId="77777777" w:rsidR="00707F8B" w:rsidRDefault="000D5499">
                    <w:pPr>
                      <w:pStyle w:val="Bibliografa"/>
                      <w:rPr>
                        <w:noProof/>
                      </w:rPr>
                    </w:pPr>
                    <w:r>
                      <w:rPr>
                        <w:noProof/>
                      </w:rPr>
                      <w:t>«WorldVectorLogo,» [En línea]. Available: https://worldvectorlogo.com/es/logo/docker-4. [Último acceso: 24 Febrero 2024].</w:t>
                    </w:r>
                  </w:p>
                </w:tc>
              </w:tr>
              <w:tr w:rsidR="00707F8B" w14:paraId="43982295" w14:textId="77777777">
                <w:trPr>
                  <w:divId w:val="162281231"/>
                  <w:tblCellSpacing w:w="15" w:type="dxa"/>
                </w:trPr>
                <w:tc>
                  <w:tcPr>
                    <w:tcW w:w="50" w:type="pct"/>
                    <w:hideMark/>
                  </w:tcPr>
                  <w:p w14:paraId="67645937" w14:textId="77777777" w:rsidR="00707F8B" w:rsidRDefault="000D5499">
                    <w:pPr>
                      <w:pStyle w:val="Bibliografa"/>
                      <w:rPr>
                        <w:noProof/>
                      </w:rPr>
                    </w:pPr>
                    <w:r>
                      <w:rPr>
                        <w:noProof/>
                      </w:rPr>
                      <w:t xml:space="preserve">[17] </w:t>
                    </w:r>
                  </w:p>
                </w:tc>
                <w:tc>
                  <w:tcPr>
                    <w:tcW w:w="0" w:type="auto"/>
                    <w:hideMark/>
                  </w:tcPr>
                  <w:p w14:paraId="0FBF93DC" w14:textId="77777777" w:rsidR="00707F8B" w:rsidRDefault="000D5499">
                    <w:pPr>
                      <w:pStyle w:val="Bibliografa"/>
                      <w:rPr>
                        <w:noProof/>
                      </w:rPr>
                    </w:pPr>
                    <w:r>
                      <w:rPr>
                        <w:noProof/>
                      </w:rPr>
                      <w:t>«MariaDB,» [En línea]. Available: https://mariadb.com/about-us/logos/. [Último acceso: 24 Febrero 2024].</w:t>
                    </w:r>
                  </w:p>
                </w:tc>
              </w:tr>
              <w:tr w:rsidR="00707F8B" w14:paraId="30FAF364" w14:textId="77777777">
                <w:trPr>
                  <w:divId w:val="162281231"/>
                  <w:tblCellSpacing w:w="15" w:type="dxa"/>
                </w:trPr>
                <w:tc>
                  <w:tcPr>
                    <w:tcW w:w="50" w:type="pct"/>
                    <w:hideMark/>
                  </w:tcPr>
                  <w:p w14:paraId="3E7388CB" w14:textId="77777777" w:rsidR="00707F8B" w:rsidRDefault="000D5499">
                    <w:pPr>
                      <w:pStyle w:val="Bibliografa"/>
                      <w:rPr>
                        <w:noProof/>
                      </w:rPr>
                    </w:pPr>
                    <w:r>
                      <w:rPr>
                        <w:noProof/>
                      </w:rPr>
                      <w:t xml:space="preserve">[18] </w:t>
                    </w:r>
                  </w:p>
                </w:tc>
                <w:tc>
                  <w:tcPr>
                    <w:tcW w:w="0" w:type="auto"/>
                    <w:hideMark/>
                  </w:tcPr>
                  <w:p w14:paraId="7153A557" w14:textId="77777777" w:rsidR="00707F8B" w:rsidRDefault="000D5499">
                    <w:pPr>
                      <w:pStyle w:val="Bibliografa"/>
                      <w:rPr>
                        <w:noProof/>
                      </w:rPr>
                    </w:pPr>
                    <w:r>
                      <w:rPr>
                        <w:noProof/>
                      </w:rPr>
                      <w:t xml:space="preserve">A. Cahete, 5 Enero 2021. [En línea]. </w:t>
                    </w:r>
                    <w:r w:rsidRPr="00AC5E39">
                      <w:rPr>
                        <w:noProof/>
                        <w:lang w:val="en-US"/>
                      </w:rPr>
                      <w:t xml:space="preserve">Available: https://adrianocahete.medium.com/design-for-opensource-phpmyadmin-8b0bd8b800d3. </w:t>
                    </w:r>
                    <w:r>
                      <w:rPr>
                        <w:noProof/>
                      </w:rPr>
                      <w:t>[Último acceso: 24 Febrero 2024].</w:t>
                    </w:r>
                  </w:p>
                </w:tc>
              </w:tr>
              <w:tr w:rsidR="00707F8B" w14:paraId="051FD593" w14:textId="77777777">
                <w:trPr>
                  <w:divId w:val="162281231"/>
                  <w:tblCellSpacing w:w="15" w:type="dxa"/>
                </w:trPr>
                <w:tc>
                  <w:tcPr>
                    <w:tcW w:w="50" w:type="pct"/>
                    <w:hideMark/>
                  </w:tcPr>
                  <w:p w14:paraId="265815AD" w14:textId="77777777" w:rsidR="00707F8B" w:rsidRDefault="000D5499">
                    <w:pPr>
                      <w:pStyle w:val="Bibliografa"/>
                      <w:rPr>
                        <w:noProof/>
                      </w:rPr>
                    </w:pPr>
                    <w:r>
                      <w:rPr>
                        <w:noProof/>
                      </w:rPr>
                      <w:lastRenderedPageBreak/>
                      <w:t xml:space="preserve">[19] </w:t>
                    </w:r>
                  </w:p>
                </w:tc>
                <w:tc>
                  <w:tcPr>
                    <w:tcW w:w="0" w:type="auto"/>
                    <w:hideMark/>
                  </w:tcPr>
                  <w:p w14:paraId="1C44593A" w14:textId="77777777" w:rsidR="00707F8B" w:rsidRDefault="000D5499">
                    <w:pPr>
                      <w:pStyle w:val="Bibliografa"/>
                      <w:rPr>
                        <w:noProof/>
                      </w:rPr>
                    </w:pPr>
                    <w:r>
                      <w:rPr>
                        <w:noProof/>
                      </w:rPr>
                      <w:t>«Facebook,» [En línea]. Available: https://www.facebook.com/themoviedb/?locale=es_LA. [Último acceso: 24 Febrero 2024].</w:t>
                    </w:r>
                  </w:p>
                </w:tc>
              </w:tr>
            </w:tbl>
            <w:p w14:paraId="3151112A" w14:textId="77777777" w:rsidR="00707F8B" w:rsidRDefault="00707F8B">
              <w:pPr>
                <w:divId w:val="162281231"/>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5741C2">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82" w:name="_Toc164189105"/>
      <w:r w:rsidRPr="0031552C">
        <w:rPr>
          <w:noProof w:val="0"/>
        </w:rPr>
        <w:lastRenderedPageBreak/>
        <w:t xml:space="preserve">Anexo A: </w:t>
      </w:r>
      <w:r w:rsidR="00BE3F43">
        <w:rPr>
          <w:noProof w:val="0"/>
        </w:rPr>
        <w:t>Requisitos de Usuario</w:t>
      </w:r>
      <w:bookmarkEnd w:id="182"/>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183" w:name="_Toc164189106"/>
      <w:r>
        <w:t>Requisitos Funcionales</w:t>
      </w:r>
      <w:bookmarkEnd w:id="183"/>
    </w:p>
    <w:p w14:paraId="219A59D1" w14:textId="15FE115D" w:rsidR="00F13E34" w:rsidRDefault="00661F0B" w:rsidP="00F13E34">
      <w:r w:rsidRPr="00661F0B">
        <w:t xml:space="preserve">Los </w:t>
      </w:r>
      <w:commentRangeStart w:id="184"/>
      <w:r w:rsidRPr="00661F0B">
        <w:t xml:space="preserve">requisitos funcionales </w:t>
      </w:r>
      <w:commentRangeEnd w:id="184"/>
      <w:r w:rsidR="00DF2EA9">
        <w:rPr>
          <w:rStyle w:val="Refdecomentario"/>
        </w:rPr>
        <w:commentReference w:id="184"/>
      </w:r>
      <w:r w:rsidRPr="00661F0B">
        <w:t>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proofErr w:type="gramStart"/>
            <w:r w:rsidRPr="0041758D">
              <w:rPr>
                <w:i/>
                <w:iCs/>
              </w:rPr>
              <w:t>spoilers</w:t>
            </w:r>
            <w:proofErr w:type="gramEnd"/>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185" w:name="_Toc164158581"/>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185"/>
    </w:p>
    <w:p w14:paraId="09376D42" w14:textId="4CC2E7BB" w:rsidR="00767275" w:rsidRDefault="00E87D7C" w:rsidP="00767275">
      <w:pPr>
        <w:pStyle w:val="Ttulo2"/>
        <w:numPr>
          <w:ilvl w:val="0"/>
          <w:numId w:val="0"/>
        </w:numPr>
      </w:pPr>
      <w:bookmarkStart w:id="186" w:name="_Toc164189107"/>
      <w:r>
        <w:t>Requisitos No Funcionales</w:t>
      </w:r>
      <w:bookmarkEnd w:id="186"/>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5741C2">
          <w:type w:val="oddPage"/>
          <w:pgSz w:w="11907" w:h="16840" w:code="9"/>
          <w:pgMar w:top="1304" w:right="1247" w:bottom="1304" w:left="1247" w:header="720" w:footer="720" w:gutter="454"/>
          <w:cols w:space="720"/>
          <w:docGrid w:linePitch="299"/>
        </w:sectPr>
      </w:pPr>
      <w:bookmarkStart w:id="187" w:name="_Toc164158582"/>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187"/>
    </w:p>
    <w:p w14:paraId="6661DF70" w14:textId="77777777" w:rsidR="00DF2EA9" w:rsidRDefault="00DF2EA9" w:rsidP="00DF2EA9"/>
    <w:p w14:paraId="610FD657" w14:textId="4E936FFE" w:rsidR="00DF2EA9" w:rsidRDefault="00D03450" w:rsidP="00A17BB3">
      <w:pPr>
        <w:pStyle w:val="Ttulo1"/>
        <w:numPr>
          <w:ilvl w:val="0"/>
          <w:numId w:val="0"/>
        </w:numPr>
      </w:pPr>
      <w:bookmarkStart w:id="188" w:name="_Toc164189108"/>
      <w:bookmarkStart w:id="189" w:name="OLE_LINK95"/>
      <w:bookmarkStart w:id="190" w:name="OLE_LINK96"/>
      <w:r>
        <w:t xml:space="preserve">Anexo B: Diseño </w:t>
      </w:r>
      <w:r w:rsidR="00BF2520">
        <w:t>de la Aplicación</w:t>
      </w:r>
      <w:bookmarkEnd w:id="188"/>
    </w:p>
    <w:bookmarkEnd w:id="189"/>
    <w:bookmarkEnd w:id="190"/>
    <w:p w14:paraId="4E6BABF5" w14:textId="77777777" w:rsidR="007D1254" w:rsidRDefault="007D1254" w:rsidP="007D1254">
      <w:pPr>
        <w:pStyle w:val="Ttulo1"/>
        <w:numPr>
          <w:ilvl w:val="0"/>
          <w:numId w:val="0"/>
        </w:numPr>
        <w:ind w:left="360"/>
        <w:jc w:val="both"/>
        <w:sectPr w:rsidR="007D1254" w:rsidSect="005741C2">
          <w:type w:val="oddPage"/>
          <w:pgSz w:w="11907" w:h="16840" w:code="9"/>
          <w:pgMar w:top="1304" w:right="1247" w:bottom="1304" w:left="1247" w:header="720" w:footer="720" w:gutter="454"/>
          <w:cols w:space="720"/>
          <w:docGrid w:linePitch="299"/>
        </w:sectPr>
      </w:pPr>
    </w:p>
    <w:p w14:paraId="1F82EFF4" w14:textId="72A484A9" w:rsidR="00A504A3" w:rsidRDefault="00A504A3" w:rsidP="00A504A3">
      <w:pPr>
        <w:pStyle w:val="Ttulo1"/>
        <w:numPr>
          <w:ilvl w:val="0"/>
          <w:numId w:val="0"/>
        </w:numPr>
        <w:ind w:left="360"/>
      </w:pPr>
      <w:bookmarkStart w:id="191" w:name="_Toc164189109"/>
      <w:r>
        <w:lastRenderedPageBreak/>
        <w:t xml:space="preserve">Anexo </w:t>
      </w:r>
      <w:r w:rsidR="009553B8">
        <w:t>C</w:t>
      </w:r>
      <w:r>
        <w:t>: Detalles BBDD</w:t>
      </w:r>
      <w:bookmarkEnd w:id="191"/>
    </w:p>
    <w:p w14:paraId="77E96145" w14:textId="77777777" w:rsidR="00A504A3" w:rsidRDefault="00A504A3" w:rsidP="00A504A3"/>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143000" cy="1714500"/>
                    </a:xfrm>
                    <a:prstGeom prst="rect">
                      <a:avLst/>
                    </a:prstGeom>
                  </pic:spPr>
                </pic:pic>
              </a:graphicData>
            </a:graphic>
          </wp:inline>
        </w:drawing>
      </w:r>
    </w:p>
    <w:p w14:paraId="38E908C0" w14:textId="77777777" w:rsidR="00A504A3" w:rsidRDefault="00A504A3" w:rsidP="00A504A3">
      <w:pPr>
        <w:pStyle w:val="Descripcin"/>
        <w:jc w:val="center"/>
      </w:pPr>
      <w:bookmarkStart w:id="192" w:name="_Toc162954934"/>
      <w:r>
        <w:t xml:space="preserve">Ilustración </w:t>
      </w:r>
      <w:r>
        <w:fldChar w:fldCharType="begin"/>
      </w:r>
      <w:r>
        <w:instrText xml:space="preserve"> SEQ Ilustración \* ARABIC </w:instrText>
      </w:r>
      <w:r>
        <w:fldChar w:fldCharType="separate"/>
      </w:r>
      <w:r>
        <w:rPr>
          <w:noProof/>
        </w:rPr>
        <w:t>1</w:t>
      </w:r>
      <w:r>
        <w:fldChar w:fldCharType="end"/>
      </w:r>
      <w:r>
        <w:t>: Tabla Usuarios. Elaboración Propia</w:t>
      </w:r>
      <w:bookmarkEnd w:id="192"/>
    </w:p>
    <w:p w14:paraId="5F016F89" w14:textId="77777777" w:rsidR="00A504A3" w:rsidRDefault="00A504A3" w:rsidP="00A504A3">
      <w:r>
        <w:t>Para gestionar la complejidad de las relaciones entre usuarios y grupos, se emplea la tabla "</w:t>
      </w:r>
      <w:proofErr w:type="spellStart"/>
      <w:r>
        <w:t>Usuario_Grupo</w:t>
      </w:r>
      <w:proofErr w:type="spellEnd"/>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43000" cy="863600"/>
                    </a:xfrm>
                    <a:prstGeom prst="rect">
                      <a:avLst/>
                    </a:prstGeom>
                  </pic:spPr>
                </pic:pic>
              </a:graphicData>
            </a:graphic>
          </wp:inline>
        </w:drawing>
      </w:r>
    </w:p>
    <w:p w14:paraId="6580B687" w14:textId="77777777" w:rsidR="00A504A3" w:rsidRDefault="00A504A3" w:rsidP="00A504A3">
      <w:pPr>
        <w:pStyle w:val="Descripcin"/>
        <w:jc w:val="center"/>
      </w:pPr>
      <w:bookmarkStart w:id="193" w:name="_Toc162954935"/>
      <w:r>
        <w:t xml:space="preserve">Ilustración </w:t>
      </w:r>
      <w:r>
        <w:fldChar w:fldCharType="begin"/>
      </w:r>
      <w:r>
        <w:instrText xml:space="preserve"> SEQ Ilustración \* ARABIC </w:instrText>
      </w:r>
      <w:r>
        <w:fldChar w:fldCharType="separate"/>
      </w:r>
      <w:r>
        <w:rPr>
          <w:noProof/>
        </w:rPr>
        <w:t>2</w:t>
      </w:r>
      <w:r>
        <w:fldChar w:fldCharType="end"/>
      </w:r>
      <w:r>
        <w:t xml:space="preserve">: Tabla </w:t>
      </w:r>
      <w:proofErr w:type="spellStart"/>
      <w:r>
        <w:t>Usuario_Grupo</w:t>
      </w:r>
      <w:proofErr w:type="spellEnd"/>
      <w:r>
        <w:t>. Elaboración Propia</w:t>
      </w:r>
      <w:bookmarkEnd w:id="193"/>
    </w:p>
    <w:p w14:paraId="15E74877" w14:textId="77777777" w:rsidR="00A504A3" w:rsidRDefault="00A504A3" w:rsidP="00A504A3">
      <w:r>
        <w:t>Por otro lado, la tabla "Grupos" se dedica exclusivamente a almacenar la información de los grupos formados por los usuarios. Cada entrada en esta tabla contiene el identificador único del grupo y su nombre, lo que permite una identificación clara y directa de cada colectivo dentro del sistema.</w:t>
      </w:r>
    </w:p>
    <w:p w14:paraId="64D3B487" w14:textId="77777777" w:rsidR="00A504A3" w:rsidRDefault="00A504A3" w:rsidP="00A504A3">
      <w:pPr>
        <w:keepNext/>
        <w:jc w:val="center"/>
      </w:pPr>
      <w:r>
        <w:rPr>
          <w:noProof/>
        </w:rPr>
        <w:drawing>
          <wp:inline distT="0" distB="0" distL="0" distR="0" wp14:anchorId="6A66A9B2" wp14:editId="7F8908CC">
            <wp:extent cx="1143000" cy="863600"/>
            <wp:effectExtent l="0" t="0" r="0" b="0"/>
            <wp:docPr id="15190303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034" name="Gráfico 15190303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143000" cy="863600"/>
                    </a:xfrm>
                    <a:prstGeom prst="rect">
                      <a:avLst/>
                    </a:prstGeom>
                  </pic:spPr>
                </pic:pic>
              </a:graphicData>
            </a:graphic>
          </wp:inline>
        </w:drawing>
      </w:r>
    </w:p>
    <w:p w14:paraId="28C17AD5" w14:textId="77777777" w:rsidR="00A504A3" w:rsidRDefault="00A504A3" w:rsidP="00A504A3">
      <w:pPr>
        <w:pStyle w:val="Descripcin"/>
        <w:jc w:val="center"/>
      </w:pPr>
      <w:bookmarkStart w:id="194" w:name="_Toc162954936"/>
      <w:r>
        <w:t xml:space="preserve">Ilustración </w:t>
      </w:r>
      <w:r>
        <w:fldChar w:fldCharType="begin"/>
      </w:r>
      <w:r>
        <w:instrText xml:space="preserve"> SEQ Ilustración \* ARABIC </w:instrText>
      </w:r>
      <w:r>
        <w:fldChar w:fldCharType="separate"/>
      </w:r>
      <w:r>
        <w:rPr>
          <w:noProof/>
        </w:rPr>
        <w:t>3</w:t>
      </w:r>
      <w:r>
        <w:fldChar w:fldCharType="end"/>
      </w:r>
      <w:r>
        <w:t>: Tabla Grupos. Elaboración Propia</w:t>
      </w:r>
      <w:bookmarkEnd w:id="194"/>
    </w:p>
    <w:p w14:paraId="2192046A" w14:textId="77777777" w:rsidR="00A504A3" w:rsidRDefault="00A504A3" w:rsidP="00A504A3">
      <w:r>
        <w:lastRenderedPageBreak/>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43000" cy="863600"/>
                    </a:xfrm>
                    <a:prstGeom prst="rect">
                      <a:avLst/>
                    </a:prstGeom>
                  </pic:spPr>
                </pic:pic>
              </a:graphicData>
            </a:graphic>
          </wp:inline>
        </w:drawing>
      </w:r>
    </w:p>
    <w:p w14:paraId="586B4D49" w14:textId="77777777" w:rsidR="00A504A3" w:rsidRDefault="00A504A3" w:rsidP="00A504A3">
      <w:pPr>
        <w:pStyle w:val="Descripcin"/>
        <w:jc w:val="center"/>
      </w:pPr>
      <w:bookmarkStart w:id="195" w:name="_Toc162954937"/>
      <w:r>
        <w:t xml:space="preserve">Ilustración </w:t>
      </w:r>
      <w:r>
        <w:fldChar w:fldCharType="begin"/>
      </w:r>
      <w:r>
        <w:instrText xml:space="preserve"> SEQ Ilustración \* ARABIC </w:instrText>
      </w:r>
      <w:r>
        <w:fldChar w:fldCharType="separate"/>
      </w:r>
      <w:r>
        <w:rPr>
          <w:noProof/>
        </w:rPr>
        <w:t>4</w:t>
      </w:r>
      <w:r>
        <w:fldChar w:fldCharType="end"/>
      </w:r>
      <w:r>
        <w:t>: Tabla Series. Elaboración Propia</w:t>
      </w:r>
      <w:bookmarkEnd w:id="195"/>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091929" cy="1637894"/>
                    </a:xfrm>
                    <a:prstGeom prst="rect">
                      <a:avLst/>
                    </a:prstGeom>
                  </pic:spPr>
                </pic:pic>
              </a:graphicData>
            </a:graphic>
          </wp:inline>
        </w:drawing>
      </w:r>
    </w:p>
    <w:p w14:paraId="3E74FA55" w14:textId="77777777" w:rsidR="00A504A3" w:rsidRDefault="00A504A3" w:rsidP="00A504A3">
      <w:pPr>
        <w:pStyle w:val="Descripcin"/>
        <w:jc w:val="center"/>
      </w:pPr>
      <w:bookmarkStart w:id="196" w:name="_Toc162954938"/>
      <w:r>
        <w:t xml:space="preserve">Ilustración </w:t>
      </w:r>
      <w:r>
        <w:fldChar w:fldCharType="begin"/>
      </w:r>
      <w:r>
        <w:instrText xml:space="preserve"> SEQ Ilustración \* ARABIC </w:instrText>
      </w:r>
      <w:r>
        <w:fldChar w:fldCharType="separate"/>
      </w:r>
      <w:r>
        <w:rPr>
          <w:noProof/>
        </w:rPr>
        <w:t>5</w:t>
      </w:r>
      <w:r>
        <w:fldChar w:fldCharType="end"/>
      </w:r>
      <w:r>
        <w:t>: Tabla Capítulos. Elaboración Propia</w:t>
      </w:r>
      <w:bookmarkEnd w:id="196"/>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143000" cy="1143000"/>
                    </a:xfrm>
                    <a:prstGeom prst="rect">
                      <a:avLst/>
                    </a:prstGeom>
                  </pic:spPr>
                </pic:pic>
              </a:graphicData>
            </a:graphic>
          </wp:inline>
        </w:drawing>
      </w:r>
    </w:p>
    <w:p w14:paraId="45E54F63" w14:textId="77777777" w:rsidR="00A504A3" w:rsidRDefault="00A504A3" w:rsidP="00A504A3">
      <w:pPr>
        <w:pStyle w:val="Descripcin"/>
        <w:jc w:val="center"/>
      </w:pPr>
      <w:bookmarkStart w:id="197" w:name="_Toc162954939"/>
      <w:r>
        <w:t xml:space="preserve">Ilustración </w:t>
      </w:r>
      <w:r>
        <w:fldChar w:fldCharType="begin"/>
      </w:r>
      <w:r>
        <w:instrText xml:space="preserve"> SEQ Ilustración \* ARABIC </w:instrText>
      </w:r>
      <w:r>
        <w:fldChar w:fldCharType="separate"/>
      </w:r>
      <w:r>
        <w:rPr>
          <w:noProof/>
        </w:rPr>
        <w:t>6</w:t>
      </w:r>
      <w:r>
        <w:fldChar w:fldCharType="end"/>
      </w:r>
      <w:r>
        <w:t>: Tabla Visualizaciones. Elaboración Propia</w:t>
      </w:r>
      <w:bookmarkEnd w:id="197"/>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06D7148F" w14:textId="1D6ED3A7" w:rsidR="0087115D" w:rsidRDefault="0087115D" w:rsidP="0087115D">
      <w:pPr>
        <w:pStyle w:val="Ttulo1"/>
        <w:numPr>
          <w:ilvl w:val="0"/>
          <w:numId w:val="0"/>
        </w:numPr>
        <w:ind w:left="360"/>
      </w:pPr>
      <w:bookmarkStart w:id="198" w:name="_Toc164189110"/>
      <w:r>
        <w:lastRenderedPageBreak/>
        <w:t xml:space="preserve">Anexo </w:t>
      </w:r>
      <w:r w:rsidR="009553B8">
        <w:t>D</w:t>
      </w:r>
      <w:r>
        <w:t>: Detalles de Pantallas</w:t>
      </w:r>
      <w:bookmarkEnd w:id="198"/>
    </w:p>
    <w:p w14:paraId="5452D6D7" w14:textId="77777777" w:rsidR="0087115D" w:rsidRDefault="0087115D" w:rsidP="004C114D">
      <w:pPr>
        <w:pStyle w:val="Ttulo2"/>
        <w:numPr>
          <w:ilvl w:val="0"/>
          <w:numId w:val="0"/>
        </w:numPr>
        <w:ind w:left="737" w:hanging="737"/>
      </w:pPr>
      <w:bookmarkStart w:id="199" w:name="_Toc164189111"/>
      <w:r>
        <w:t>Pantalla Bienvenida</w:t>
      </w:r>
      <w:bookmarkEnd w:id="199"/>
    </w:p>
    <w:p w14:paraId="0908E8D3" w14:textId="77777777" w:rsidR="0087115D" w:rsidRDefault="0087115D" w:rsidP="0087115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35D89DA7" w14:textId="77777777" w:rsidR="0087115D" w:rsidRDefault="0087115D" w:rsidP="0087115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p w14:paraId="5224CF95" w14:textId="77777777" w:rsidR="0087115D" w:rsidRDefault="0087115D" w:rsidP="0087115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93C5EA5" w14:textId="77777777" w:rsidR="0087115D" w:rsidRDefault="0087115D" w:rsidP="0087115D">
      <w:pPr>
        <w:keepNext/>
        <w:jc w:val="center"/>
      </w:pPr>
      <w:r>
        <w:rPr>
          <w:noProof/>
        </w:rPr>
        <w:drawing>
          <wp:inline distT="0" distB="0" distL="0" distR="0" wp14:anchorId="12FD573B" wp14:editId="1C082E27">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C07BFC6" w14:textId="77777777" w:rsidR="0087115D" w:rsidRDefault="0087115D" w:rsidP="0087115D">
      <w:pPr>
        <w:pStyle w:val="Descripcin"/>
        <w:jc w:val="center"/>
      </w:pPr>
      <w:bookmarkStart w:id="200" w:name="_Toc162954943"/>
      <w:r>
        <w:t xml:space="preserve">Ilustración </w:t>
      </w:r>
      <w:r>
        <w:fldChar w:fldCharType="begin"/>
      </w:r>
      <w:r>
        <w:instrText xml:space="preserve"> SEQ Ilustración \* ARABIC </w:instrText>
      </w:r>
      <w:r>
        <w:fldChar w:fldCharType="separate"/>
      </w:r>
      <w:r>
        <w:rPr>
          <w:noProof/>
        </w:rPr>
        <w:t>1</w:t>
      </w:r>
      <w:r>
        <w:fldChar w:fldCharType="end"/>
      </w:r>
      <w:r>
        <w:t>: Pantalla de Bienvenida. Elaboración Propia</w:t>
      </w:r>
      <w:bookmarkEnd w:id="200"/>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01" w:name="_Toc164189112"/>
      <w:r>
        <w:lastRenderedPageBreak/>
        <w:t>Pantalla Inicio Sesión</w:t>
      </w:r>
      <w:bookmarkEnd w:id="201"/>
    </w:p>
    <w:p w14:paraId="63292CBA" w14:textId="77777777" w:rsidR="0087115D" w:rsidRPr="00B304DD" w:rsidRDefault="0087115D" w:rsidP="0087115D">
      <w:del w:id="202" w:author="Microsoft Word" w:date="2024-03-27T12:27:00Z">
        <w:r>
          <w:delText>En esta</w:delText>
        </w:r>
      </w:del>
      <w:r>
        <w:t xml:space="preserve">En esta </w:t>
      </w:r>
      <w:r w:rsidRPr="00B304DD">
        <w:t xml:space="preserve">pantalla </w:t>
      </w:r>
      <w:del w:id="203" w:author="Microsoft Word" w:date="2024-03-27T12:27:00Z">
        <w:r>
          <w:delText>l</w:delText>
        </w:r>
        <w:r w:rsidRPr="00B304DD">
          <w:delText>os</w:delText>
        </w:r>
      </w:del>
      <w:r w:rsidRPr="00B304DD">
        <w:t xml:space="preserve"> usuarios introducen su nombre de usuario y contraseña. Si las credenciales son correctas, se les permite acceder a la aplicación; de lo contrario, se muestra una alerta indicando que deben ingresar correctamente sus datos.</w:t>
      </w:r>
    </w:p>
    <w:p w14:paraId="3DA5C080" w14:textId="77777777" w:rsidR="0087115D" w:rsidRPr="00B304DD" w:rsidRDefault="0087115D" w:rsidP="0087115D">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contraseña</w:t>
      </w:r>
      <w:del w:id="204" w:author="Microsoft Word" w:date="2024-03-27T12:27:00Z">
        <w:r>
          <w:delText>.</w:delText>
        </w:r>
      </w:del>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D6BBAE" w14:textId="77777777" w:rsidR="0087115D" w:rsidRPr="00B304DD" w:rsidRDefault="0087115D" w:rsidP="0087115D">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2F372B08" w14:textId="77777777" w:rsidR="0087115D" w:rsidRDefault="0087115D" w:rsidP="0087115D">
      <w:pPr>
        <w:keepNext/>
        <w:jc w:val="center"/>
      </w:pPr>
      <w:r>
        <w:rPr>
          <w:rFonts w:asciiTheme="majorHAnsi" w:eastAsiaTheme="majorEastAsia" w:hAnsiTheme="majorHAnsi" w:cstheme="majorBidi"/>
          <w:bCs/>
          <w:noProof/>
          <w:color w:val="000000" w:themeColor="text1"/>
          <w:sz w:val="32"/>
        </w:rPr>
        <w:drawing>
          <wp:inline distT="0" distB="0" distL="0" distR="0" wp14:anchorId="00DF5F18" wp14:editId="144FD5CB">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27AB15D" w14:textId="77777777" w:rsidR="0087115D" w:rsidRDefault="0087115D" w:rsidP="0087115D">
      <w:pPr>
        <w:pStyle w:val="Descripcin"/>
        <w:jc w:val="center"/>
      </w:pPr>
      <w:bookmarkStart w:id="205" w:name="_Toc162954944"/>
      <w:r>
        <w:t xml:space="preserve">Ilustración </w:t>
      </w:r>
      <w:r>
        <w:fldChar w:fldCharType="begin"/>
      </w:r>
      <w:r>
        <w:instrText xml:space="preserve"> SEQ Ilustración \* ARABIC </w:instrText>
      </w:r>
      <w:r>
        <w:fldChar w:fldCharType="separate"/>
      </w:r>
      <w:r>
        <w:rPr>
          <w:noProof/>
        </w:rPr>
        <w:t>2</w:t>
      </w:r>
      <w:r>
        <w:fldChar w:fldCharType="end"/>
      </w:r>
      <w:r>
        <w:t>: Pantalla Inicio de Sesión. Elaboración Propia</w:t>
      </w:r>
      <w:bookmarkEnd w:id="205"/>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06" w:name="_Toc164189113"/>
      <w:r>
        <w:lastRenderedPageBreak/>
        <w:t>Pantalla Home</w:t>
      </w:r>
      <w:bookmarkEnd w:id="206"/>
      <w:r>
        <w:t xml:space="preserve"> </w:t>
      </w:r>
    </w:p>
    <w:p w14:paraId="628B2D68" w14:textId="77777777" w:rsidR="0087115D" w:rsidRDefault="0087115D" w:rsidP="0087115D">
      <w:bookmarkStart w:id="207" w:name="OLE_LINK5"/>
      <w:bookmarkStart w:id="208" w:name="OLE_LINK6"/>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07"/>
    <w:bookmarkEnd w:id="208"/>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58CA026F" w14:textId="77777777" w:rsidR="0087115D" w:rsidRDefault="0087115D" w:rsidP="0087115D">
      <w:pPr>
        <w:keepNext/>
        <w:jc w:val="center"/>
      </w:pPr>
      <w:r>
        <w:rPr>
          <w:noProof/>
        </w:rPr>
        <w:lastRenderedPageBreak/>
        <w:drawing>
          <wp:inline distT="0" distB="0" distL="0" distR="0" wp14:anchorId="55C97775" wp14:editId="2CF89703">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68"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8CC424D" w14:textId="77777777" w:rsidR="0087115D" w:rsidRDefault="0087115D" w:rsidP="0087115D">
      <w:pPr>
        <w:pStyle w:val="Descripcin"/>
        <w:jc w:val="center"/>
      </w:pPr>
      <w:bookmarkStart w:id="209" w:name="_Toc162954945"/>
      <w:r>
        <w:t xml:space="preserve">Ilustración </w:t>
      </w:r>
      <w:r>
        <w:fldChar w:fldCharType="begin"/>
      </w:r>
      <w:r>
        <w:instrText xml:space="preserve"> SEQ Ilustración \* ARABIC </w:instrText>
      </w:r>
      <w:r>
        <w:fldChar w:fldCharType="separate"/>
      </w:r>
      <w:r>
        <w:rPr>
          <w:noProof/>
        </w:rPr>
        <w:t>3</w:t>
      </w:r>
      <w:r>
        <w:fldChar w:fldCharType="end"/>
      </w:r>
      <w:r>
        <w:t>: Pantalla de Inicio. Elaboración Propia</w:t>
      </w:r>
      <w:bookmarkEnd w:id="209"/>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10" w:name="_Toc164189114"/>
      <w:r>
        <w:t>Pantalla Ajustes</w:t>
      </w:r>
      <w:bookmarkEnd w:id="210"/>
    </w:p>
    <w:p w14:paraId="42BA0B5F" w14:textId="77777777" w:rsidR="0087115D" w:rsidRDefault="0087115D" w:rsidP="0087115D">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76530264" w14:textId="77777777" w:rsidR="0087115D" w:rsidRDefault="0087115D" w:rsidP="0087115D">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lastRenderedPageBreak/>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698FB016" w14:textId="77777777" w:rsidR="0087115D" w:rsidRDefault="0087115D" w:rsidP="0087115D">
      <w:r>
        <w:t xml:space="preserve">La función </w:t>
      </w:r>
      <w:proofErr w:type="spellStart"/>
      <w:r>
        <w:t>validarContraseña</w:t>
      </w:r>
      <w:proofErr w:type="spellEnd"/>
      <w:r>
        <w:t xml:space="preserve"> asegura que la nueva contraseña cumpla con criterios específicos antes de permitir la actualización del usuario. La función </w:t>
      </w:r>
      <w:proofErr w:type="spellStart"/>
      <w:r>
        <w:t>updateUser</w:t>
      </w:r>
      <w:proofErr w:type="spellEnd"/>
      <w:r>
        <w:t xml:space="preserve"> realiza la solicitud de actualización al backend y, en caso de éxito, actualiza el contexto del usuario con los nuevos datos, excepto la contraseña por razones de seguridad.</w:t>
      </w:r>
    </w:p>
    <w:p w14:paraId="48631C46" w14:textId="77777777" w:rsidR="0087115D" w:rsidRDefault="0087115D" w:rsidP="0087115D">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515184B5" w14:textId="77777777" w:rsidR="0087115D" w:rsidRDefault="0087115D" w:rsidP="0087115D">
      <w:pPr>
        <w:keepNext/>
        <w:jc w:val="center"/>
      </w:pPr>
      <w:r>
        <w:rPr>
          <w:noProof/>
        </w:rPr>
        <w:drawing>
          <wp:inline distT="0" distB="0" distL="0" distR="0" wp14:anchorId="57C6259B" wp14:editId="5DA00168">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D0233" w14:textId="77777777" w:rsidR="0087115D" w:rsidRDefault="0087115D" w:rsidP="0087115D">
      <w:pPr>
        <w:pStyle w:val="Descripcin"/>
        <w:jc w:val="center"/>
      </w:pPr>
      <w:bookmarkStart w:id="211" w:name="_Toc162954946"/>
      <w:r>
        <w:t xml:space="preserve">Ilustración </w:t>
      </w:r>
      <w:r>
        <w:fldChar w:fldCharType="begin"/>
      </w:r>
      <w:r>
        <w:instrText xml:space="preserve"> SEQ Ilustración \* ARABIC </w:instrText>
      </w:r>
      <w:r>
        <w:fldChar w:fldCharType="separate"/>
      </w:r>
      <w:r>
        <w:rPr>
          <w:noProof/>
        </w:rPr>
        <w:t>4</w:t>
      </w:r>
      <w:r>
        <w:fldChar w:fldCharType="end"/>
      </w:r>
      <w:r>
        <w:t>: Pantalla Ajustes. Elaboración Propia</w:t>
      </w:r>
      <w:bookmarkEnd w:id="211"/>
    </w:p>
    <w:p w14:paraId="6E2A2E53" w14:textId="77777777" w:rsidR="0087115D" w:rsidRPr="004F56BE" w:rsidRDefault="0087115D" w:rsidP="0087115D">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63401126" w14:textId="77777777" w:rsidR="0087115D" w:rsidRDefault="0087115D" w:rsidP="004C114D">
      <w:pPr>
        <w:pStyle w:val="Ttulo2"/>
        <w:numPr>
          <w:ilvl w:val="0"/>
          <w:numId w:val="0"/>
        </w:numPr>
        <w:ind w:left="737" w:hanging="737"/>
      </w:pPr>
      <w:bookmarkStart w:id="212" w:name="_Toc164189115"/>
      <w:r>
        <w:lastRenderedPageBreak/>
        <w:t>Pantalla Crear Grupo</w:t>
      </w:r>
      <w:bookmarkEnd w:id="212"/>
    </w:p>
    <w:p w14:paraId="2BDEC755" w14:textId="77777777" w:rsidR="0087115D" w:rsidRDefault="0087115D" w:rsidP="0087115D">
      <w:bookmarkStart w:id="213" w:name="OLE_LINK9"/>
      <w:bookmarkStart w:id="214" w:name="OLE_LINK10"/>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1C91CA45" w14:textId="77777777" w:rsidR="0087115D" w:rsidRDefault="0087115D" w:rsidP="0087115D">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p w14:paraId="200969FF" w14:textId="77777777" w:rsidR="0087115D" w:rsidRDefault="0087115D" w:rsidP="0087115D">
      <w:r>
        <w:t>Además, ofrece la opción de eliminar un grupo a través de un botón, que muestra una alerta de confirmación para evitar eliminaciones accidentales. La interacción con el servidor para actualizar y eliminar grupos es manejada mediante la API.</w:t>
      </w:r>
    </w:p>
    <w:p w14:paraId="24342691" w14:textId="77777777" w:rsidR="0087115D" w:rsidRPr="00A568F0" w:rsidRDefault="0087115D" w:rsidP="0087115D">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aplicación.</w:t>
      </w:r>
    </w:p>
    <w:p w14:paraId="7FB854B9" w14:textId="77777777" w:rsidR="0087115D" w:rsidRDefault="0087115D" w:rsidP="0087115D">
      <w:pPr>
        <w:keepNext/>
        <w:jc w:val="center"/>
      </w:pPr>
      <w:r>
        <w:rPr>
          <w:noProof/>
        </w:rPr>
        <w:drawing>
          <wp:inline distT="0" distB="0" distL="0" distR="0" wp14:anchorId="21EFCA22" wp14:editId="5EF0F97C">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D974B6B" w14:textId="77777777" w:rsidR="0087115D" w:rsidRDefault="0087115D" w:rsidP="0087115D">
      <w:pPr>
        <w:pStyle w:val="Descripcin"/>
        <w:jc w:val="center"/>
      </w:pPr>
      <w:bookmarkStart w:id="215" w:name="_Toc162954947"/>
      <w:r>
        <w:t xml:space="preserve">Ilustración </w:t>
      </w:r>
      <w:r>
        <w:fldChar w:fldCharType="begin"/>
      </w:r>
      <w:r>
        <w:instrText xml:space="preserve"> SEQ Ilustración \* ARABIC </w:instrText>
      </w:r>
      <w:r>
        <w:fldChar w:fldCharType="separate"/>
      </w:r>
      <w:r>
        <w:rPr>
          <w:noProof/>
        </w:rPr>
        <w:t>5</w:t>
      </w:r>
      <w:r>
        <w:fldChar w:fldCharType="end"/>
      </w:r>
      <w:r>
        <w:t>: Pantalla Crear Grupo. Elaboración Propia.</w:t>
      </w:r>
      <w:bookmarkEnd w:id="215"/>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lastRenderedPageBreak/>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16" w:name="_Toc164189116"/>
      <w:bookmarkEnd w:id="213"/>
      <w:bookmarkEnd w:id="214"/>
      <w:r>
        <w:t>Pantalla Editar Grupo</w:t>
      </w:r>
      <w:bookmarkEnd w:id="216"/>
    </w:p>
    <w:p w14:paraId="73A0026B" w14:textId="77777777" w:rsidR="0087115D" w:rsidRDefault="0087115D" w:rsidP="0087115D">
      <w:bookmarkStart w:id="217" w:name="OLE_LINK20"/>
      <w:bookmarkStart w:id="218" w:name="OLE_LINK21"/>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5C89CAB7" w14:textId="77777777" w:rsidR="0087115D" w:rsidRDefault="0087115D" w:rsidP="0087115D">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2D32B476" w14:textId="77777777" w:rsidR="0087115D" w:rsidRDefault="0087115D" w:rsidP="0087115D">
      <w:r>
        <w:t xml:space="preserve">La interfaz del componente se compone de elementos como textos, botones y listas, organizados de manera intuitiva para facilitar la interacción del usuario. 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17"/>
    <w:bookmarkEnd w:id="218"/>
    <w:p w14:paraId="0D41CE83" w14:textId="77777777" w:rsidR="0087115D" w:rsidRDefault="0087115D" w:rsidP="0087115D">
      <w:pPr>
        <w:keepNext/>
        <w:jc w:val="center"/>
      </w:pPr>
      <w:r>
        <w:rPr>
          <w:noProof/>
        </w:rPr>
        <w:drawing>
          <wp:inline distT="0" distB="0" distL="0" distR="0" wp14:anchorId="7A71958F" wp14:editId="4F111F77">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09C418C" w14:textId="77777777" w:rsidR="0087115D" w:rsidRDefault="0087115D" w:rsidP="0087115D">
      <w:pPr>
        <w:pStyle w:val="Descripcin"/>
        <w:jc w:val="center"/>
      </w:pPr>
      <w:bookmarkStart w:id="219" w:name="_Toc162954948"/>
      <w:r>
        <w:t xml:space="preserve">Ilustración </w:t>
      </w:r>
      <w:r>
        <w:fldChar w:fldCharType="begin"/>
      </w:r>
      <w:r>
        <w:instrText xml:space="preserve"> SEQ Ilustración \* ARABIC </w:instrText>
      </w:r>
      <w:r>
        <w:fldChar w:fldCharType="separate"/>
      </w:r>
      <w:r>
        <w:rPr>
          <w:noProof/>
        </w:rPr>
        <w:t>6</w:t>
      </w:r>
      <w:r>
        <w:fldChar w:fldCharType="end"/>
      </w:r>
      <w:r>
        <w:t>: Pantalla Editar Grupo. Elaboración propia.</w:t>
      </w:r>
      <w:bookmarkEnd w:id="219"/>
    </w:p>
    <w:p w14:paraId="758B560C" w14:textId="77777777" w:rsidR="0087115D" w:rsidRDefault="0087115D" w:rsidP="0087115D">
      <w:r w:rsidRPr="004B30B8">
        <w:t xml:space="preserve">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w:t>
      </w:r>
      <w:r w:rsidRPr="004B30B8">
        <w:lastRenderedPageBreak/>
        <w:t>posteriormente guardar los cambios efectuados. Además, la interfaz ofrece la opción de eliminar el grupo en cuestión.</w:t>
      </w:r>
    </w:p>
    <w:p w14:paraId="7D71016B" w14:textId="77777777" w:rsidR="0087115D" w:rsidRDefault="0087115D" w:rsidP="004C114D">
      <w:pPr>
        <w:pStyle w:val="Ttulo2"/>
        <w:numPr>
          <w:ilvl w:val="0"/>
          <w:numId w:val="0"/>
        </w:numPr>
        <w:ind w:left="737" w:hanging="737"/>
      </w:pPr>
      <w:bookmarkStart w:id="220" w:name="_Toc164189117"/>
      <w:r>
        <w:t>Pantalla Detalle de Serie</w:t>
      </w:r>
      <w:bookmarkEnd w:id="220"/>
    </w:p>
    <w:p w14:paraId="735057D6" w14:textId="77777777" w:rsidR="0087115D" w:rsidRDefault="0087115D" w:rsidP="0087115D">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6C469138" w14:textId="77777777" w:rsidR="0087115D" w:rsidRDefault="0087115D" w:rsidP="0087115D">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adecuado, y elementos visuales como imágenes de series y temporadas para enriquecer la experiencia del usuario.</w:t>
      </w:r>
    </w:p>
    <w:p w14:paraId="67CCD548" w14:textId="77777777" w:rsidR="0087115D" w:rsidRDefault="0087115D" w:rsidP="0087115D">
      <w:pPr>
        <w:keepNext/>
        <w:jc w:val="center"/>
      </w:pPr>
      <w:r>
        <w:rPr>
          <w:noProof/>
        </w:rPr>
        <w:drawing>
          <wp:inline distT="0" distB="0" distL="0" distR="0" wp14:anchorId="3DC109C6" wp14:editId="31A0D543">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1F0B11" w14:textId="77777777" w:rsidR="0087115D" w:rsidRDefault="0087115D" w:rsidP="0087115D">
      <w:pPr>
        <w:pStyle w:val="Descripcin"/>
        <w:jc w:val="center"/>
      </w:pPr>
      <w:bookmarkStart w:id="221" w:name="_Toc162954949"/>
      <w:r>
        <w:t xml:space="preserve">Ilustración </w:t>
      </w:r>
      <w:r>
        <w:fldChar w:fldCharType="begin"/>
      </w:r>
      <w:r>
        <w:instrText xml:space="preserve"> SEQ Ilustración \* ARABIC </w:instrText>
      </w:r>
      <w:r>
        <w:fldChar w:fldCharType="separate"/>
      </w:r>
      <w:r>
        <w:rPr>
          <w:noProof/>
        </w:rPr>
        <w:t>7</w:t>
      </w:r>
      <w:r>
        <w:fldChar w:fldCharType="end"/>
      </w:r>
      <w:r>
        <w:t>: Pantalla Detalles de Serie. Elaboración Propia</w:t>
      </w:r>
      <w:bookmarkEnd w:id="221"/>
    </w:p>
    <w:p w14:paraId="19F851D6" w14:textId="77777777" w:rsidR="0087115D" w:rsidRDefault="0087115D" w:rsidP="0087115D">
      <w:r w:rsidRPr="00CF2E2B">
        <w:t xml:space="preserve">En esta pantalla se muestran los detalles de la serie seleccionada desde la pantalla de inicio, incluyendo la fotografía, el título de la serie y una breve descripción. Se presenta una tabla </w:t>
      </w:r>
      <w:r w:rsidRPr="00CF2E2B">
        <w:lastRenderedPageBreak/>
        <w:t>con los nombres de los usuarios del grupo, indicando la temporada y el capítulo en el que se encuentra</w:t>
      </w:r>
      <w:r>
        <w:t xml:space="preserve"> cada usuario.</w:t>
      </w:r>
    </w:p>
    <w:p w14:paraId="66683D3B" w14:textId="77777777" w:rsidR="0087115D" w:rsidRPr="00CF2E2B" w:rsidRDefault="0087115D" w:rsidP="0087115D">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4801ED01" w14:textId="77777777" w:rsidR="0087115D" w:rsidRDefault="0087115D" w:rsidP="004C114D">
      <w:pPr>
        <w:pStyle w:val="Ttulo2"/>
        <w:numPr>
          <w:ilvl w:val="0"/>
          <w:numId w:val="0"/>
        </w:numPr>
        <w:ind w:left="737" w:hanging="737"/>
      </w:pPr>
      <w:bookmarkStart w:id="222" w:name="_Toc164189118"/>
      <w:r>
        <w:t>Pantalla Detalle de Temporada</w:t>
      </w:r>
      <w:bookmarkEnd w:id="222"/>
    </w:p>
    <w:p w14:paraId="0CEE20C6" w14:textId="77777777" w:rsidR="0087115D" w:rsidRDefault="0087115D" w:rsidP="0087115D">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266C0481" w14:textId="77777777" w:rsidR="0087115D" w:rsidRDefault="0087115D" w:rsidP="0087115D">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 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D7BFE19" w14:textId="77777777" w:rsidR="0087115D" w:rsidRDefault="0087115D" w:rsidP="0087115D">
      <w:pPr>
        <w:keepNext/>
        <w:jc w:val="center"/>
      </w:pPr>
      <w:r>
        <w:rPr>
          <w:noProof/>
        </w:rPr>
        <w:drawing>
          <wp:inline distT="0" distB="0" distL="0" distR="0" wp14:anchorId="02222723" wp14:editId="73441B3D">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CFC66C" w14:textId="77777777" w:rsidR="0087115D" w:rsidRDefault="0087115D" w:rsidP="0087115D">
      <w:pPr>
        <w:pStyle w:val="Descripcin"/>
        <w:jc w:val="center"/>
      </w:pPr>
      <w:bookmarkStart w:id="223" w:name="_Toc162954950"/>
      <w:r>
        <w:t xml:space="preserve">Ilustración </w:t>
      </w:r>
      <w:r>
        <w:fldChar w:fldCharType="begin"/>
      </w:r>
      <w:r>
        <w:instrText xml:space="preserve"> SEQ Ilustración \* ARABIC </w:instrText>
      </w:r>
      <w:r>
        <w:fldChar w:fldCharType="separate"/>
      </w:r>
      <w:r>
        <w:rPr>
          <w:noProof/>
        </w:rPr>
        <w:t>8</w:t>
      </w:r>
      <w:r>
        <w:fldChar w:fldCharType="end"/>
      </w:r>
      <w:r>
        <w:t>: Pantalla Detalle de Temporada. Elaboración Propia.</w:t>
      </w:r>
      <w:bookmarkEnd w:id="223"/>
    </w:p>
    <w:p w14:paraId="15FBDFB3" w14:textId="77777777" w:rsidR="0087115D" w:rsidRDefault="0087115D" w:rsidP="0087115D">
      <w:bookmarkStart w:id="224" w:name="OLE_LINK65"/>
      <w:bookmarkStart w:id="225" w:name="OLE_LINK66"/>
      <w:r w:rsidRPr="000E7E29">
        <w:lastRenderedPageBreak/>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26" w:name="_Toc164189119"/>
      <w:bookmarkEnd w:id="224"/>
      <w:bookmarkEnd w:id="225"/>
      <w:r>
        <w:t xml:space="preserve">Pantalla Crear </w:t>
      </w:r>
      <w:r w:rsidRPr="004C114D">
        <w:t>Cuenta</w:t>
      </w:r>
      <w:bookmarkEnd w:id="226"/>
    </w:p>
    <w:p w14:paraId="20C727C9" w14:textId="77777777" w:rsidR="0087115D" w:rsidRDefault="0087115D" w:rsidP="0087115D">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134E0F08" w14:textId="77777777" w:rsidR="0087115D" w:rsidRDefault="0087115D" w:rsidP="0087115D">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34A3648C" w14:textId="77777777" w:rsidR="0087115D" w:rsidRDefault="0087115D" w:rsidP="0087115D">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tbl>
      <w:tblPr>
        <w:tblStyle w:val="TablasTFG"/>
        <w:tblW w:w="0" w:type="auto"/>
        <w:tblBorders>
          <w:top w:val="none" w:sz="0" w:space="0" w:color="auto"/>
          <w:insideH w:val="none" w:sz="0" w:space="0" w:color="auto"/>
          <w:insideV w:val="none" w:sz="0" w:space="0" w:color="auto"/>
        </w:tblBorders>
        <w:tblLayout w:type="fixed"/>
        <w:tblLook w:val="0600" w:firstRow="0" w:lastRow="0" w:firstColumn="0" w:lastColumn="0" w:noHBand="1" w:noVBand="1"/>
      </w:tblPr>
      <w:tblGrid>
        <w:gridCol w:w="2410"/>
        <w:gridCol w:w="6544"/>
      </w:tblGrid>
      <w:tr w:rsidR="0087115D" w14:paraId="336439D5" w14:textId="77777777" w:rsidTr="00541EBC">
        <w:tc>
          <w:tcPr>
            <w:tcW w:w="2410" w:type="dxa"/>
          </w:tcPr>
          <w:p w14:paraId="7B552300" w14:textId="77777777" w:rsidR="0087115D" w:rsidRDefault="0087115D" w:rsidP="00541EBC">
            <w:pPr>
              <w:keepNext/>
              <w:jc w:val="center"/>
            </w:pPr>
            <w:bookmarkStart w:id="227" w:name="OLE_LINK69"/>
            <w:bookmarkStart w:id="228" w:name="OLE_LINK70"/>
            <w:r w:rsidRPr="00DF3917">
              <w:rPr>
                <w:i/>
                <w:iCs/>
                <w:noProof/>
              </w:rPr>
              <w:lastRenderedPageBreak/>
              <w:drawing>
                <wp:inline distT="0" distB="0" distL="0" distR="0" wp14:anchorId="16D5F5D7" wp14:editId="2944FB1E">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0C2CB688" w14:textId="77777777" w:rsidR="0087115D" w:rsidRPr="00DF3917" w:rsidRDefault="0087115D" w:rsidP="00541EBC">
            <w:pPr>
              <w:pStyle w:val="Descripcin"/>
              <w:rPr>
                <w:i w:val="0"/>
                <w:iCs w:val="0"/>
              </w:rPr>
            </w:pPr>
            <w:bookmarkStart w:id="229" w:name="_Toc162954951"/>
            <w:r>
              <w:t xml:space="preserve">Ilustración </w:t>
            </w:r>
            <w:r>
              <w:fldChar w:fldCharType="begin"/>
            </w:r>
            <w:r>
              <w:instrText xml:space="preserve"> SEQ Ilustración \* ARABIC </w:instrText>
            </w:r>
            <w:r>
              <w:fldChar w:fldCharType="separate"/>
            </w:r>
            <w:r>
              <w:rPr>
                <w:noProof/>
              </w:rPr>
              <w:t>9</w:t>
            </w:r>
            <w:r>
              <w:fldChar w:fldCharType="end"/>
            </w:r>
            <w:r>
              <w:t>: Pantalla</w:t>
            </w:r>
            <w:r w:rsidRPr="00B25F3F">
              <w:t xml:space="preserve"> Crear Usuario. Elaboración Propia.</w:t>
            </w:r>
            <w:bookmarkEnd w:id="229"/>
          </w:p>
        </w:tc>
        <w:tc>
          <w:tcPr>
            <w:tcW w:w="6544" w:type="dxa"/>
          </w:tcPr>
          <w:p w14:paraId="2A6338BA" w14:textId="77777777" w:rsidR="0087115D" w:rsidRDefault="0087115D" w:rsidP="00541EBC">
            <w:pPr>
              <w:spacing w:after="160" w:line="259" w:lineRule="auto"/>
            </w:pPr>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3B840FB0" w14:textId="77777777" w:rsidR="0087115D" w:rsidRDefault="0087115D" w:rsidP="00541EB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545A9DCA" w14:textId="77777777" w:rsidR="0087115D" w:rsidRDefault="0087115D" w:rsidP="00541EB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tc>
      </w:tr>
      <w:bookmarkEnd w:id="227"/>
      <w:bookmarkEnd w:id="228"/>
    </w:tbl>
    <w:p w14:paraId="270B65FD" w14:textId="77777777" w:rsidR="0087115D" w:rsidRDefault="0087115D" w:rsidP="0087115D">
      <w:pPr>
        <w:keepNext/>
      </w:pPr>
    </w:p>
    <w:p w14:paraId="7B546AEE" w14:textId="77777777" w:rsidR="0087115D" w:rsidRDefault="0087115D" w:rsidP="004C114D">
      <w:pPr>
        <w:pStyle w:val="Ttulo2"/>
        <w:numPr>
          <w:ilvl w:val="0"/>
          <w:numId w:val="0"/>
        </w:numPr>
        <w:ind w:left="737" w:hanging="737"/>
      </w:pPr>
      <w:bookmarkStart w:id="230" w:name="_Toc164189120"/>
      <w:r>
        <w:t>Pantalla Calendario</w:t>
      </w:r>
      <w:bookmarkEnd w:id="230"/>
    </w:p>
    <w:p w14:paraId="70972C5C" w14:textId="77777777" w:rsidR="0087115D" w:rsidRDefault="0087115D" w:rsidP="0087115D">
      <w:r>
        <w:t>Utiliza varias librerías y componentes de React Native, así como la API de The Movie Database (TMDb) para obtener los detalles de las series y los próximos episodios.</w:t>
      </w:r>
    </w:p>
    <w:p w14:paraId="728DC805" w14:textId="77777777" w:rsidR="0087115D" w:rsidRDefault="0087115D" w:rsidP="0087115D">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443F58BC" w14:textId="77777777" w:rsidR="0087115D" w:rsidRDefault="0087115D" w:rsidP="0087115D">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lastRenderedPageBreak/>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tbl>
      <w:tblPr>
        <w:tblStyle w:val="TablasTFG"/>
        <w:tblW w:w="0" w:type="auto"/>
        <w:tblBorders>
          <w:top w:val="none" w:sz="0" w:space="0" w:color="auto"/>
          <w:insideH w:val="none" w:sz="0" w:space="0" w:color="auto"/>
          <w:insideV w:val="none" w:sz="0" w:space="0" w:color="auto"/>
        </w:tblBorders>
        <w:tblLayout w:type="fixed"/>
        <w:tblLook w:val="0600" w:firstRow="0" w:lastRow="0" w:firstColumn="0" w:lastColumn="0" w:noHBand="1" w:noVBand="1"/>
      </w:tblPr>
      <w:tblGrid>
        <w:gridCol w:w="2405"/>
        <w:gridCol w:w="6544"/>
      </w:tblGrid>
      <w:tr w:rsidR="0087115D" w14:paraId="474A932F" w14:textId="77777777" w:rsidTr="00541EBC">
        <w:tc>
          <w:tcPr>
            <w:tcW w:w="2405" w:type="dxa"/>
          </w:tcPr>
          <w:p w14:paraId="1132EEB6" w14:textId="77777777" w:rsidR="0087115D" w:rsidRDefault="0087115D" w:rsidP="00541EBC">
            <w:pPr>
              <w:keepNext/>
              <w:jc w:val="center"/>
            </w:pPr>
            <w:bookmarkStart w:id="231" w:name="_Hlk162350751"/>
            <w:r>
              <w:rPr>
                <w:noProof/>
              </w:rPr>
              <w:drawing>
                <wp:inline distT="0" distB="0" distL="0" distR="0" wp14:anchorId="566288B6" wp14:editId="1D238DA7">
                  <wp:extent cx="1440000" cy="3124574"/>
                  <wp:effectExtent l="0" t="0" r="0"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69FC7416" w14:textId="77777777" w:rsidR="0087115D" w:rsidRDefault="0087115D" w:rsidP="00541EBC">
            <w:pPr>
              <w:pStyle w:val="Descripcin"/>
            </w:pPr>
            <w:bookmarkStart w:id="232" w:name="_Toc162954952"/>
            <w:r>
              <w:t xml:space="preserve">Ilustración </w:t>
            </w:r>
            <w:r>
              <w:fldChar w:fldCharType="begin"/>
            </w:r>
            <w:r>
              <w:instrText xml:space="preserve"> SEQ Ilustración \* ARABIC </w:instrText>
            </w:r>
            <w:r>
              <w:fldChar w:fldCharType="separate"/>
            </w:r>
            <w:r>
              <w:rPr>
                <w:noProof/>
              </w:rPr>
              <w:t>10</w:t>
            </w:r>
            <w:r>
              <w:fldChar w:fldCharType="end"/>
            </w:r>
            <w:r>
              <w:t>: Pantalla Calendario. Elaboración Propia.</w:t>
            </w:r>
            <w:bookmarkEnd w:id="232"/>
          </w:p>
        </w:tc>
        <w:tc>
          <w:tcPr>
            <w:tcW w:w="6544" w:type="dxa"/>
          </w:tcPr>
          <w:p w14:paraId="14FE6422" w14:textId="77777777" w:rsidR="0087115D" w:rsidRDefault="0087115D" w:rsidP="00541EB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7E5434A7" w14:textId="77777777" w:rsidR="0087115D" w:rsidRDefault="0087115D" w:rsidP="00541EBC"/>
          <w:p w14:paraId="7F74F5BB" w14:textId="77777777" w:rsidR="0087115D" w:rsidRDefault="0087115D" w:rsidP="00541EBC"/>
          <w:p w14:paraId="45040BEE" w14:textId="77777777" w:rsidR="0087115D" w:rsidRDefault="0087115D" w:rsidP="00541EBC">
            <w:r w:rsidRPr="00E76E15">
              <w:t>Al seleccionar uno de estos días, en la parte inferior se despliegan los detalles del episodio que se estrena. En caso de no haber estrenos en la fecha seleccionada, la parte inferior no mostrará información alguna.</w:t>
            </w:r>
          </w:p>
        </w:tc>
      </w:tr>
      <w:bookmarkEnd w:id="231"/>
    </w:tbl>
    <w:p w14:paraId="12FFBC59" w14:textId="77777777" w:rsidR="00A504A3" w:rsidRPr="00A504A3" w:rsidRDefault="00A504A3" w:rsidP="00A504A3"/>
    <w:sectPr w:rsidR="00A504A3" w:rsidRPr="00A504A3" w:rsidSect="005741C2">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Manuel Raposo" w:date="2024-03-07T17:03:00Z" w:initials="MR">
    <w:p w14:paraId="4BCFD256" w14:textId="77777777" w:rsidR="00DF2EA9" w:rsidRDefault="00DF2EA9" w:rsidP="00DF2EA9">
      <w:pPr>
        <w:pStyle w:val="Textocomentario"/>
        <w:jc w:val="left"/>
      </w:pPr>
      <w:r>
        <w:rPr>
          <w:rStyle w:val="Refdecomentario"/>
        </w:rPr>
        <w:annotationRef/>
      </w:r>
      <w:r>
        <w:t>Yo no pondría título al logo de las tecnología</w:t>
      </w:r>
    </w:p>
  </w:comment>
  <w:comment w:id="36" w:author="Manuel Raposo" w:date="2024-03-07T17:08:00Z" w:initials="MR">
    <w:p w14:paraId="70A3BC1B" w14:textId="77777777" w:rsidR="00DF2EA9" w:rsidRDefault="00DF2EA9" w:rsidP="00DF2EA9">
      <w:pPr>
        <w:pStyle w:val="Textocomentario"/>
        <w:jc w:val="left"/>
      </w:pPr>
      <w:r>
        <w:rPr>
          <w:rStyle w:val="Refdecomentario"/>
        </w:rPr>
        <w:annotationRef/>
      </w:r>
      <w:r>
        <w:t>Incluir antes de cada tabla un pequeño texto explicativo del paquete de trabajo . Quizas lo que has puesto en la explicación de la metodología.</w:t>
      </w:r>
    </w:p>
  </w:comment>
  <w:comment w:id="110" w:author="Manuel Raposo" w:date="2024-02-23T11:31:00Z" w:initials="MR">
    <w:p w14:paraId="4B42BFAD" w14:textId="77777777" w:rsidR="00A51C29" w:rsidRDefault="00A51C29" w:rsidP="00A51C29">
      <w:pPr>
        <w:pStyle w:val="Textocomentario"/>
        <w:jc w:val="left"/>
      </w:pPr>
      <w:r>
        <w:rPr>
          <w:rStyle w:val="Refdecomentario"/>
        </w:rPr>
        <w:annotationRef/>
      </w:r>
      <w:r>
        <w:t>Completar</w:t>
      </w:r>
    </w:p>
  </w:comment>
  <w:comment w:id="111" w:author="Manuel Raposo" w:date="2024-03-07T17:09:00Z" w:initials="MR">
    <w:p w14:paraId="6FF614F7" w14:textId="77777777" w:rsidR="00DF2EA9" w:rsidRDefault="00DF2EA9" w:rsidP="00DF2EA9">
      <w:pPr>
        <w:pStyle w:val="Textocomentario"/>
        <w:jc w:val="left"/>
      </w:pPr>
      <w:r>
        <w:rPr>
          <w:rStyle w:val="Refdecomentario"/>
        </w:rPr>
        <w:annotationRef/>
      </w:r>
      <w:r>
        <w:t>Coste de personal</w:t>
      </w:r>
    </w:p>
  </w:comment>
  <w:comment w:id="184" w:author="Manuel Raposo" w:date="2024-03-07T17:11:00Z" w:initials="MR">
    <w:p w14:paraId="72950806" w14:textId="77777777" w:rsidR="00DF2EA9" w:rsidRDefault="00DF2EA9" w:rsidP="00DF2EA9">
      <w:pPr>
        <w:pStyle w:val="Textocomentario"/>
        <w:jc w:val="left"/>
      </w:pPr>
      <w:r>
        <w:rPr>
          <w:rStyle w:val="Refdecomentario"/>
        </w:rPr>
        <w:annotationRef/>
      </w:r>
      <w:r>
        <w:t>Veo que existen demasiados y no estan priorizados. ¿Todos son igual de críticos?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CFD256" w15:done="1"/>
  <w15:commentEx w15:paraId="70A3BC1B" w15:done="1"/>
  <w15:commentEx w15:paraId="4B42BFAD" w15:done="1"/>
  <w15:commentEx w15:paraId="6FF614F7" w15:paraIdParent="4B42BFAD" w15:done="1"/>
  <w15:commentEx w15:paraId="7295080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B696F8B" w16cex:dateUtc="2024-03-07T16:03:00Z"/>
  <w16cex:commentExtensible w16cex:durableId="646CDB93" w16cex:dateUtc="2024-03-07T16:08:00Z"/>
  <w16cex:commentExtensible w16cex:durableId="5E0ED42E" w16cex:dateUtc="2024-02-23T10:31:00Z"/>
  <w16cex:commentExtensible w16cex:durableId="0D32EDD9" w16cex:dateUtc="2024-03-07T16:09:00Z"/>
  <w16cex:commentExtensible w16cex:durableId="72D34207" w16cex:dateUtc="2024-03-07T1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CFD256" w16cid:durableId="5B696F8B"/>
  <w16cid:commentId w16cid:paraId="70A3BC1B" w16cid:durableId="646CDB93"/>
  <w16cid:commentId w16cid:paraId="4B42BFAD" w16cid:durableId="5E0ED42E"/>
  <w16cid:commentId w16cid:paraId="6FF614F7" w16cid:durableId="0D32EDD9"/>
  <w16cid:commentId w16cid:paraId="72950806" w16cid:durableId="72D342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8D003" w14:textId="77777777" w:rsidR="005741C2" w:rsidRDefault="005741C2" w:rsidP="00CB0A14">
      <w:pPr>
        <w:spacing w:after="0" w:line="240" w:lineRule="auto"/>
      </w:pPr>
      <w:r>
        <w:separator/>
      </w:r>
    </w:p>
  </w:endnote>
  <w:endnote w:type="continuationSeparator" w:id="0">
    <w:p w14:paraId="1CF9E36C" w14:textId="77777777" w:rsidR="005741C2" w:rsidRDefault="005741C2" w:rsidP="00CB0A14">
      <w:pPr>
        <w:spacing w:after="0" w:line="240" w:lineRule="auto"/>
      </w:pPr>
      <w:r>
        <w:continuationSeparator/>
      </w:r>
    </w:p>
  </w:endnote>
  <w:endnote w:type="continuationNotice" w:id="1">
    <w:p w14:paraId="5BBF6177" w14:textId="77777777" w:rsidR="005741C2" w:rsidRDefault="005741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C8590" w14:textId="77777777" w:rsidR="005741C2" w:rsidRDefault="005741C2" w:rsidP="00CB0A14">
      <w:pPr>
        <w:spacing w:after="0" w:line="240" w:lineRule="auto"/>
      </w:pPr>
      <w:r>
        <w:separator/>
      </w:r>
    </w:p>
  </w:footnote>
  <w:footnote w:type="continuationSeparator" w:id="0">
    <w:p w14:paraId="447BC44E" w14:textId="77777777" w:rsidR="005741C2" w:rsidRDefault="005741C2" w:rsidP="00CB0A14">
      <w:pPr>
        <w:spacing w:after="0" w:line="240" w:lineRule="auto"/>
      </w:pPr>
      <w:r>
        <w:continuationSeparator/>
      </w:r>
    </w:p>
  </w:footnote>
  <w:footnote w:type="continuationNotice" w:id="1">
    <w:p w14:paraId="77C51CBE" w14:textId="77777777" w:rsidR="005741C2" w:rsidRDefault="005741C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80B"/>
    <w:multiLevelType w:val="hybridMultilevel"/>
    <w:tmpl w:val="E5C2E82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AF510E8"/>
    <w:multiLevelType w:val="multilevel"/>
    <w:tmpl w:val="B09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6C77"/>
    <w:multiLevelType w:val="hybridMultilevel"/>
    <w:tmpl w:val="70BEB962"/>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B306E8"/>
    <w:multiLevelType w:val="hybridMultilevel"/>
    <w:tmpl w:val="5780232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CE0B72"/>
    <w:multiLevelType w:val="hybridMultilevel"/>
    <w:tmpl w:val="FB0A659C"/>
    <w:lvl w:ilvl="0" w:tplc="D2742404">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43A33F8"/>
    <w:multiLevelType w:val="hybridMultilevel"/>
    <w:tmpl w:val="E1564A3A"/>
    <w:lvl w:ilvl="0" w:tplc="67F6DC3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1D17BD"/>
    <w:multiLevelType w:val="hybridMultilevel"/>
    <w:tmpl w:val="82A0A10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A9165FC"/>
    <w:multiLevelType w:val="multilevel"/>
    <w:tmpl w:val="8E3E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1FF23E45"/>
    <w:multiLevelType w:val="multilevel"/>
    <w:tmpl w:val="498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81696E"/>
    <w:multiLevelType w:val="hybridMultilevel"/>
    <w:tmpl w:val="E506969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7520E25"/>
    <w:multiLevelType w:val="hybridMultilevel"/>
    <w:tmpl w:val="C144F03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79A5620"/>
    <w:multiLevelType w:val="multilevel"/>
    <w:tmpl w:val="83AE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45B7"/>
    <w:multiLevelType w:val="multilevel"/>
    <w:tmpl w:val="9B9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7831E73"/>
    <w:multiLevelType w:val="multilevel"/>
    <w:tmpl w:val="92CE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4CC15A37"/>
    <w:multiLevelType w:val="hybridMultilevel"/>
    <w:tmpl w:val="865AD078"/>
    <w:lvl w:ilvl="0" w:tplc="B644EC72">
      <w:start w:val="1"/>
      <w:numFmt w:val="bullet"/>
      <w:lvlText w:val="-"/>
      <w:lvlJc w:val="left"/>
      <w:pPr>
        <w:ind w:left="2061" w:hanging="360"/>
      </w:pPr>
      <w:rPr>
        <w:rFonts w:ascii="Calibri" w:eastAsiaTheme="minorHAnsi" w:hAnsi="Calibri" w:cs="Calibri" w:hint="default"/>
      </w:rPr>
    </w:lvl>
    <w:lvl w:ilvl="1" w:tplc="0C0A0003" w:tentative="1">
      <w:start w:val="1"/>
      <w:numFmt w:val="bullet"/>
      <w:lvlText w:val="o"/>
      <w:lvlJc w:val="left"/>
      <w:pPr>
        <w:ind w:left="2781" w:hanging="360"/>
      </w:pPr>
      <w:rPr>
        <w:rFonts w:ascii="Courier New" w:hAnsi="Courier New" w:cs="Courier New" w:hint="default"/>
      </w:rPr>
    </w:lvl>
    <w:lvl w:ilvl="2" w:tplc="0C0A0005" w:tentative="1">
      <w:start w:val="1"/>
      <w:numFmt w:val="bullet"/>
      <w:lvlText w:val=""/>
      <w:lvlJc w:val="left"/>
      <w:pPr>
        <w:ind w:left="3501" w:hanging="360"/>
      </w:pPr>
      <w:rPr>
        <w:rFonts w:ascii="Wingdings" w:hAnsi="Wingdings" w:hint="default"/>
      </w:rPr>
    </w:lvl>
    <w:lvl w:ilvl="3" w:tplc="0C0A0001" w:tentative="1">
      <w:start w:val="1"/>
      <w:numFmt w:val="bullet"/>
      <w:lvlText w:val=""/>
      <w:lvlJc w:val="left"/>
      <w:pPr>
        <w:ind w:left="4221" w:hanging="360"/>
      </w:pPr>
      <w:rPr>
        <w:rFonts w:ascii="Symbol" w:hAnsi="Symbol" w:hint="default"/>
      </w:rPr>
    </w:lvl>
    <w:lvl w:ilvl="4" w:tplc="0C0A0003" w:tentative="1">
      <w:start w:val="1"/>
      <w:numFmt w:val="bullet"/>
      <w:lvlText w:val="o"/>
      <w:lvlJc w:val="left"/>
      <w:pPr>
        <w:ind w:left="4941" w:hanging="360"/>
      </w:pPr>
      <w:rPr>
        <w:rFonts w:ascii="Courier New" w:hAnsi="Courier New" w:cs="Courier New" w:hint="default"/>
      </w:rPr>
    </w:lvl>
    <w:lvl w:ilvl="5" w:tplc="0C0A0005" w:tentative="1">
      <w:start w:val="1"/>
      <w:numFmt w:val="bullet"/>
      <w:lvlText w:val=""/>
      <w:lvlJc w:val="left"/>
      <w:pPr>
        <w:ind w:left="5661" w:hanging="360"/>
      </w:pPr>
      <w:rPr>
        <w:rFonts w:ascii="Wingdings" w:hAnsi="Wingdings" w:hint="default"/>
      </w:rPr>
    </w:lvl>
    <w:lvl w:ilvl="6" w:tplc="0C0A0001" w:tentative="1">
      <w:start w:val="1"/>
      <w:numFmt w:val="bullet"/>
      <w:lvlText w:val=""/>
      <w:lvlJc w:val="left"/>
      <w:pPr>
        <w:ind w:left="6381" w:hanging="360"/>
      </w:pPr>
      <w:rPr>
        <w:rFonts w:ascii="Symbol" w:hAnsi="Symbol" w:hint="default"/>
      </w:rPr>
    </w:lvl>
    <w:lvl w:ilvl="7" w:tplc="0C0A0003" w:tentative="1">
      <w:start w:val="1"/>
      <w:numFmt w:val="bullet"/>
      <w:lvlText w:val="o"/>
      <w:lvlJc w:val="left"/>
      <w:pPr>
        <w:ind w:left="7101" w:hanging="360"/>
      </w:pPr>
      <w:rPr>
        <w:rFonts w:ascii="Courier New" w:hAnsi="Courier New" w:cs="Courier New" w:hint="default"/>
      </w:rPr>
    </w:lvl>
    <w:lvl w:ilvl="8" w:tplc="0C0A0005" w:tentative="1">
      <w:start w:val="1"/>
      <w:numFmt w:val="bullet"/>
      <w:lvlText w:val=""/>
      <w:lvlJc w:val="left"/>
      <w:pPr>
        <w:ind w:left="7821" w:hanging="360"/>
      </w:pPr>
      <w:rPr>
        <w:rFonts w:ascii="Wingdings" w:hAnsi="Wingdings" w:hint="default"/>
      </w:rPr>
    </w:lvl>
  </w:abstractNum>
  <w:abstractNum w:abstractNumId="35"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5C903D96"/>
    <w:multiLevelType w:val="hybridMultilevel"/>
    <w:tmpl w:val="C9D0C21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66620D3"/>
    <w:multiLevelType w:val="hybridMultilevel"/>
    <w:tmpl w:val="E77645F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685A0F2A"/>
    <w:multiLevelType w:val="multilevel"/>
    <w:tmpl w:val="EB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751F0833"/>
    <w:multiLevelType w:val="multilevel"/>
    <w:tmpl w:val="77C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3043B1"/>
    <w:multiLevelType w:val="hybridMultilevel"/>
    <w:tmpl w:val="D2D23C72"/>
    <w:lvl w:ilvl="0" w:tplc="D7709AF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4154DF"/>
    <w:multiLevelType w:val="multilevel"/>
    <w:tmpl w:val="7EF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A25EB3"/>
    <w:multiLevelType w:val="hybridMultilevel"/>
    <w:tmpl w:val="7A548F3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22"/>
  </w:num>
  <w:num w:numId="2" w16cid:durableId="1730376537">
    <w:abstractNumId w:val="43"/>
  </w:num>
  <w:num w:numId="3" w16cid:durableId="1658024522">
    <w:abstractNumId w:val="34"/>
  </w:num>
  <w:num w:numId="4" w16cid:durableId="1630552480">
    <w:abstractNumId w:val="6"/>
  </w:num>
  <w:num w:numId="5" w16cid:durableId="574314265">
    <w:abstractNumId w:val="15"/>
  </w:num>
  <w:num w:numId="6" w16cid:durableId="1095908269">
    <w:abstractNumId w:val="4"/>
  </w:num>
  <w:num w:numId="7" w16cid:durableId="569463122">
    <w:abstractNumId w:val="2"/>
  </w:num>
  <w:num w:numId="8" w16cid:durableId="414670637">
    <w:abstractNumId w:val="44"/>
  </w:num>
  <w:num w:numId="9" w16cid:durableId="1422212791">
    <w:abstractNumId w:val="28"/>
  </w:num>
  <w:num w:numId="10" w16cid:durableId="1533572208">
    <w:abstractNumId w:val="13"/>
  </w:num>
  <w:num w:numId="11" w16cid:durableId="662006159">
    <w:abstractNumId w:val="38"/>
  </w:num>
  <w:num w:numId="12" w16cid:durableId="470173594">
    <w:abstractNumId w:val="10"/>
  </w:num>
  <w:num w:numId="13" w16cid:durableId="976567157">
    <w:abstractNumId w:val="46"/>
  </w:num>
  <w:num w:numId="14" w16cid:durableId="1497841336">
    <w:abstractNumId w:val="35"/>
  </w:num>
  <w:num w:numId="15" w16cid:durableId="500436938">
    <w:abstractNumId w:val="39"/>
  </w:num>
  <w:num w:numId="16" w16cid:durableId="1171212907">
    <w:abstractNumId w:val="23"/>
  </w:num>
  <w:num w:numId="17" w16cid:durableId="1040320235">
    <w:abstractNumId w:val="12"/>
  </w:num>
  <w:num w:numId="18" w16cid:durableId="763380167">
    <w:abstractNumId w:val="27"/>
  </w:num>
  <w:num w:numId="19" w16cid:durableId="53823932">
    <w:abstractNumId w:val="1"/>
  </w:num>
  <w:num w:numId="20" w16cid:durableId="110327426">
    <w:abstractNumId w:val="25"/>
  </w:num>
  <w:num w:numId="21" w16cid:durableId="1803573827">
    <w:abstractNumId w:val="14"/>
  </w:num>
  <w:num w:numId="22" w16cid:durableId="357001703">
    <w:abstractNumId w:val="20"/>
  </w:num>
  <w:num w:numId="23" w16cid:durableId="1072237541">
    <w:abstractNumId w:val="7"/>
  </w:num>
  <w:num w:numId="24" w16cid:durableId="13770937">
    <w:abstractNumId w:val="17"/>
  </w:num>
  <w:num w:numId="25" w16cid:durableId="1983539508">
    <w:abstractNumId w:val="30"/>
  </w:num>
  <w:num w:numId="26" w16cid:durableId="1170363905">
    <w:abstractNumId w:val="3"/>
  </w:num>
  <w:num w:numId="27" w16cid:durableId="1728409417">
    <w:abstractNumId w:val="9"/>
  </w:num>
  <w:num w:numId="28" w16cid:durableId="751512380">
    <w:abstractNumId w:val="26"/>
  </w:num>
  <w:num w:numId="29" w16cid:durableId="99954233">
    <w:abstractNumId w:val="47"/>
  </w:num>
  <w:num w:numId="30" w16cid:durableId="1547985251">
    <w:abstractNumId w:val="32"/>
  </w:num>
  <w:num w:numId="31" w16cid:durableId="769397980">
    <w:abstractNumId w:val="41"/>
  </w:num>
  <w:num w:numId="32" w16cid:durableId="418986526">
    <w:abstractNumId w:val="40"/>
  </w:num>
  <w:num w:numId="33" w16cid:durableId="179469407">
    <w:abstractNumId w:val="11"/>
  </w:num>
  <w:num w:numId="34" w16cid:durableId="943267941">
    <w:abstractNumId w:val="42"/>
  </w:num>
  <w:num w:numId="35" w16cid:durableId="502859197">
    <w:abstractNumId w:val="36"/>
  </w:num>
  <w:num w:numId="36" w16cid:durableId="1923879319">
    <w:abstractNumId w:val="45"/>
  </w:num>
  <w:num w:numId="37" w16cid:durableId="1512185365">
    <w:abstractNumId w:val="31"/>
  </w:num>
  <w:num w:numId="38" w16cid:durableId="1277906859">
    <w:abstractNumId w:val="8"/>
  </w:num>
  <w:num w:numId="39" w16cid:durableId="2050572986">
    <w:abstractNumId w:val="18"/>
  </w:num>
  <w:num w:numId="40" w16cid:durableId="1042559609">
    <w:abstractNumId w:val="16"/>
  </w:num>
  <w:num w:numId="41" w16cid:durableId="1571308965">
    <w:abstractNumId w:val="5"/>
  </w:num>
  <w:num w:numId="42" w16cid:durableId="681929944">
    <w:abstractNumId w:val="37"/>
  </w:num>
  <w:num w:numId="43" w16cid:durableId="2093623973">
    <w:abstractNumId w:val="24"/>
  </w:num>
  <w:num w:numId="44" w16cid:durableId="2020811768">
    <w:abstractNumId w:val="21"/>
  </w:num>
  <w:num w:numId="45" w16cid:durableId="282537461">
    <w:abstractNumId w:val="29"/>
  </w:num>
  <w:num w:numId="46" w16cid:durableId="1653630700">
    <w:abstractNumId w:val="33"/>
  </w:num>
  <w:num w:numId="47" w16cid:durableId="456143415">
    <w:abstractNumId w:val="19"/>
  </w:num>
  <w:num w:numId="48" w16cid:durableId="758062731">
    <w:abstractNumId w:val="0"/>
  </w:num>
  <w:num w:numId="49" w16cid:durableId="1239054058">
    <w:abstractNumId w:val="2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Raposo">
    <w15:presenceInfo w15:providerId="AD" w15:userId="S::manuel.raposo@patriahispana.com::95f6a065-f6db-4a97-b7f2-0f9eb69a3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4013"/>
    <w:rsid w:val="0000571E"/>
    <w:rsid w:val="00006AB8"/>
    <w:rsid w:val="00006C7C"/>
    <w:rsid w:val="00015C6D"/>
    <w:rsid w:val="00016AB9"/>
    <w:rsid w:val="000206F6"/>
    <w:rsid w:val="00021154"/>
    <w:rsid w:val="0002251F"/>
    <w:rsid w:val="00022C91"/>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2A5"/>
    <w:rsid w:val="000601AA"/>
    <w:rsid w:val="00060CB2"/>
    <w:rsid w:val="000611A4"/>
    <w:rsid w:val="0006162F"/>
    <w:rsid w:val="000621BF"/>
    <w:rsid w:val="0006220C"/>
    <w:rsid w:val="000631BE"/>
    <w:rsid w:val="000640A5"/>
    <w:rsid w:val="000664A0"/>
    <w:rsid w:val="00067926"/>
    <w:rsid w:val="00067ED9"/>
    <w:rsid w:val="00071193"/>
    <w:rsid w:val="00071C92"/>
    <w:rsid w:val="00071FAE"/>
    <w:rsid w:val="00072C14"/>
    <w:rsid w:val="00074868"/>
    <w:rsid w:val="0007638E"/>
    <w:rsid w:val="000763C3"/>
    <w:rsid w:val="0007664B"/>
    <w:rsid w:val="00081770"/>
    <w:rsid w:val="0008268C"/>
    <w:rsid w:val="00087799"/>
    <w:rsid w:val="00090929"/>
    <w:rsid w:val="000917B1"/>
    <w:rsid w:val="00093839"/>
    <w:rsid w:val="00095F3E"/>
    <w:rsid w:val="000A0436"/>
    <w:rsid w:val="000A1314"/>
    <w:rsid w:val="000A14F2"/>
    <w:rsid w:val="000A1EDD"/>
    <w:rsid w:val="000A493F"/>
    <w:rsid w:val="000A7175"/>
    <w:rsid w:val="000A7223"/>
    <w:rsid w:val="000B046A"/>
    <w:rsid w:val="000B05CC"/>
    <w:rsid w:val="000B0A7E"/>
    <w:rsid w:val="000B2890"/>
    <w:rsid w:val="000B3761"/>
    <w:rsid w:val="000B4DC4"/>
    <w:rsid w:val="000B799A"/>
    <w:rsid w:val="000C1DA0"/>
    <w:rsid w:val="000C4052"/>
    <w:rsid w:val="000C58A3"/>
    <w:rsid w:val="000D321C"/>
    <w:rsid w:val="000D3321"/>
    <w:rsid w:val="000D5499"/>
    <w:rsid w:val="000D6F1D"/>
    <w:rsid w:val="000D6FFF"/>
    <w:rsid w:val="000E1A3F"/>
    <w:rsid w:val="000E59BB"/>
    <w:rsid w:val="000E6130"/>
    <w:rsid w:val="000E72EE"/>
    <w:rsid w:val="000E7535"/>
    <w:rsid w:val="000E7E29"/>
    <w:rsid w:val="000F002B"/>
    <w:rsid w:val="000F2F68"/>
    <w:rsid w:val="000F330F"/>
    <w:rsid w:val="000F746A"/>
    <w:rsid w:val="000F77A1"/>
    <w:rsid w:val="000F77DF"/>
    <w:rsid w:val="00100694"/>
    <w:rsid w:val="00100C46"/>
    <w:rsid w:val="00102957"/>
    <w:rsid w:val="00103842"/>
    <w:rsid w:val="001038B1"/>
    <w:rsid w:val="00103968"/>
    <w:rsid w:val="00104730"/>
    <w:rsid w:val="00110D7F"/>
    <w:rsid w:val="00110D8A"/>
    <w:rsid w:val="001127FA"/>
    <w:rsid w:val="0012068E"/>
    <w:rsid w:val="00126E09"/>
    <w:rsid w:val="001273F8"/>
    <w:rsid w:val="00131898"/>
    <w:rsid w:val="00131EF2"/>
    <w:rsid w:val="00132224"/>
    <w:rsid w:val="00132D7A"/>
    <w:rsid w:val="001355B4"/>
    <w:rsid w:val="00135B5C"/>
    <w:rsid w:val="00140B24"/>
    <w:rsid w:val="00144A8D"/>
    <w:rsid w:val="0014500D"/>
    <w:rsid w:val="00146CE7"/>
    <w:rsid w:val="00146EC1"/>
    <w:rsid w:val="00150027"/>
    <w:rsid w:val="0015286B"/>
    <w:rsid w:val="0015333A"/>
    <w:rsid w:val="001558F7"/>
    <w:rsid w:val="00155CE5"/>
    <w:rsid w:val="00155E6F"/>
    <w:rsid w:val="0015646A"/>
    <w:rsid w:val="00162064"/>
    <w:rsid w:val="00162257"/>
    <w:rsid w:val="0016444B"/>
    <w:rsid w:val="00166A49"/>
    <w:rsid w:val="00167339"/>
    <w:rsid w:val="001711BD"/>
    <w:rsid w:val="00175595"/>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2D24"/>
    <w:rsid w:val="001B3837"/>
    <w:rsid w:val="001B5171"/>
    <w:rsid w:val="001B592F"/>
    <w:rsid w:val="001B5B92"/>
    <w:rsid w:val="001B65D7"/>
    <w:rsid w:val="001B67AB"/>
    <w:rsid w:val="001B75C1"/>
    <w:rsid w:val="001C2821"/>
    <w:rsid w:val="001C36C4"/>
    <w:rsid w:val="001C382D"/>
    <w:rsid w:val="001C433F"/>
    <w:rsid w:val="001D2155"/>
    <w:rsid w:val="001D72B0"/>
    <w:rsid w:val="001D79E9"/>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4D60"/>
    <w:rsid w:val="0021517D"/>
    <w:rsid w:val="00216E71"/>
    <w:rsid w:val="00220008"/>
    <w:rsid w:val="00223996"/>
    <w:rsid w:val="00223E1A"/>
    <w:rsid w:val="002255ED"/>
    <w:rsid w:val="00226BF0"/>
    <w:rsid w:val="00232DCF"/>
    <w:rsid w:val="00234DA8"/>
    <w:rsid w:val="00237366"/>
    <w:rsid w:val="002411F0"/>
    <w:rsid w:val="00247EBC"/>
    <w:rsid w:val="00250DCB"/>
    <w:rsid w:val="00251EF1"/>
    <w:rsid w:val="002523DF"/>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A30D1"/>
    <w:rsid w:val="002B0832"/>
    <w:rsid w:val="002B3526"/>
    <w:rsid w:val="002C446B"/>
    <w:rsid w:val="002D0739"/>
    <w:rsid w:val="002D0A19"/>
    <w:rsid w:val="002D1AD3"/>
    <w:rsid w:val="002D1E83"/>
    <w:rsid w:val="002D21B7"/>
    <w:rsid w:val="002D35E5"/>
    <w:rsid w:val="002D41FF"/>
    <w:rsid w:val="002E39DA"/>
    <w:rsid w:val="002E48B2"/>
    <w:rsid w:val="002F27C5"/>
    <w:rsid w:val="002F53D8"/>
    <w:rsid w:val="002F5629"/>
    <w:rsid w:val="003003C5"/>
    <w:rsid w:val="003013EC"/>
    <w:rsid w:val="00301422"/>
    <w:rsid w:val="00301A40"/>
    <w:rsid w:val="00302C8D"/>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42AD"/>
    <w:rsid w:val="00394B01"/>
    <w:rsid w:val="00397924"/>
    <w:rsid w:val="003A224D"/>
    <w:rsid w:val="003A6050"/>
    <w:rsid w:val="003B3263"/>
    <w:rsid w:val="003B481C"/>
    <w:rsid w:val="003B5620"/>
    <w:rsid w:val="003B6652"/>
    <w:rsid w:val="003B6CAF"/>
    <w:rsid w:val="003C0991"/>
    <w:rsid w:val="003C1727"/>
    <w:rsid w:val="003C69EC"/>
    <w:rsid w:val="003C6E76"/>
    <w:rsid w:val="003D1AD5"/>
    <w:rsid w:val="003E0505"/>
    <w:rsid w:val="003E077D"/>
    <w:rsid w:val="003E3937"/>
    <w:rsid w:val="003E492E"/>
    <w:rsid w:val="003E56E1"/>
    <w:rsid w:val="003E5AB2"/>
    <w:rsid w:val="003E5D65"/>
    <w:rsid w:val="003E62E6"/>
    <w:rsid w:val="003E67BC"/>
    <w:rsid w:val="003E7C13"/>
    <w:rsid w:val="003E7D1A"/>
    <w:rsid w:val="003F2F4D"/>
    <w:rsid w:val="003F3EF5"/>
    <w:rsid w:val="003F520A"/>
    <w:rsid w:val="0040290A"/>
    <w:rsid w:val="004032FA"/>
    <w:rsid w:val="0040330E"/>
    <w:rsid w:val="00406692"/>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6940"/>
    <w:rsid w:val="00456BD7"/>
    <w:rsid w:val="004621F5"/>
    <w:rsid w:val="004645F9"/>
    <w:rsid w:val="00466147"/>
    <w:rsid w:val="00470678"/>
    <w:rsid w:val="00474D93"/>
    <w:rsid w:val="004758E8"/>
    <w:rsid w:val="00476717"/>
    <w:rsid w:val="00476DB3"/>
    <w:rsid w:val="004775E2"/>
    <w:rsid w:val="004819FE"/>
    <w:rsid w:val="00490203"/>
    <w:rsid w:val="004921A8"/>
    <w:rsid w:val="00493A6D"/>
    <w:rsid w:val="004941A9"/>
    <w:rsid w:val="00494D66"/>
    <w:rsid w:val="004956AE"/>
    <w:rsid w:val="00495FC1"/>
    <w:rsid w:val="0049688D"/>
    <w:rsid w:val="00496929"/>
    <w:rsid w:val="004A06F7"/>
    <w:rsid w:val="004A4057"/>
    <w:rsid w:val="004A4532"/>
    <w:rsid w:val="004A4652"/>
    <w:rsid w:val="004A4C84"/>
    <w:rsid w:val="004A701A"/>
    <w:rsid w:val="004B03FB"/>
    <w:rsid w:val="004B30B8"/>
    <w:rsid w:val="004B6B59"/>
    <w:rsid w:val="004C114D"/>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1075B"/>
    <w:rsid w:val="005119B3"/>
    <w:rsid w:val="0051396F"/>
    <w:rsid w:val="00514C8E"/>
    <w:rsid w:val="00515A72"/>
    <w:rsid w:val="00516A20"/>
    <w:rsid w:val="00517E4F"/>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1C2"/>
    <w:rsid w:val="00574834"/>
    <w:rsid w:val="00575FAB"/>
    <w:rsid w:val="0057739B"/>
    <w:rsid w:val="00580AB4"/>
    <w:rsid w:val="00582E6C"/>
    <w:rsid w:val="00583A00"/>
    <w:rsid w:val="00585948"/>
    <w:rsid w:val="00586A83"/>
    <w:rsid w:val="00587977"/>
    <w:rsid w:val="00591DCB"/>
    <w:rsid w:val="0059613B"/>
    <w:rsid w:val="005A1301"/>
    <w:rsid w:val="005A2CE6"/>
    <w:rsid w:val="005A596F"/>
    <w:rsid w:val="005B05DB"/>
    <w:rsid w:val="005B2E80"/>
    <w:rsid w:val="005B4BED"/>
    <w:rsid w:val="005B66B4"/>
    <w:rsid w:val="005B6C0F"/>
    <w:rsid w:val="005B7136"/>
    <w:rsid w:val="005C04EA"/>
    <w:rsid w:val="005C1FE8"/>
    <w:rsid w:val="005C420A"/>
    <w:rsid w:val="005C4607"/>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583E"/>
    <w:rsid w:val="00617C8A"/>
    <w:rsid w:val="00621B63"/>
    <w:rsid w:val="00625F03"/>
    <w:rsid w:val="00627E01"/>
    <w:rsid w:val="006305D9"/>
    <w:rsid w:val="00631F47"/>
    <w:rsid w:val="006322A0"/>
    <w:rsid w:val="00632D54"/>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318A"/>
    <w:rsid w:val="00663656"/>
    <w:rsid w:val="0066414B"/>
    <w:rsid w:val="00665BDD"/>
    <w:rsid w:val="00667883"/>
    <w:rsid w:val="006745B2"/>
    <w:rsid w:val="00674C7A"/>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44F4"/>
    <w:rsid w:val="006B7A60"/>
    <w:rsid w:val="006C02D6"/>
    <w:rsid w:val="006C16A0"/>
    <w:rsid w:val="006C28A8"/>
    <w:rsid w:val="006C7003"/>
    <w:rsid w:val="006D0245"/>
    <w:rsid w:val="006D0D85"/>
    <w:rsid w:val="006D17AA"/>
    <w:rsid w:val="006D4259"/>
    <w:rsid w:val="006D4665"/>
    <w:rsid w:val="006E0EFD"/>
    <w:rsid w:val="006E3193"/>
    <w:rsid w:val="006E6992"/>
    <w:rsid w:val="006E78B8"/>
    <w:rsid w:val="006F075C"/>
    <w:rsid w:val="006F094E"/>
    <w:rsid w:val="006F3338"/>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420A1"/>
    <w:rsid w:val="00742A7D"/>
    <w:rsid w:val="00743E69"/>
    <w:rsid w:val="00747B4D"/>
    <w:rsid w:val="00751182"/>
    <w:rsid w:val="00751937"/>
    <w:rsid w:val="00754AC0"/>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1FB6"/>
    <w:rsid w:val="007B241F"/>
    <w:rsid w:val="007B344B"/>
    <w:rsid w:val="007B3FF8"/>
    <w:rsid w:val="007C08CE"/>
    <w:rsid w:val="007C1238"/>
    <w:rsid w:val="007C31A6"/>
    <w:rsid w:val="007C5A71"/>
    <w:rsid w:val="007C5D69"/>
    <w:rsid w:val="007D072B"/>
    <w:rsid w:val="007D081E"/>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443"/>
    <w:rsid w:val="007F330E"/>
    <w:rsid w:val="007F445A"/>
    <w:rsid w:val="007F632F"/>
    <w:rsid w:val="00805F36"/>
    <w:rsid w:val="00807B69"/>
    <w:rsid w:val="00812147"/>
    <w:rsid w:val="0081300E"/>
    <w:rsid w:val="00813D25"/>
    <w:rsid w:val="008145DB"/>
    <w:rsid w:val="00815093"/>
    <w:rsid w:val="008161DE"/>
    <w:rsid w:val="008205F5"/>
    <w:rsid w:val="00820F9B"/>
    <w:rsid w:val="0082110A"/>
    <w:rsid w:val="008227EF"/>
    <w:rsid w:val="00823BCA"/>
    <w:rsid w:val="008262DA"/>
    <w:rsid w:val="00827D64"/>
    <w:rsid w:val="00827DB0"/>
    <w:rsid w:val="008303AA"/>
    <w:rsid w:val="008326F7"/>
    <w:rsid w:val="008334A2"/>
    <w:rsid w:val="00835668"/>
    <w:rsid w:val="00836A34"/>
    <w:rsid w:val="00840520"/>
    <w:rsid w:val="00840782"/>
    <w:rsid w:val="008413E0"/>
    <w:rsid w:val="00842076"/>
    <w:rsid w:val="0084280D"/>
    <w:rsid w:val="008453B2"/>
    <w:rsid w:val="0084678A"/>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3DF1"/>
    <w:rsid w:val="00890210"/>
    <w:rsid w:val="00892692"/>
    <w:rsid w:val="00895512"/>
    <w:rsid w:val="00895C53"/>
    <w:rsid w:val="008A00CF"/>
    <w:rsid w:val="008A1349"/>
    <w:rsid w:val="008A15F2"/>
    <w:rsid w:val="008A2062"/>
    <w:rsid w:val="008A61DA"/>
    <w:rsid w:val="008A6C72"/>
    <w:rsid w:val="008A6E26"/>
    <w:rsid w:val="008B0285"/>
    <w:rsid w:val="008B1E3A"/>
    <w:rsid w:val="008B2D53"/>
    <w:rsid w:val="008B3167"/>
    <w:rsid w:val="008B5C84"/>
    <w:rsid w:val="008B6E44"/>
    <w:rsid w:val="008B749D"/>
    <w:rsid w:val="008C2EFE"/>
    <w:rsid w:val="008C4630"/>
    <w:rsid w:val="008C53E4"/>
    <w:rsid w:val="008C6D6C"/>
    <w:rsid w:val="008D00B1"/>
    <w:rsid w:val="008D16F5"/>
    <w:rsid w:val="008E470B"/>
    <w:rsid w:val="008E4D84"/>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0B5"/>
    <w:rsid w:val="00945FBC"/>
    <w:rsid w:val="00950BCB"/>
    <w:rsid w:val="00952EBC"/>
    <w:rsid w:val="009553B8"/>
    <w:rsid w:val="00955A71"/>
    <w:rsid w:val="00955BF9"/>
    <w:rsid w:val="009568BC"/>
    <w:rsid w:val="0096298E"/>
    <w:rsid w:val="00962C5F"/>
    <w:rsid w:val="0096324F"/>
    <w:rsid w:val="0096478C"/>
    <w:rsid w:val="009661D7"/>
    <w:rsid w:val="0096715F"/>
    <w:rsid w:val="0097438A"/>
    <w:rsid w:val="00974D4C"/>
    <w:rsid w:val="00974FFF"/>
    <w:rsid w:val="00977DCF"/>
    <w:rsid w:val="009808CF"/>
    <w:rsid w:val="009863EE"/>
    <w:rsid w:val="00990BF6"/>
    <w:rsid w:val="009938C4"/>
    <w:rsid w:val="00993EC7"/>
    <w:rsid w:val="00994AC0"/>
    <w:rsid w:val="0099719B"/>
    <w:rsid w:val="009A189D"/>
    <w:rsid w:val="009A23C3"/>
    <w:rsid w:val="009A32DB"/>
    <w:rsid w:val="009A469D"/>
    <w:rsid w:val="009A5F7B"/>
    <w:rsid w:val="009A75D1"/>
    <w:rsid w:val="009B0E00"/>
    <w:rsid w:val="009B11AA"/>
    <w:rsid w:val="009B1E54"/>
    <w:rsid w:val="009B3406"/>
    <w:rsid w:val="009B3AC2"/>
    <w:rsid w:val="009B5791"/>
    <w:rsid w:val="009B7B14"/>
    <w:rsid w:val="009B7FBA"/>
    <w:rsid w:val="009C07DD"/>
    <w:rsid w:val="009C11A2"/>
    <w:rsid w:val="009C1E46"/>
    <w:rsid w:val="009C4F14"/>
    <w:rsid w:val="009C5CDA"/>
    <w:rsid w:val="009C678C"/>
    <w:rsid w:val="009C6C4F"/>
    <w:rsid w:val="009D07CD"/>
    <w:rsid w:val="009D17F8"/>
    <w:rsid w:val="009D1B85"/>
    <w:rsid w:val="009D3035"/>
    <w:rsid w:val="009D3891"/>
    <w:rsid w:val="009D4F35"/>
    <w:rsid w:val="009D5924"/>
    <w:rsid w:val="009D6845"/>
    <w:rsid w:val="009E22D9"/>
    <w:rsid w:val="009E4088"/>
    <w:rsid w:val="009E4730"/>
    <w:rsid w:val="009E6722"/>
    <w:rsid w:val="009E7A4A"/>
    <w:rsid w:val="009F0985"/>
    <w:rsid w:val="009F0C73"/>
    <w:rsid w:val="009F140C"/>
    <w:rsid w:val="009F16DC"/>
    <w:rsid w:val="009F23D7"/>
    <w:rsid w:val="009F6D77"/>
    <w:rsid w:val="00A02805"/>
    <w:rsid w:val="00A02ED2"/>
    <w:rsid w:val="00A03FE4"/>
    <w:rsid w:val="00A04F4B"/>
    <w:rsid w:val="00A116D1"/>
    <w:rsid w:val="00A11959"/>
    <w:rsid w:val="00A125B6"/>
    <w:rsid w:val="00A154D9"/>
    <w:rsid w:val="00A17BB3"/>
    <w:rsid w:val="00A22638"/>
    <w:rsid w:val="00A25403"/>
    <w:rsid w:val="00A25C9C"/>
    <w:rsid w:val="00A27088"/>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3332"/>
    <w:rsid w:val="00A73B4F"/>
    <w:rsid w:val="00A809B8"/>
    <w:rsid w:val="00A82B27"/>
    <w:rsid w:val="00A837F7"/>
    <w:rsid w:val="00A84096"/>
    <w:rsid w:val="00A84295"/>
    <w:rsid w:val="00A855F2"/>
    <w:rsid w:val="00A85A21"/>
    <w:rsid w:val="00A87C84"/>
    <w:rsid w:val="00A9189B"/>
    <w:rsid w:val="00A953B3"/>
    <w:rsid w:val="00AA19B3"/>
    <w:rsid w:val="00AA1F12"/>
    <w:rsid w:val="00AA6286"/>
    <w:rsid w:val="00AA63B2"/>
    <w:rsid w:val="00AA6470"/>
    <w:rsid w:val="00AA7CFD"/>
    <w:rsid w:val="00AB068B"/>
    <w:rsid w:val="00AB195C"/>
    <w:rsid w:val="00AB7ED0"/>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3257"/>
    <w:rsid w:val="00AF3391"/>
    <w:rsid w:val="00AF445E"/>
    <w:rsid w:val="00AF680D"/>
    <w:rsid w:val="00AF6B2F"/>
    <w:rsid w:val="00AF721A"/>
    <w:rsid w:val="00B00376"/>
    <w:rsid w:val="00B03057"/>
    <w:rsid w:val="00B12414"/>
    <w:rsid w:val="00B14060"/>
    <w:rsid w:val="00B145D3"/>
    <w:rsid w:val="00B14ACD"/>
    <w:rsid w:val="00B15C26"/>
    <w:rsid w:val="00B160EA"/>
    <w:rsid w:val="00B224CA"/>
    <w:rsid w:val="00B2317B"/>
    <w:rsid w:val="00B23572"/>
    <w:rsid w:val="00B235F4"/>
    <w:rsid w:val="00B24906"/>
    <w:rsid w:val="00B270D1"/>
    <w:rsid w:val="00B274F3"/>
    <w:rsid w:val="00B304DD"/>
    <w:rsid w:val="00B31399"/>
    <w:rsid w:val="00B32FE1"/>
    <w:rsid w:val="00B3476B"/>
    <w:rsid w:val="00B3634C"/>
    <w:rsid w:val="00B36A9D"/>
    <w:rsid w:val="00B41FE2"/>
    <w:rsid w:val="00B50A42"/>
    <w:rsid w:val="00B55E35"/>
    <w:rsid w:val="00B55EE1"/>
    <w:rsid w:val="00B56227"/>
    <w:rsid w:val="00B57177"/>
    <w:rsid w:val="00B609D2"/>
    <w:rsid w:val="00B61470"/>
    <w:rsid w:val="00B64B03"/>
    <w:rsid w:val="00B7117C"/>
    <w:rsid w:val="00B7466D"/>
    <w:rsid w:val="00B7498E"/>
    <w:rsid w:val="00B754A6"/>
    <w:rsid w:val="00B80669"/>
    <w:rsid w:val="00B81851"/>
    <w:rsid w:val="00B81B41"/>
    <w:rsid w:val="00B8414B"/>
    <w:rsid w:val="00B85716"/>
    <w:rsid w:val="00B86BD0"/>
    <w:rsid w:val="00B86D8D"/>
    <w:rsid w:val="00B91EDD"/>
    <w:rsid w:val="00B92792"/>
    <w:rsid w:val="00B9580B"/>
    <w:rsid w:val="00B95A03"/>
    <w:rsid w:val="00B97E1D"/>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3A80"/>
    <w:rsid w:val="00C2514B"/>
    <w:rsid w:val="00C25746"/>
    <w:rsid w:val="00C3172D"/>
    <w:rsid w:val="00C349FA"/>
    <w:rsid w:val="00C4265B"/>
    <w:rsid w:val="00C45F45"/>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DFB"/>
    <w:rsid w:val="00C8574F"/>
    <w:rsid w:val="00C86D05"/>
    <w:rsid w:val="00C86F4E"/>
    <w:rsid w:val="00C876E5"/>
    <w:rsid w:val="00C91217"/>
    <w:rsid w:val="00C92FCE"/>
    <w:rsid w:val="00C93E5B"/>
    <w:rsid w:val="00C95B37"/>
    <w:rsid w:val="00CA0C72"/>
    <w:rsid w:val="00CA2789"/>
    <w:rsid w:val="00CA35A9"/>
    <w:rsid w:val="00CA37A7"/>
    <w:rsid w:val="00CA716F"/>
    <w:rsid w:val="00CB0A14"/>
    <w:rsid w:val="00CB0B89"/>
    <w:rsid w:val="00CB1DD0"/>
    <w:rsid w:val="00CB2462"/>
    <w:rsid w:val="00CB4B51"/>
    <w:rsid w:val="00CB5AF9"/>
    <w:rsid w:val="00CB634D"/>
    <w:rsid w:val="00CB789F"/>
    <w:rsid w:val="00CC11CD"/>
    <w:rsid w:val="00CC1763"/>
    <w:rsid w:val="00CC253A"/>
    <w:rsid w:val="00CC4575"/>
    <w:rsid w:val="00CC5A68"/>
    <w:rsid w:val="00CC5C15"/>
    <w:rsid w:val="00CC77F9"/>
    <w:rsid w:val="00CD1310"/>
    <w:rsid w:val="00CD240E"/>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920"/>
    <w:rsid w:val="00D21F92"/>
    <w:rsid w:val="00D222FB"/>
    <w:rsid w:val="00D22A8B"/>
    <w:rsid w:val="00D23CA8"/>
    <w:rsid w:val="00D27263"/>
    <w:rsid w:val="00D313C6"/>
    <w:rsid w:val="00D31438"/>
    <w:rsid w:val="00D318F9"/>
    <w:rsid w:val="00D33CC8"/>
    <w:rsid w:val="00D3535B"/>
    <w:rsid w:val="00D36188"/>
    <w:rsid w:val="00D37D7F"/>
    <w:rsid w:val="00D4074C"/>
    <w:rsid w:val="00D41733"/>
    <w:rsid w:val="00D41792"/>
    <w:rsid w:val="00D43DA6"/>
    <w:rsid w:val="00D45928"/>
    <w:rsid w:val="00D4696F"/>
    <w:rsid w:val="00D46EB7"/>
    <w:rsid w:val="00D52F49"/>
    <w:rsid w:val="00D63BF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42D2"/>
    <w:rsid w:val="00DA01C0"/>
    <w:rsid w:val="00DB3959"/>
    <w:rsid w:val="00DB69B0"/>
    <w:rsid w:val="00DB7680"/>
    <w:rsid w:val="00DC2CA6"/>
    <w:rsid w:val="00DC7F06"/>
    <w:rsid w:val="00DD0F87"/>
    <w:rsid w:val="00DD3C49"/>
    <w:rsid w:val="00DD6DDA"/>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3CB7"/>
    <w:rsid w:val="00E46FB0"/>
    <w:rsid w:val="00E470AB"/>
    <w:rsid w:val="00E514BD"/>
    <w:rsid w:val="00E55FC8"/>
    <w:rsid w:val="00E6150E"/>
    <w:rsid w:val="00E623E8"/>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3C1"/>
    <w:rsid w:val="00EC53D5"/>
    <w:rsid w:val="00ED3626"/>
    <w:rsid w:val="00ED5B34"/>
    <w:rsid w:val="00ED5D40"/>
    <w:rsid w:val="00EE0B37"/>
    <w:rsid w:val="00EE1001"/>
    <w:rsid w:val="00EE1660"/>
    <w:rsid w:val="00EE3D4E"/>
    <w:rsid w:val="00EF012B"/>
    <w:rsid w:val="00EF2675"/>
    <w:rsid w:val="00EF5657"/>
    <w:rsid w:val="00EF63B5"/>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54BED"/>
    <w:rsid w:val="00F56A8D"/>
    <w:rsid w:val="00F61369"/>
    <w:rsid w:val="00F67AFD"/>
    <w:rsid w:val="00F7219B"/>
    <w:rsid w:val="00F72561"/>
    <w:rsid w:val="00F72AC8"/>
    <w:rsid w:val="00F734E6"/>
    <w:rsid w:val="00F755FA"/>
    <w:rsid w:val="00F77744"/>
    <w:rsid w:val="00F77855"/>
    <w:rsid w:val="00F81228"/>
    <w:rsid w:val="00F8554E"/>
    <w:rsid w:val="00F87CF6"/>
    <w:rsid w:val="00F949DE"/>
    <w:rsid w:val="00F96129"/>
    <w:rsid w:val="00F9700F"/>
    <w:rsid w:val="00F97FBC"/>
    <w:rsid w:val="00F97FFD"/>
    <w:rsid w:val="00FA1C93"/>
    <w:rsid w:val="00FA30E2"/>
    <w:rsid w:val="00FA6A9C"/>
    <w:rsid w:val="00FB0807"/>
    <w:rsid w:val="00FB2360"/>
    <w:rsid w:val="00FB29C9"/>
    <w:rsid w:val="00FB30C4"/>
    <w:rsid w:val="00FB56B4"/>
    <w:rsid w:val="00FB686F"/>
    <w:rsid w:val="00FB7235"/>
    <w:rsid w:val="00FC2A4F"/>
    <w:rsid w:val="00FC52A1"/>
    <w:rsid w:val="00FC6A0A"/>
    <w:rsid w:val="00FD0B6B"/>
    <w:rsid w:val="00FD0D58"/>
    <w:rsid w:val="00FD0D95"/>
    <w:rsid w:val="00FD2557"/>
    <w:rsid w:val="00FD3C3D"/>
    <w:rsid w:val="00FE18E8"/>
    <w:rsid w:val="00FE233C"/>
    <w:rsid w:val="00FE36A8"/>
    <w:rsid w:val="00FE3939"/>
    <w:rsid w:val="00FE3C12"/>
    <w:rsid w:val="00FE44DE"/>
    <w:rsid w:val="00FE556D"/>
    <w:rsid w:val="00FE574D"/>
    <w:rsid w:val="00FF203B"/>
    <w:rsid w:val="00FF29BA"/>
    <w:rsid w:val="00FF3606"/>
    <w:rsid w:val="00FF509B"/>
    <w:rsid w:val="00FF5BC0"/>
    <w:rsid w:val="00FF7204"/>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204"/>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image" Target="media/image47.svg"/><Relationship Id="rId68" Type="http://schemas.openxmlformats.org/officeDocument/2006/relationships/image" Target="media/image52.png"/><Relationship Id="rId16" Type="http://schemas.openxmlformats.org/officeDocument/2006/relationships/comments" Target="comments.xml"/><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45.svg"/><Relationship Id="rId19" Type="http://schemas.microsoft.com/office/2018/08/relationships/commentsExtensible" Target="commentsExtensib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3.svg"/><Relationship Id="rId67" Type="http://schemas.openxmlformats.org/officeDocument/2006/relationships/image" Target="media/image51.pn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41.sv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sv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4.png"/><Relationship Id="rId55" Type="http://schemas.openxmlformats.org/officeDocument/2006/relationships/image" Target="media/image39.sv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Bra24</b:Tag>
    <b:SourceType>InternetSite</b:SourceType>
    <b:Guid>{F732B02D-F290-F140-B132-7518E4B87FD0}</b:Guid>
    <b:Title>Pinterest</b:Title>
    <b:URL>https://i.pinimg.com/736x/e1/78/1b/e1781bc61a928d061d15cd9f1d78fa88.jpg</b:URL>
    <b:YearAccessed>2024</b:YearAccessed>
    <b:MonthAccessed>Febrero</b:MonthAccessed>
    <b:DayAccessed>24</b:DayAccessed>
    <b:Author>
      <b:Author>
        <b:NameList>
          <b:Person>
            <b:Last>Brandlogos.net</b:Last>
          </b:Person>
        </b:NameList>
      </b:Author>
    </b:Author>
    <b:RefOrder>13</b:RefOrder>
  </b:Source>
  <b:Source>
    <b:Tag>Wik24</b:Tag>
    <b:SourceType>InternetSite</b:SourceType>
    <b:Guid>{F54EC97D-ADBC-1F4D-A8D3-FC47A08462A9}</b:Guid>
    <b:Title>Wikipedia</b:Title>
    <b:URL>https://en.wikipedia.org/wiki/React_Native</b:URL>
    <b:YearAccessed>2024</b:YearAccessed>
    <b:MonthAccessed>Febrero</b:MonthAccessed>
    <b:DayAccessed>24</b:DayAccessed>
    <b:RefOrder>14</b:RefOrder>
  </b:Source>
  <b:Source>
    <b:Tag>Exp24</b:Tag>
    <b:SourceType>InternetSite</b:SourceType>
    <b:Guid>{1F7FD93D-9456-F644-9C44-A0F6D37D57D2}</b:Guid>
    <b:Author>
      <b:Author>
        <b:NameList>
          <b:Person>
            <b:Last>Expo</b:Last>
          </b:Person>
        </b:NameList>
      </b:Author>
    </b:Author>
    <b:URL>https://play.google.com/store/apps/details?id=host.exp.exponent&amp;hl=es</b:URL>
    <b:YearAccessed>2024</b:YearAccessed>
    <b:MonthAccessed>Febrero</b:MonthAccessed>
    <b:DayAccessed>24</b:DayAccessed>
    <b:RefOrder>15</b:RefOrder>
  </b:Source>
  <b:Source>
    <b:Tag>Wor24</b:Tag>
    <b:SourceType>InternetSite</b:SourceType>
    <b:Guid>{F50BBBEA-6ECE-1444-B2A4-6B4CF37D80C0}</b:Guid>
    <b:Title>WorldVectorLogo</b:Title>
    <b:URL>https://worldvectorlogo.com/es/logo/docker-4</b:URL>
    <b:YearAccessed>2024</b:YearAccessed>
    <b:MonthAccessed>Febrero</b:MonthAccessed>
    <b:DayAccessed>24</b:DayAccessed>
    <b:RefOrder>16</b:RefOrder>
  </b:Source>
  <b:Source>
    <b:Tag>Mar24</b:Tag>
    <b:SourceType>InternetSite</b:SourceType>
    <b:Guid>{D2423988-23BE-A74A-9550-8BAC94F9082A}</b:Guid>
    <b:Title>MariaDB</b:Title>
    <b:URL>https://mariadb.com/about-us/logos/</b:URL>
    <b:YearAccessed>2024</b:YearAccessed>
    <b:MonthAccessed>Febrero</b:MonthAccessed>
    <b:DayAccessed>24</b:DayAccessed>
    <b:RefOrder>17</b:RefOrder>
  </b:Source>
  <b:Source>
    <b:Tag>Adr21</b:Tag>
    <b:SourceType>InternetSite</b:SourceType>
    <b:Guid>{00FF2D55-006C-8A44-A2C4-34CAD20E30D7}</b:Guid>
    <b:Author>
      <b:Author>
        <b:NameList>
          <b:Person>
            <b:Last>Cahete</b:Last>
            <b:First>Adriano</b:First>
          </b:Person>
        </b:NameList>
      </b:Author>
    </b:Author>
    <b:URL>https://adrianocahete.medium.com/design-for-opensource-phpmyadmin-8b0bd8b800d3</b:URL>
    <b:Year>2021</b:Year>
    <b:Month>Enero</b:Month>
    <b:Day>5</b:Day>
    <b:YearAccessed>2024</b:YearAccessed>
    <b:MonthAccessed>Febrero</b:MonthAccessed>
    <b:DayAccessed>24</b:DayAccessed>
    <b:RefOrder>18</b:RefOrder>
  </b:Source>
  <b:Source>
    <b:Tag>Fac24</b:Tag>
    <b:SourceType>InternetSite</b:SourceType>
    <b:Guid>{9E7D23D8-1053-0346-85F5-30A5F77552BE}</b:Guid>
    <b:Title>Facebook</b:Title>
    <b:URL>https://www.facebook.com/themoviedb/?locale=es_LA</b:URL>
    <b:YearAccessed>2024</b:YearAccessed>
    <b:MonthAccessed>Febrero</b:MonthAccessed>
    <b:DayAccessed>24</b:DayAccessed>
    <b:RefOrder>19</b:RefOrder>
  </b:Source>
  <b:Source>
    <b:Tag>Gus20</b:Tag>
    <b:SourceType>InternetSite</b:SourceType>
    <b:Guid>{D752CCB8-0F67-194B-ACA0-AA266A22EA0E}</b:Guid>
    <b:Author>
      <b:Author>
        <b:NameList>
          <b:Person>
            <b:Last>Oliver</b:Last>
            <b:First>Gustavo</b:First>
          </b:Person>
        </b:NameList>
      </b:Author>
    </b:Author>
    <b:Title>GustavoOliver</b:Title>
    <b:InternetSiteTitle>GustavoOliver</b:InternetSiteTitle>
    <b:URL>https://gustavoliver.com/cuanto-cuesta-subir-mi-app-en-google-play-y-app-store/</b:URL>
    <b:Year>2020</b:Year>
    <b:Month>Agosto</b:Month>
    <b:Day>3</b:Day>
    <b:YearAccessed>2024</b:YearAccessed>
    <b:MonthAccessed>Febrero</b:MonthAccessed>
    <b:DayAccessed>24</b:DayAccessed>
    <b:RefOrder>6</b:RefOrder>
  </b:Source>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8</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9</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10</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11</b:RefOrder>
  </b:Source>
  <b:Source>
    <b:Tag>Cha24</b:Tag>
    <b:SourceType>InternetSite</b:SourceType>
    <b:Guid>{1B08972A-E200-3E4B-AD5D-B0D669016FF3}</b:Guid>
    <b:Title>Chat GPT</b:Title>
    <b:Author>
      <b:Author>
        <b:NameList>
          <b:Person>
            <b:Last>ChatGPT</b:Last>
          </b:Person>
        </b:NameList>
      </b:Author>
    </b:Author>
    <b:URL>https://chat.openai.com/share/8f746a94-67ec-499b-a058-0ec28e9f0f4d</b:URL>
    <b:YearAccessed>2024</b:YearAccessed>
    <b:MonthAccessed>Marzo</b:MonthAccessed>
    <b:DayAccessed>26</b:DayAccessed>
    <b:RefOrder>20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12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7</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314F85B-2FC5-B84B-9A7C-0F2AEEE38F4C}">
  <ds:schemaRefs>
    <ds:schemaRef ds:uri="http://schemas.openxmlformats.org/officeDocument/2006/bibliography"/>
  </ds:schemaRefs>
</ds:datastoreItem>
</file>

<file path=customXml/itemProps3.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4.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102</TotalTime>
  <Pages>102</Pages>
  <Words>26106</Words>
  <Characters>143585</Characters>
  <Application>Microsoft Office Word</Application>
  <DocSecurity>0</DocSecurity>
  <Lines>1196</Lines>
  <Paragraphs>338</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169353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338</cp:revision>
  <cp:lastPrinted>2024-03-06T11:27:00Z</cp:lastPrinted>
  <dcterms:created xsi:type="dcterms:W3CDTF">2024-03-21T10:09:00Z</dcterms:created>
  <dcterms:modified xsi:type="dcterms:W3CDTF">2024-04-16T18:02:00Z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