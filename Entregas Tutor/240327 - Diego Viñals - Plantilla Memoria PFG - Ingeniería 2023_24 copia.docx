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webextensions/webextension3.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B6EE6C3" w14:textId="77777777" w:rsidR="00CB0A14" w:rsidRPr="0031552C" w:rsidRDefault="00591DCB" w:rsidP="00CB0A14">
      <w:pPr>
        <w:spacing w:before="120" w:after="240" w:line="360" w:lineRule="auto"/>
        <w:jc w:val="center"/>
        <w:rPr>
          <w:rFonts w:ascii="Times New Roman" w:eastAsia="Cambria" w:hAnsi="Times New Roman" w:cs="Times New Roman"/>
          <w:szCs w:val="24"/>
          <w:lang w:eastAsia="en-US"/>
        </w:rPr>
      </w:pPr>
      <w:r w:rsidRPr="0031552C">
        <w:rPr>
          <w:rFonts w:ascii="Times New Roman" w:eastAsia="Cambria" w:hAnsi="Times New Roman" w:cs="Times New Roman"/>
          <w:noProof/>
          <w:szCs w:val="24"/>
          <w:lang w:eastAsia="es-ES"/>
        </w:rPr>
        <w:drawing>
          <wp:inline distT="0" distB="0" distL="0" distR="0" wp14:anchorId="3B6EE7F5" wp14:editId="3B6EE7F6">
            <wp:extent cx="2116255" cy="1051159"/>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_UFV.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145409" cy="1065640"/>
                    </a:xfrm>
                    <a:prstGeom prst="rect">
                      <a:avLst/>
                    </a:prstGeom>
                  </pic:spPr>
                </pic:pic>
              </a:graphicData>
            </a:graphic>
          </wp:inline>
        </w:drawing>
      </w:r>
    </w:p>
    <w:p w14:paraId="3B6EE6C4" w14:textId="77777777" w:rsidR="00CB0A14" w:rsidRPr="0031552C" w:rsidRDefault="00CB0A14" w:rsidP="009F0C73">
      <w:pPr>
        <w:rPr>
          <w:lang w:eastAsia="en-US"/>
        </w:rPr>
      </w:pPr>
    </w:p>
    <w:p w14:paraId="3B6EE6C5" w14:textId="77777777" w:rsidR="00CB0A14" w:rsidRPr="0031552C" w:rsidRDefault="00CB0A14" w:rsidP="00CB0A14">
      <w:pPr>
        <w:spacing w:before="120" w:after="240" w:line="360" w:lineRule="auto"/>
        <w:jc w:val="center"/>
        <w:rPr>
          <w:rFonts w:ascii="Times New Roman" w:eastAsia="Cambria" w:hAnsi="Times New Roman" w:cs="Times New Roman"/>
          <w:sz w:val="40"/>
          <w:szCs w:val="40"/>
          <w:lang w:eastAsia="en-US"/>
        </w:rPr>
      </w:pPr>
      <w:r w:rsidRPr="0031552C">
        <w:rPr>
          <w:rFonts w:ascii="Times New Roman" w:eastAsia="Cambria" w:hAnsi="Times New Roman" w:cs="Times New Roman"/>
          <w:sz w:val="40"/>
          <w:szCs w:val="40"/>
          <w:lang w:eastAsia="en-US"/>
        </w:rPr>
        <w:t>UNIVERSIDAD FRANCISCO DE VITORIA</w:t>
      </w:r>
    </w:p>
    <w:p w14:paraId="3B6EE6C6" w14:textId="77777777" w:rsidR="00CB0A14" w:rsidRPr="0031552C" w:rsidRDefault="00CB0A14" w:rsidP="00CB0A14">
      <w:pPr>
        <w:spacing w:before="120" w:after="240" w:line="360" w:lineRule="auto"/>
        <w:jc w:val="center"/>
        <w:rPr>
          <w:rFonts w:ascii="Times New Roman" w:eastAsia="Cambria" w:hAnsi="Times New Roman" w:cs="Times New Roman"/>
          <w:b/>
          <w:bCs/>
          <w:sz w:val="28"/>
          <w:szCs w:val="28"/>
          <w:lang w:eastAsia="en-US"/>
        </w:rPr>
      </w:pPr>
      <w:r w:rsidRPr="0031552C">
        <w:rPr>
          <w:rFonts w:ascii="Times New Roman" w:eastAsia="Cambria" w:hAnsi="Times New Roman" w:cs="Times New Roman"/>
          <w:b/>
          <w:bCs/>
          <w:sz w:val="28"/>
          <w:szCs w:val="28"/>
          <w:lang w:eastAsia="en-US"/>
        </w:rPr>
        <w:t>ESCUELA POLITÉCNICA SUPERIOR</w:t>
      </w:r>
    </w:p>
    <w:p w14:paraId="3B6EE6C7" w14:textId="77777777" w:rsidR="00CB0A14" w:rsidRPr="0031552C" w:rsidRDefault="00CB0A14" w:rsidP="00CB0A14">
      <w:pPr>
        <w:spacing w:before="120" w:after="240" w:line="360" w:lineRule="auto"/>
        <w:jc w:val="center"/>
        <w:rPr>
          <w:rFonts w:ascii="Times New Roman" w:eastAsia="Cambria" w:hAnsi="Times New Roman" w:cs="Times New Roman"/>
          <w:sz w:val="28"/>
          <w:szCs w:val="28"/>
          <w:lang w:eastAsia="en-US"/>
        </w:rPr>
      </w:pPr>
      <w:r w:rsidRPr="0031552C">
        <w:rPr>
          <w:rFonts w:ascii="Times New Roman" w:eastAsia="Cambria" w:hAnsi="Times New Roman" w:cs="Times New Roman"/>
          <w:b/>
          <w:bCs/>
          <w:sz w:val="28"/>
          <w:szCs w:val="28"/>
          <w:lang w:eastAsia="en-US"/>
        </w:rPr>
        <w:t>GRADO EN INGENIERÍA INFORMÁTICA</w:t>
      </w:r>
    </w:p>
    <w:p w14:paraId="3B6EE6C8" w14:textId="77777777" w:rsidR="00CB0A14" w:rsidRPr="0031552C" w:rsidRDefault="00CB0A14" w:rsidP="009F0C73">
      <w:pPr>
        <w:rPr>
          <w:lang w:eastAsia="en-US"/>
        </w:rPr>
      </w:pPr>
    </w:p>
    <w:p w14:paraId="3B6EE6C9" w14:textId="77777777" w:rsidR="00CB0A14" w:rsidRPr="0031552C" w:rsidRDefault="00CB0A14" w:rsidP="009F0C73">
      <w:pPr>
        <w:rPr>
          <w:lang w:eastAsia="en-US"/>
        </w:rPr>
      </w:pPr>
    </w:p>
    <w:p w14:paraId="3B6EE6CA" w14:textId="77777777" w:rsidR="00CB0A14" w:rsidRPr="0031552C" w:rsidRDefault="00CB0A14" w:rsidP="009F0C73">
      <w:pPr>
        <w:rPr>
          <w:lang w:eastAsia="en-US"/>
        </w:rPr>
      </w:pPr>
    </w:p>
    <w:p w14:paraId="3B6EE6CB" w14:textId="2F734E44" w:rsidR="00CB0A14" w:rsidRDefault="00CB0A14" w:rsidP="00CB0A14">
      <w:pPr>
        <w:spacing w:before="120" w:after="240" w:line="360" w:lineRule="auto"/>
        <w:jc w:val="center"/>
        <w:rPr>
          <w:rFonts w:ascii="Times New Roman" w:eastAsia="Cambria" w:hAnsi="Times New Roman" w:cs="Times New Roman"/>
          <w:sz w:val="36"/>
          <w:szCs w:val="36"/>
          <w:lang w:eastAsia="en-US"/>
        </w:rPr>
      </w:pPr>
      <w:r w:rsidRPr="0031552C">
        <w:rPr>
          <w:rFonts w:ascii="Times New Roman" w:eastAsia="Cambria" w:hAnsi="Times New Roman" w:cs="Times New Roman"/>
          <w:sz w:val="36"/>
          <w:szCs w:val="36"/>
          <w:lang w:eastAsia="en-US"/>
        </w:rPr>
        <w:t>PROYECTO FINAL DE GRADO</w:t>
      </w:r>
    </w:p>
    <w:p w14:paraId="758E5347" w14:textId="5B8166A8" w:rsidR="001355B4" w:rsidRPr="0031552C" w:rsidRDefault="001355B4" w:rsidP="00CB0A14">
      <w:pPr>
        <w:spacing w:before="120" w:after="240" w:line="360" w:lineRule="auto"/>
        <w:jc w:val="center"/>
        <w:rPr>
          <w:rFonts w:ascii="Times New Roman" w:eastAsia="Cambria" w:hAnsi="Times New Roman" w:cs="Times New Roman"/>
          <w:sz w:val="36"/>
          <w:szCs w:val="36"/>
          <w:lang w:eastAsia="en-US"/>
        </w:rPr>
      </w:pPr>
      <w:r>
        <w:rPr>
          <w:rFonts w:ascii="Times New Roman" w:eastAsia="Cambria" w:hAnsi="Times New Roman" w:cs="Times New Roman"/>
          <w:sz w:val="36"/>
          <w:szCs w:val="36"/>
          <w:lang w:eastAsia="en-US"/>
        </w:rPr>
        <w:t>MODALIDAD INGENIERÍA</w:t>
      </w:r>
    </w:p>
    <w:p w14:paraId="3B6EE6CC" w14:textId="77777777" w:rsidR="00CB0A14" w:rsidRPr="0031552C" w:rsidRDefault="00CB0A14" w:rsidP="009F0C73">
      <w:pPr>
        <w:rPr>
          <w:lang w:eastAsia="en-US"/>
        </w:rPr>
      </w:pPr>
    </w:p>
    <w:p w14:paraId="3B6EE6CD" w14:textId="69BF7479" w:rsidR="00CB0A14" w:rsidRPr="0031552C" w:rsidRDefault="00316A77" w:rsidP="00CB0A14">
      <w:pPr>
        <w:spacing w:before="120" w:after="240" w:line="360" w:lineRule="auto"/>
        <w:jc w:val="center"/>
        <w:rPr>
          <w:rFonts w:ascii="Times New Roman" w:eastAsia="Cambria" w:hAnsi="Times New Roman" w:cs="Times New Roman"/>
          <w:b/>
          <w:bCs/>
          <w:iCs/>
          <w:sz w:val="48"/>
          <w:szCs w:val="48"/>
          <w:lang w:eastAsia="en-US"/>
        </w:rPr>
      </w:pPr>
      <w:r>
        <w:rPr>
          <w:rFonts w:ascii="Times New Roman" w:eastAsia="Cambria" w:hAnsi="Times New Roman" w:cs="Times New Roman"/>
          <w:b/>
          <w:bCs/>
          <w:iCs/>
          <w:color w:val="F07F09" w:themeColor="accent1"/>
          <w:sz w:val="48"/>
          <w:szCs w:val="48"/>
          <w:lang w:eastAsia="en-US"/>
        </w:rPr>
        <w:t>GESTIÓN Y SEGUIMIENTO DE SERIES PA</w:t>
      </w:r>
      <w:r w:rsidR="00B9580B">
        <w:rPr>
          <w:rFonts w:ascii="Times New Roman" w:eastAsia="Cambria" w:hAnsi="Times New Roman" w:cs="Times New Roman"/>
          <w:b/>
          <w:bCs/>
          <w:iCs/>
          <w:color w:val="F07F09" w:themeColor="accent1"/>
          <w:sz w:val="48"/>
          <w:szCs w:val="48"/>
          <w:lang w:eastAsia="en-US"/>
        </w:rPr>
        <w:t>R</w:t>
      </w:r>
      <w:r>
        <w:rPr>
          <w:rFonts w:ascii="Times New Roman" w:eastAsia="Cambria" w:hAnsi="Times New Roman" w:cs="Times New Roman"/>
          <w:b/>
          <w:bCs/>
          <w:iCs/>
          <w:color w:val="F07F09" w:themeColor="accent1"/>
          <w:sz w:val="48"/>
          <w:szCs w:val="48"/>
          <w:lang w:eastAsia="en-US"/>
        </w:rPr>
        <w:t>A GRUPOS FAMILIARES</w:t>
      </w:r>
    </w:p>
    <w:p w14:paraId="3B6EE6CF" w14:textId="77777777" w:rsidR="009F0C73" w:rsidRPr="0031552C" w:rsidRDefault="009F0C73" w:rsidP="009F0C73">
      <w:pPr>
        <w:rPr>
          <w:lang w:eastAsia="en-US"/>
        </w:rPr>
      </w:pPr>
    </w:p>
    <w:p w14:paraId="3B6EE6D0" w14:textId="77777777" w:rsidR="009F0C73" w:rsidRPr="0031552C" w:rsidRDefault="009F0C73" w:rsidP="009F0C73">
      <w:pPr>
        <w:rPr>
          <w:lang w:eastAsia="en-US"/>
        </w:rPr>
      </w:pPr>
    </w:p>
    <w:p w14:paraId="3B6EE6D3" w14:textId="77777777" w:rsidR="009F0C73" w:rsidRPr="0031552C" w:rsidRDefault="009F0C73" w:rsidP="009F0C73">
      <w:pPr>
        <w:rPr>
          <w:lang w:eastAsia="en-US"/>
        </w:rPr>
      </w:pPr>
    </w:p>
    <w:p w14:paraId="71E6D7DD" w14:textId="77777777" w:rsidR="00A9189B" w:rsidRDefault="00A9189B" w:rsidP="00A9189B">
      <w:pPr>
        <w:snapToGrid w:val="0"/>
        <w:spacing w:before="120" w:after="240" w:line="360" w:lineRule="auto"/>
        <w:jc w:val="right"/>
        <w:rPr>
          <w:rFonts w:ascii="Times New Roman" w:eastAsia="Cambria" w:hAnsi="Times New Roman" w:cs="Times New Roman"/>
          <w:szCs w:val="24"/>
          <w:lang w:eastAsia="en-US"/>
        </w:rPr>
      </w:pPr>
    </w:p>
    <w:p w14:paraId="3905ADC2" w14:textId="0F37FCB8" w:rsidR="002648B9" w:rsidRDefault="00316A77" w:rsidP="00A9189B">
      <w:pPr>
        <w:snapToGrid w:val="0"/>
        <w:spacing w:before="120" w:after="240" w:line="360" w:lineRule="auto"/>
        <w:jc w:val="right"/>
        <w:rPr>
          <w:rFonts w:ascii="Times New Roman" w:eastAsia="Cambria" w:hAnsi="Times New Roman" w:cs="Times New Roman"/>
          <w:szCs w:val="24"/>
          <w:lang w:eastAsia="en-US"/>
        </w:rPr>
      </w:pPr>
      <w:r>
        <w:rPr>
          <w:rFonts w:ascii="Times New Roman" w:eastAsia="Cambria" w:hAnsi="Times New Roman" w:cs="Times New Roman"/>
          <w:szCs w:val="24"/>
          <w:lang w:eastAsia="en-US"/>
        </w:rPr>
        <w:t>Diego Viñals Lage</w:t>
      </w:r>
      <w:r w:rsidR="009F0C73" w:rsidRPr="0031552C">
        <w:rPr>
          <w:rFonts w:ascii="Times New Roman" w:eastAsia="Cambria" w:hAnsi="Times New Roman" w:cs="Times New Roman"/>
          <w:szCs w:val="24"/>
          <w:lang w:eastAsia="en-US"/>
        </w:rPr>
        <w:br/>
      </w:r>
      <w:r w:rsidR="00CB0A14" w:rsidRPr="0031552C">
        <w:rPr>
          <w:rFonts w:ascii="Times New Roman" w:eastAsia="Cambria" w:hAnsi="Times New Roman" w:cs="Times New Roman"/>
          <w:szCs w:val="24"/>
          <w:lang w:eastAsia="en-US"/>
        </w:rPr>
        <w:t xml:space="preserve">Convocatoria de </w:t>
      </w:r>
      <w:r w:rsidR="009F0C73" w:rsidRPr="0031552C">
        <w:rPr>
          <w:rFonts w:ascii="Times New Roman" w:eastAsia="Cambria" w:hAnsi="Times New Roman" w:cs="Times New Roman"/>
          <w:szCs w:val="24"/>
          <w:lang w:eastAsia="en-US"/>
        </w:rPr>
        <w:t>[</w:t>
      </w:r>
      <w:r w:rsidR="00CB0A14" w:rsidRPr="0031552C">
        <w:rPr>
          <w:rFonts w:ascii="Times New Roman" w:eastAsia="Cambria" w:hAnsi="Times New Roman" w:cs="Times New Roman"/>
          <w:szCs w:val="24"/>
          <w:lang w:eastAsia="en-US"/>
        </w:rPr>
        <w:t>mes</w:t>
      </w:r>
      <w:r w:rsidR="009F0C73" w:rsidRPr="0031552C">
        <w:rPr>
          <w:rFonts w:ascii="Times New Roman" w:eastAsia="Cambria" w:hAnsi="Times New Roman" w:cs="Times New Roman"/>
          <w:szCs w:val="24"/>
          <w:lang w:eastAsia="en-US"/>
        </w:rPr>
        <w:t>]</w:t>
      </w:r>
      <w:r w:rsidR="00CB0A14" w:rsidRPr="0031552C">
        <w:rPr>
          <w:rFonts w:ascii="Times New Roman" w:eastAsia="Cambria" w:hAnsi="Times New Roman" w:cs="Times New Roman"/>
          <w:szCs w:val="24"/>
          <w:lang w:eastAsia="en-US"/>
        </w:rPr>
        <w:t xml:space="preserve"> </w:t>
      </w:r>
      <w:r w:rsidR="009F0C73" w:rsidRPr="0031552C">
        <w:rPr>
          <w:rFonts w:ascii="Times New Roman" w:eastAsia="Cambria" w:hAnsi="Times New Roman" w:cs="Times New Roman"/>
          <w:szCs w:val="24"/>
          <w:lang w:eastAsia="en-US"/>
        </w:rPr>
        <w:t>[</w:t>
      </w:r>
      <w:r w:rsidR="00CB0A14" w:rsidRPr="0031552C">
        <w:rPr>
          <w:rFonts w:ascii="Times New Roman" w:eastAsia="Cambria" w:hAnsi="Times New Roman" w:cs="Times New Roman"/>
          <w:szCs w:val="24"/>
          <w:lang w:eastAsia="en-US"/>
        </w:rPr>
        <w:t>año</w:t>
      </w:r>
      <w:r w:rsidR="009F0C73" w:rsidRPr="0031552C">
        <w:rPr>
          <w:rFonts w:ascii="Times New Roman" w:eastAsia="Cambria" w:hAnsi="Times New Roman" w:cs="Times New Roman"/>
          <w:szCs w:val="24"/>
          <w:lang w:eastAsia="en-US"/>
        </w:rPr>
        <w:t>]</w:t>
      </w:r>
    </w:p>
    <w:p w14:paraId="3B6EE6D7" w14:textId="162BD4F3" w:rsidR="002648B9" w:rsidRPr="0031552C" w:rsidRDefault="002648B9" w:rsidP="009F0C73">
      <w:pPr>
        <w:snapToGrid w:val="0"/>
        <w:spacing w:before="120" w:after="240" w:line="360" w:lineRule="auto"/>
        <w:jc w:val="right"/>
        <w:rPr>
          <w:rFonts w:ascii="Times New Roman" w:eastAsia="Cambria" w:hAnsi="Times New Roman" w:cs="Times New Roman"/>
          <w:szCs w:val="24"/>
          <w:lang w:eastAsia="en-US"/>
        </w:rPr>
        <w:sectPr w:rsidR="002648B9" w:rsidRPr="0031552C" w:rsidSect="00223E1A">
          <w:pgSz w:w="11907" w:h="16840" w:code="9"/>
          <w:pgMar w:top="1304" w:right="1247" w:bottom="1304" w:left="1247" w:header="720" w:footer="720" w:gutter="454"/>
          <w:cols w:space="720"/>
          <w:docGrid w:linePitch="299"/>
        </w:sectPr>
      </w:pPr>
      <w:r>
        <w:rPr>
          <w:rFonts w:ascii="Times New Roman" w:eastAsia="Cambria" w:hAnsi="Times New Roman" w:cs="Times New Roman"/>
          <w:szCs w:val="24"/>
          <w:lang w:eastAsia="en-US"/>
        </w:rPr>
        <w:t xml:space="preserve">Tutor: </w:t>
      </w:r>
      <w:r w:rsidR="00100694">
        <w:rPr>
          <w:rFonts w:ascii="Times New Roman" w:eastAsia="Cambria" w:hAnsi="Times New Roman" w:cs="Times New Roman"/>
          <w:szCs w:val="24"/>
          <w:lang w:eastAsia="en-US"/>
        </w:rPr>
        <w:t>Manuel Raposo León</w:t>
      </w:r>
    </w:p>
    <w:p w14:paraId="3B6EE6D8" w14:textId="77777777" w:rsidR="00CB0A14" w:rsidRPr="0031552C" w:rsidRDefault="00CB0A14" w:rsidP="00CB0A14">
      <w:pPr>
        <w:spacing w:before="120" w:after="240" w:line="360" w:lineRule="auto"/>
        <w:jc w:val="center"/>
        <w:rPr>
          <w:rFonts w:ascii="Times New Roman" w:eastAsia="Cambria" w:hAnsi="Times New Roman" w:cs="Times New Roman"/>
          <w:b/>
          <w:szCs w:val="24"/>
          <w:lang w:eastAsia="en-US"/>
        </w:rPr>
      </w:pPr>
      <w:r w:rsidRPr="0031552C">
        <w:rPr>
          <w:rFonts w:ascii="Times New Roman" w:eastAsia="Cambria" w:hAnsi="Times New Roman" w:cs="Times New Roman"/>
          <w:b/>
          <w:szCs w:val="24"/>
          <w:lang w:eastAsia="en-US"/>
        </w:rPr>
        <w:lastRenderedPageBreak/>
        <w:t>CALIFICACIÓN DEL PROYECTO FINAL DE GRADO</w:t>
      </w:r>
    </w:p>
    <w:p w14:paraId="3B6EE6D9" w14:textId="77777777" w:rsidR="00CB0A14" w:rsidRPr="0031552C" w:rsidRDefault="00CB0A14" w:rsidP="00E46FB0">
      <w:pPr>
        <w:rPr>
          <w:lang w:eastAsia="en-US"/>
        </w:rPr>
      </w:pPr>
    </w:p>
    <w:p w14:paraId="3B6EE6DA" w14:textId="77777777" w:rsidR="00CB0A14" w:rsidRPr="0031552C" w:rsidRDefault="00CB0A14" w:rsidP="00E46FB0">
      <w:pPr>
        <w:rPr>
          <w:lang w:eastAsia="en-US"/>
        </w:rPr>
      </w:pPr>
    </w:p>
    <w:tbl>
      <w:tblPr>
        <w:tblW w:w="0" w:type="auto"/>
        <w:jc w:val="center"/>
        <w:tblLayout w:type="fixed"/>
        <w:tblLook w:val="0000" w:firstRow="0" w:lastRow="0" w:firstColumn="0" w:lastColumn="0" w:noHBand="0" w:noVBand="0"/>
      </w:tblPr>
      <w:tblGrid>
        <w:gridCol w:w="1910"/>
        <w:gridCol w:w="2494"/>
      </w:tblGrid>
      <w:tr w:rsidR="00CB0A14" w:rsidRPr="0031552C" w14:paraId="3B6EE6DD" w14:textId="77777777" w:rsidTr="00C237F6">
        <w:trPr>
          <w:jc w:val="center"/>
        </w:trPr>
        <w:tc>
          <w:tcPr>
            <w:tcW w:w="1910" w:type="dxa"/>
            <w:tcBorders>
              <w:top w:val="single" w:sz="4" w:space="0" w:color="000000"/>
              <w:left w:val="single" w:sz="4" w:space="0" w:color="000000"/>
              <w:bottom w:val="single" w:sz="4" w:space="0" w:color="000000"/>
            </w:tcBorders>
          </w:tcPr>
          <w:p w14:paraId="3B6EE6DB" w14:textId="77777777" w:rsidR="00CB0A14" w:rsidRPr="0031552C" w:rsidRDefault="00CB0A14" w:rsidP="00E46FB0">
            <w:pPr>
              <w:snapToGrid w:val="0"/>
              <w:spacing w:before="60" w:after="60" w:line="240" w:lineRule="auto"/>
              <w:rPr>
                <w:rFonts w:ascii="Times New Roman" w:eastAsia="Cambria" w:hAnsi="Times New Roman" w:cs="Times New Roman"/>
                <w:szCs w:val="24"/>
                <w:lang w:eastAsia="en-US"/>
              </w:rPr>
            </w:pPr>
            <w:r w:rsidRPr="0031552C">
              <w:rPr>
                <w:rFonts w:ascii="Times New Roman" w:eastAsia="Cambria" w:hAnsi="Times New Roman" w:cs="Times New Roman"/>
                <w:szCs w:val="24"/>
                <w:lang w:eastAsia="en-US"/>
              </w:rPr>
              <w:t>CUALITATIVA:</w:t>
            </w:r>
          </w:p>
        </w:tc>
        <w:tc>
          <w:tcPr>
            <w:tcW w:w="2494" w:type="dxa"/>
            <w:tcBorders>
              <w:top w:val="single" w:sz="4" w:space="0" w:color="000000"/>
              <w:left w:val="single" w:sz="4" w:space="0" w:color="000000"/>
              <w:bottom w:val="single" w:sz="4" w:space="0" w:color="000000"/>
              <w:right w:val="single" w:sz="4" w:space="0" w:color="000000"/>
            </w:tcBorders>
          </w:tcPr>
          <w:p w14:paraId="3B6EE6DC" w14:textId="77777777" w:rsidR="00CB0A14" w:rsidRPr="0031552C" w:rsidRDefault="00CB0A14" w:rsidP="00E46FB0">
            <w:pPr>
              <w:snapToGrid w:val="0"/>
              <w:spacing w:before="60" w:after="60" w:line="240" w:lineRule="auto"/>
              <w:jc w:val="center"/>
              <w:rPr>
                <w:rFonts w:ascii="Times New Roman" w:eastAsia="Cambria" w:hAnsi="Times New Roman" w:cs="Times New Roman"/>
                <w:szCs w:val="24"/>
                <w:lang w:eastAsia="en-US"/>
              </w:rPr>
            </w:pPr>
          </w:p>
        </w:tc>
      </w:tr>
      <w:tr w:rsidR="00CB0A14" w:rsidRPr="0031552C" w14:paraId="3B6EE6E0" w14:textId="77777777" w:rsidTr="00C237F6">
        <w:trPr>
          <w:jc w:val="center"/>
        </w:trPr>
        <w:tc>
          <w:tcPr>
            <w:tcW w:w="1910" w:type="dxa"/>
            <w:tcBorders>
              <w:top w:val="single" w:sz="4" w:space="0" w:color="000000"/>
              <w:left w:val="single" w:sz="4" w:space="0" w:color="000000"/>
              <w:bottom w:val="single" w:sz="4" w:space="0" w:color="000000"/>
            </w:tcBorders>
          </w:tcPr>
          <w:p w14:paraId="3B6EE6DE" w14:textId="77777777" w:rsidR="00CB0A14" w:rsidRPr="0031552C" w:rsidRDefault="00CB0A14" w:rsidP="00E46FB0">
            <w:pPr>
              <w:snapToGrid w:val="0"/>
              <w:spacing w:before="60" w:after="60" w:line="240" w:lineRule="auto"/>
              <w:rPr>
                <w:rFonts w:ascii="Times New Roman" w:eastAsia="Cambria" w:hAnsi="Times New Roman" w:cs="Times New Roman"/>
                <w:szCs w:val="24"/>
                <w:lang w:eastAsia="en-US"/>
              </w:rPr>
            </w:pPr>
            <w:r w:rsidRPr="0031552C">
              <w:rPr>
                <w:rFonts w:ascii="Times New Roman" w:eastAsia="Cambria" w:hAnsi="Times New Roman" w:cs="Times New Roman"/>
                <w:szCs w:val="24"/>
                <w:lang w:eastAsia="en-US"/>
              </w:rPr>
              <w:t>NUMÉRICA:</w:t>
            </w:r>
          </w:p>
        </w:tc>
        <w:tc>
          <w:tcPr>
            <w:tcW w:w="2494" w:type="dxa"/>
            <w:tcBorders>
              <w:top w:val="single" w:sz="4" w:space="0" w:color="000000"/>
              <w:left w:val="single" w:sz="4" w:space="0" w:color="000000"/>
              <w:bottom w:val="single" w:sz="4" w:space="0" w:color="000000"/>
              <w:right w:val="single" w:sz="4" w:space="0" w:color="000000"/>
            </w:tcBorders>
          </w:tcPr>
          <w:p w14:paraId="3B6EE6DF" w14:textId="77777777" w:rsidR="00CB0A14" w:rsidRPr="0031552C" w:rsidRDefault="00CB0A14" w:rsidP="00E46FB0">
            <w:pPr>
              <w:snapToGrid w:val="0"/>
              <w:spacing w:before="60" w:after="60" w:line="240" w:lineRule="auto"/>
              <w:jc w:val="center"/>
              <w:rPr>
                <w:rFonts w:ascii="Times New Roman" w:eastAsia="Cambria" w:hAnsi="Times New Roman" w:cs="Times New Roman"/>
                <w:szCs w:val="24"/>
                <w:lang w:eastAsia="en-US"/>
              </w:rPr>
            </w:pPr>
          </w:p>
        </w:tc>
      </w:tr>
    </w:tbl>
    <w:p w14:paraId="3B6EE6E1" w14:textId="77777777" w:rsidR="00CB0A14" w:rsidRPr="0031552C" w:rsidRDefault="00CB0A14" w:rsidP="00E46FB0">
      <w:pPr>
        <w:rPr>
          <w:lang w:eastAsia="en-US"/>
        </w:rPr>
      </w:pPr>
    </w:p>
    <w:p w14:paraId="3B6EE6E2" w14:textId="77777777" w:rsidR="00CB0A14" w:rsidRDefault="00CB0A14" w:rsidP="00E46FB0">
      <w:pPr>
        <w:rPr>
          <w:lang w:eastAsia="en-US"/>
        </w:rPr>
      </w:pPr>
    </w:p>
    <w:tbl>
      <w:tblPr>
        <w:tblW w:w="3303" w:type="pct"/>
        <w:tblInd w:w="13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884"/>
        <w:gridCol w:w="3028"/>
      </w:tblGrid>
      <w:tr w:rsidR="00CB789F" w:rsidRPr="0031552C" w14:paraId="144C61CE" w14:textId="77777777" w:rsidTr="00CB789F">
        <w:tc>
          <w:tcPr>
            <w:tcW w:w="2439" w:type="pct"/>
            <w:shd w:val="clear" w:color="auto" w:fill="auto"/>
          </w:tcPr>
          <w:p w14:paraId="2730BE3D" w14:textId="77777777" w:rsidR="00CB789F" w:rsidRPr="0031552C" w:rsidRDefault="00CB789F" w:rsidP="007E0C17">
            <w:pPr>
              <w:snapToGrid w:val="0"/>
              <w:spacing w:before="60" w:after="60" w:line="360" w:lineRule="auto"/>
              <w:jc w:val="center"/>
              <w:rPr>
                <w:rFonts w:ascii="Times New Roman" w:eastAsia="SimSun" w:hAnsi="Times New Roman" w:cs="Times New Roman"/>
                <w:szCs w:val="24"/>
                <w:lang w:eastAsia="en-US"/>
              </w:rPr>
            </w:pPr>
            <w:r w:rsidRPr="0031552C">
              <w:rPr>
                <w:rFonts w:ascii="Times New Roman" w:eastAsia="SimSun" w:hAnsi="Times New Roman" w:cs="Times New Roman"/>
                <w:szCs w:val="24"/>
                <w:lang w:eastAsia="en-US"/>
              </w:rPr>
              <w:t xml:space="preserve">Conforme </w:t>
            </w:r>
            <w:proofErr w:type="gramStart"/>
            <w:r w:rsidRPr="0031552C">
              <w:rPr>
                <w:rFonts w:ascii="Times New Roman" w:eastAsia="SimSun" w:hAnsi="Times New Roman" w:cs="Times New Roman"/>
                <w:szCs w:val="24"/>
                <w:lang w:eastAsia="en-US"/>
              </w:rPr>
              <w:t>Presidente</w:t>
            </w:r>
            <w:proofErr w:type="gramEnd"/>
            <w:r w:rsidRPr="0031552C">
              <w:rPr>
                <w:rFonts w:ascii="Times New Roman" w:eastAsia="SimSun" w:hAnsi="Times New Roman" w:cs="Times New Roman"/>
                <w:szCs w:val="24"/>
                <w:lang w:eastAsia="en-US"/>
              </w:rPr>
              <w:t>:</w:t>
            </w:r>
            <w:r w:rsidRPr="0031552C">
              <w:rPr>
                <w:rFonts w:ascii="Times New Roman" w:eastAsia="SimSun" w:hAnsi="Times New Roman" w:cs="Times New Roman"/>
                <w:szCs w:val="24"/>
                <w:lang w:eastAsia="en-US"/>
              </w:rPr>
              <w:tab/>
            </w:r>
          </w:p>
        </w:tc>
        <w:tc>
          <w:tcPr>
            <w:tcW w:w="2561" w:type="pct"/>
            <w:shd w:val="clear" w:color="auto" w:fill="auto"/>
          </w:tcPr>
          <w:p w14:paraId="13FEF2EB" w14:textId="77777777" w:rsidR="00CB789F" w:rsidRPr="0031552C" w:rsidRDefault="00CB789F" w:rsidP="007E0C17">
            <w:pPr>
              <w:snapToGrid w:val="0"/>
              <w:spacing w:before="60" w:after="60" w:line="360" w:lineRule="auto"/>
              <w:jc w:val="center"/>
              <w:rPr>
                <w:rFonts w:ascii="Times New Roman" w:eastAsia="SimSun" w:hAnsi="Times New Roman" w:cs="Times New Roman"/>
                <w:szCs w:val="24"/>
                <w:lang w:eastAsia="en-US"/>
              </w:rPr>
            </w:pPr>
            <w:r w:rsidRPr="0031552C">
              <w:rPr>
                <w:rFonts w:ascii="Times New Roman" w:eastAsia="SimSun" w:hAnsi="Times New Roman" w:cs="Times New Roman"/>
                <w:szCs w:val="24"/>
                <w:lang w:eastAsia="en-US"/>
              </w:rPr>
              <w:t xml:space="preserve">Conforme </w:t>
            </w:r>
            <w:proofErr w:type="gramStart"/>
            <w:r w:rsidRPr="0031552C">
              <w:rPr>
                <w:rFonts w:ascii="Times New Roman" w:eastAsia="SimSun" w:hAnsi="Times New Roman" w:cs="Times New Roman"/>
                <w:szCs w:val="24"/>
                <w:lang w:eastAsia="en-US"/>
              </w:rPr>
              <w:t>Secretario</w:t>
            </w:r>
            <w:proofErr w:type="gramEnd"/>
            <w:r w:rsidRPr="0031552C">
              <w:rPr>
                <w:rFonts w:ascii="Times New Roman" w:eastAsia="SimSun" w:hAnsi="Times New Roman" w:cs="Times New Roman"/>
                <w:szCs w:val="24"/>
                <w:lang w:eastAsia="en-US"/>
              </w:rPr>
              <w:t>:</w:t>
            </w:r>
          </w:p>
        </w:tc>
      </w:tr>
      <w:tr w:rsidR="00CB789F" w:rsidRPr="0031552C" w14:paraId="54068D50" w14:textId="77777777" w:rsidTr="00CB789F">
        <w:tc>
          <w:tcPr>
            <w:tcW w:w="2439" w:type="pct"/>
            <w:shd w:val="clear" w:color="auto" w:fill="auto"/>
          </w:tcPr>
          <w:p w14:paraId="5150E15E" w14:textId="77777777" w:rsidR="00CB789F" w:rsidRPr="0031552C" w:rsidRDefault="00CB789F" w:rsidP="007E0C17">
            <w:pPr>
              <w:snapToGrid w:val="0"/>
              <w:spacing w:before="60" w:after="60" w:line="360" w:lineRule="auto"/>
              <w:rPr>
                <w:rFonts w:ascii="Times New Roman" w:eastAsia="SimSun" w:hAnsi="Times New Roman" w:cs="Times New Roman"/>
                <w:szCs w:val="24"/>
                <w:lang w:eastAsia="en-US"/>
              </w:rPr>
            </w:pPr>
          </w:p>
          <w:p w14:paraId="26E2C292" w14:textId="77777777" w:rsidR="00CB789F" w:rsidRPr="0031552C" w:rsidRDefault="00CB789F" w:rsidP="007E0C17">
            <w:pPr>
              <w:spacing w:before="60" w:after="60" w:line="360" w:lineRule="auto"/>
              <w:rPr>
                <w:rFonts w:ascii="Times New Roman" w:eastAsia="SimSun" w:hAnsi="Times New Roman" w:cs="Times New Roman"/>
                <w:szCs w:val="24"/>
                <w:lang w:eastAsia="en-US"/>
              </w:rPr>
            </w:pPr>
          </w:p>
          <w:p w14:paraId="644F1256" w14:textId="77777777" w:rsidR="00CB789F" w:rsidRPr="0031552C" w:rsidRDefault="00CB789F" w:rsidP="007E0C17">
            <w:pPr>
              <w:spacing w:before="60" w:after="60" w:line="360" w:lineRule="auto"/>
              <w:rPr>
                <w:rFonts w:ascii="Times New Roman" w:eastAsia="SimSun" w:hAnsi="Times New Roman" w:cs="Times New Roman"/>
                <w:szCs w:val="24"/>
                <w:lang w:eastAsia="en-US"/>
              </w:rPr>
            </w:pPr>
          </w:p>
        </w:tc>
        <w:tc>
          <w:tcPr>
            <w:tcW w:w="2561" w:type="pct"/>
            <w:shd w:val="clear" w:color="auto" w:fill="auto"/>
          </w:tcPr>
          <w:p w14:paraId="487F4907" w14:textId="77777777" w:rsidR="00CB789F" w:rsidRPr="0031552C" w:rsidRDefault="00CB789F" w:rsidP="007E0C17">
            <w:pPr>
              <w:snapToGrid w:val="0"/>
              <w:spacing w:before="60" w:after="60" w:line="360" w:lineRule="auto"/>
              <w:rPr>
                <w:rFonts w:ascii="Times New Roman" w:eastAsia="SimSun" w:hAnsi="Times New Roman" w:cs="Times New Roman"/>
                <w:szCs w:val="24"/>
                <w:lang w:eastAsia="en-US"/>
              </w:rPr>
            </w:pPr>
          </w:p>
          <w:p w14:paraId="56217EF0" w14:textId="77777777" w:rsidR="00CB789F" w:rsidRPr="0031552C" w:rsidRDefault="00CB789F" w:rsidP="007E0C17">
            <w:pPr>
              <w:spacing w:before="60" w:after="60" w:line="360" w:lineRule="auto"/>
              <w:rPr>
                <w:rFonts w:ascii="Times New Roman" w:eastAsia="SimSun" w:hAnsi="Times New Roman" w:cs="Times New Roman"/>
                <w:szCs w:val="24"/>
                <w:lang w:eastAsia="en-US"/>
              </w:rPr>
            </w:pPr>
          </w:p>
          <w:p w14:paraId="5E0F9E85" w14:textId="77777777" w:rsidR="00CB789F" w:rsidRPr="0031552C" w:rsidRDefault="00CB789F" w:rsidP="007E0C17">
            <w:pPr>
              <w:spacing w:before="60" w:after="60" w:line="360" w:lineRule="auto"/>
              <w:rPr>
                <w:rFonts w:ascii="Times New Roman" w:eastAsia="SimSun" w:hAnsi="Times New Roman" w:cs="Times New Roman"/>
                <w:szCs w:val="24"/>
                <w:lang w:eastAsia="en-US"/>
              </w:rPr>
            </w:pPr>
          </w:p>
        </w:tc>
      </w:tr>
      <w:tr w:rsidR="00CB789F" w:rsidRPr="0031552C" w14:paraId="5500403E" w14:textId="77777777" w:rsidTr="00CB789F">
        <w:tc>
          <w:tcPr>
            <w:tcW w:w="2439" w:type="pct"/>
            <w:shd w:val="clear" w:color="auto" w:fill="auto"/>
          </w:tcPr>
          <w:p w14:paraId="1A680D35" w14:textId="77777777" w:rsidR="00CB789F" w:rsidRDefault="00CB789F" w:rsidP="007E0C17">
            <w:pPr>
              <w:spacing w:before="120" w:after="240" w:line="360" w:lineRule="auto"/>
              <w:rPr>
                <w:rFonts w:ascii="Times New Roman" w:eastAsia="SimSun" w:hAnsi="Times New Roman" w:cs="Times New Roman"/>
                <w:szCs w:val="24"/>
                <w:lang w:eastAsia="en-US"/>
              </w:rPr>
            </w:pPr>
            <w:r w:rsidRPr="0031552C">
              <w:rPr>
                <w:rFonts w:ascii="Times New Roman" w:eastAsia="SimSun" w:hAnsi="Times New Roman" w:cs="Times New Roman"/>
                <w:szCs w:val="24"/>
                <w:lang w:eastAsia="en-US"/>
              </w:rPr>
              <w:t>Fdo.:</w:t>
            </w:r>
          </w:p>
          <w:p w14:paraId="24CF673F" w14:textId="77777777" w:rsidR="00CB789F" w:rsidRPr="0031552C" w:rsidRDefault="00CB789F" w:rsidP="007E0C17">
            <w:pPr>
              <w:spacing w:before="120" w:after="240" w:line="360" w:lineRule="auto"/>
              <w:rPr>
                <w:rFonts w:ascii="Times New Roman" w:eastAsia="SimSun" w:hAnsi="Times New Roman" w:cs="Times New Roman"/>
                <w:szCs w:val="24"/>
                <w:lang w:eastAsia="en-US"/>
              </w:rPr>
            </w:pPr>
          </w:p>
        </w:tc>
        <w:tc>
          <w:tcPr>
            <w:tcW w:w="2561" w:type="pct"/>
            <w:shd w:val="clear" w:color="auto" w:fill="auto"/>
          </w:tcPr>
          <w:p w14:paraId="43B8B02E" w14:textId="77777777" w:rsidR="00CB789F" w:rsidRDefault="00CB789F" w:rsidP="007E0C17">
            <w:pPr>
              <w:spacing w:before="120" w:after="240" w:line="360" w:lineRule="auto"/>
              <w:rPr>
                <w:rFonts w:ascii="Times New Roman" w:eastAsia="SimSun" w:hAnsi="Times New Roman" w:cs="Times New Roman"/>
                <w:szCs w:val="24"/>
                <w:lang w:eastAsia="en-US"/>
              </w:rPr>
            </w:pPr>
            <w:r w:rsidRPr="0031552C">
              <w:rPr>
                <w:rFonts w:ascii="Times New Roman" w:eastAsia="SimSun" w:hAnsi="Times New Roman" w:cs="Times New Roman"/>
                <w:szCs w:val="24"/>
                <w:lang w:eastAsia="en-US"/>
              </w:rPr>
              <w:t>Fdo.:</w:t>
            </w:r>
          </w:p>
          <w:p w14:paraId="1F4BBBD1" w14:textId="77777777" w:rsidR="00CB789F" w:rsidRPr="0031552C" w:rsidRDefault="00CB789F" w:rsidP="007E0C17">
            <w:pPr>
              <w:spacing w:before="120" w:after="240" w:line="360" w:lineRule="auto"/>
              <w:rPr>
                <w:rFonts w:ascii="Times New Roman" w:eastAsia="SimSun" w:hAnsi="Times New Roman" w:cs="Times New Roman"/>
                <w:szCs w:val="24"/>
                <w:lang w:eastAsia="en-US"/>
              </w:rPr>
            </w:pPr>
          </w:p>
        </w:tc>
      </w:tr>
    </w:tbl>
    <w:p w14:paraId="3B6EE6E3" w14:textId="77777777" w:rsidR="00E46FB0" w:rsidRPr="0031552C" w:rsidRDefault="00E46FB0" w:rsidP="00E46FB0">
      <w:pPr>
        <w:rPr>
          <w:lang w:eastAsia="en-US"/>
        </w:rPr>
      </w:pPr>
    </w:p>
    <w:p w14:paraId="3B6EE6E4" w14:textId="77777777" w:rsidR="00CB0A14" w:rsidRPr="0031552C" w:rsidRDefault="00CB0A14" w:rsidP="00E46FB0">
      <w:pPr>
        <w:rPr>
          <w:lang w:eastAsia="en-US"/>
        </w:rPr>
      </w:pPr>
    </w:p>
    <w:tbl>
      <w:tblPr>
        <w:tblW w:w="4591"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688"/>
        <w:gridCol w:w="2835"/>
        <w:gridCol w:w="2694"/>
      </w:tblGrid>
      <w:tr w:rsidR="00CB0A14" w:rsidRPr="0031552C" w14:paraId="3B6EE6E8" w14:textId="77777777" w:rsidTr="00CB789F">
        <w:tc>
          <w:tcPr>
            <w:tcW w:w="1636" w:type="pct"/>
            <w:shd w:val="clear" w:color="auto" w:fill="auto"/>
          </w:tcPr>
          <w:p w14:paraId="3B6EE6E5" w14:textId="6FF0E590" w:rsidR="00CB0A14" w:rsidRPr="0031552C" w:rsidRDefault="00CB0A14" w:rsidP="00CB0A14">
            <w:pPr>
              <w:snapToGrid w:val="0"/>
              <w:spacing w:before="60" w:after="60" w:line="360" w:lineRule="auto"/>
              <w:jc w:val="center"/>
              <w:rPr>
                <w:rFonts w:ascii="Times New Roman" w:eastAsia="SimSun" w:hAnsi="Times New Roman" w:cs="Times New Roman"/>
                <w:szCs w:val="24"/>
                <w:lang w:eastAsia="en-US"/>
              </w:rPr>
            </w:pPr>
            <w:r w:rsidRPr="0031552C">
              <w:rPr>
                <w:rFonts w:ascii="Times New Roman" w:eastAsia="SimSun" w:hAnsi="Times New Roman" w:cs="Times New Roman"/>
                <w:szCs w:val="24"/>
                <w:lang w:eastAsia="en-US"/>
              </w:rPr>
              <w:t xml:space="preserve">Conforme </w:t>
            </w:r>
            <w:r w:rsidR="00CB789F">
              <w:rPr>
                <w:rFonts w:ascii="Times New Roman" w:eastAsia="SimSun" w:hAnsi="Times New Roman" w:cs="Times New Roman"/>
                <w:szCs w:val="24"/>
                <w:lang w:eastAsia="en-US"/>
              </w:rPr>
              <w:t>Vocal</w:t>
            </w:r>
            <w:r w:rsidRPr="0031552C">
              <w:rPr>
                <w:rFonts w:ascii="Times New Roman" w:eastAsia="SimSun" w:hAnsi="Times New Roman" w:cs="Times New Roman"/>
                <w:szCs w:val="24"/>
                <w:lang w:eastAsia="en-US"/>
              </w:rPr>
              <w:t>:</w:t>
            </w:r>
            <w:r w:rsidRPr="0031552C">
              <w:rPr>
                <w:rFonts w:ascii="Times New Roman" w:eastAsia="SimSun" w:hAnsi="Times New Roman" w:cs="Times New Roman"/>
                <w:szCs w:val="24"/>
                <w:lang w:eastAsia="en-US"/>
              </w:rPr>
              <w:tab/>
            </w:r>
          </w:p>
        </w:tc>
        <w:tc>
          <w:tcPr>
            <w:tcW w:w="1725" w:type="pct"/>
            <w:shd w:val="clear" w:color="auto" w:fill="auto"/>
          </w:tcPr>
          <w:p w14:paraId="3B6EE6E6" w14:textId="79814DDE" w:rsidR="00CB0A14" w:rsidRPr="0031552C" w:rsidRDefault="00CB0A14" w:rsidP="00CB0A14">
            <w:pPr>
              <w:snapToGrid w:val="0"/>
              <w:spacing w:before="60" w:after="60" w:line="360" w:lineRule="auto"/>
              <w:jc w:val="center"/>
              <w:rPr>
                <w:rFonts w:ascii="Times New Roman" w:eastAsia="SimSun" w:hAnsi="Times New Roman" w:cs="Times New Roman"/>
                <w:szCs w:val="24"/>
                <w:lang w:eastAsia="en-US"/>
              </w:rPr>
            </w:pPr>
            <w:r w:rsidRPr="0031552C">
              <w:rPr>
                <w:rFonts w:ascii="Times New Roman" w:eastAsia="SimSun" w:hAnsi="Times New Roman" w:cs="Times New Roman"/>
                <w:szCs w:val="24"/>
                <w:lang w:eastAsia="en-US"/>
              </w:rPr>
              <w:t xml:space="preserve">Conforme </w:t>
            </w:r>
            <w:r w:rsidR="00CB789F">
              <w:rPr>
                <w:rFonts w:ascii="Times New Roman" w:eastAsia="SimSun" w:hAnsi="Times New Roman" w:cs="Times New Roman"/>
                <w:szCs w:val="24"/>
                <w:lang w:eastAsia="en-US"/>
              </w:rPr>
              <w:t>Vocal</w:t>
            </w:r>
            <w:r w:rsidRPr="0031552C">
              <w:rPr>
                <w:rFonts w:ascii="Times New Roman" w:eastAsia="SimSun" w:hAnsi="Times New Roman" w:cs="Times New Roman"/>
                <w:szCs w:val="24"/>
                <w:lang w:eastAsia="en-US"/>
              </w:rPr>
              <w:t>:</w:t>
            </w:r>
          </w:p>
        </w:tc>
        <w:tc>
          <w:tcPr>
            <w:tcW w:w="1639" w:type="pct"/>
            <w:shd w:val="clear" w:color="auto" w:fill="auto"/>
          </w:tcPr>
          <w:p w14:paraId="3B6EE6E7" w14:textId="7D5FF9DD" w:rsidR="00CB0A14" w:rsidRPr="0031552C" w:rsidRDefault="00CB0A14" w:rsidP="00CB0A14">
            <w:pPr>
              <w:snapToGrid w:val="0"/>
              <w:spacing w:before="60" w:after="60" w:line="360" w:lineRule="auto"/>
              <w:jc w:val="center"/>
              <w:rPr>
                <w:rFonts w:ascii="Times New Roman" w:eastAsia="SimSun" w:hAnsi="Times New Roman" w:cs="Times New Roman"/>
                <w:szCs w:val="24"/>
                <w:lang w:eastAsia="en-US"/>
              </w:rPr>
            </w:pPr>
            <w:r w:rsidRPr="0031552C">
              <w:rPr>
                <w:rFonts w:ascii="Times New Roman" w:eastAsia="SimSun" w:hAnsi="Times New Roman" w:cs="Times New Roman"/>
                <w:szCs w:val="24"/>
                <w:lang w:eastAsia="en-US"/>
              </w:rPr>
              <w:t>Conforme Vocal:</w:t>
            </w:r>
          </w:p>
        </w:tc>
      </w:tr>
      <w:tr w:rsidR="00CB0A14" w:rsidRPr="0031552C" w14:paraId="3B6EE6F2" w14:textId="77777777" w:rsidTr="00CB789F">
        <w:tc>
          <w:tcPr>
            <w:tcW w:w="1636" w:type="pct"/>
            <w:shd w:val="clear" w:color="auto" w:fill="auto"/>
          </w:tcPr>
          <w:p w14:paraId="3B6EE6E9" w14:textId="77777777" w:rsidR="00CB0A14" w:rsidRPr="0031552C" w:rsidRDefault="00CB0A14" w:rsidP="00CB0A14">
            <w:pPr>
              <w:snapToGrid w:val="0"/>
              <w:spacing w:before="60" w:after="60" w:line="360" w:lineRule="auto"/>
              <w:rPr>
                <w:rFonts w:ascii="Times New Roman" w:eastAsia="SimSun" w:hAnsi="Times New Roman" w:cs="Times New Roman"/>
                <w:szCs w:val="24"/>
                <w:lang w:eastAsia="en-US"/>
              </w:rPr>
            </w:pPr>
          </w:p>
          <w:p w14:paraId="3B6EE6EA" w14:textId="77777777" w:rsidR="00CB0A14" w:rsidRPr="0031552C" w:rsidRDefault="00CB0A14" w:rsidP="00CB0A14">
            <w:pPr>
              <w:spacing w:before="60" w:after="60" w:line="360" w:lineRule="auto"/>
              <w:rPr>
                <w:rFonts w:ascii="Times New Roman" w:eastAsia="SimSun" w:hAnsi="Times New Roman" w:cs="Times New Roman"/>
                <w:szCs w:val="24"/>
                <w:lang w:eastAsia="en-US"/>
              </w:rPr>
            </w:pPr>
          </w:p>
          <w:p w14:paraId="3B6EE6EB" w14:textId="77777777" w:rsidR="00CB0A14" w:rsidRPr="0031552C" w:rsidRDefault="00CB0A14" w:rsidP="00CB0A14">
            <w:pPr>
              <w:spacing w:before="60" w:after="60" w:line="360" w:lineRule="auto"/>
              <w:rPr>
                <w:rFonts w:ascii="Times New Roman" w:eastAsia="SimSun" w:hAnsi="Times New Roman" w:cs="Times New Roman"/>
                <w:szCs w:val="24"/>
                <w:lang w:eastAsia="en-US"/>
              </w:rPr>
            </w:pPr>
          </w:p>
        </w:tc>
        <w:tc>
          <w:tcPr>
            <w:tcW w:w="1725" w:type="pct"/>
            <w:shd w:val="clear" w:color="auto" w:fill="auto"/>
          </w:tcPr>
          <w:p w14:paraId="3B6EE6EC" w14:textId="77777777" w:rsidR="00CB0A14" w:rsidRPr="0031552C" w:rsidRDefault="00CB0A14" w:rsidP="00CB0A14">
            <w:pPr>
              <w:snapToGrid w:val="0"/>
              <w:spacing w:before="60" w:after="60" w:line="360" w:lineRule="auto"/>
              <w:rPr>
                <w:rFonts w:ascii="Times New Roman" w:eastAsia="SimSun" w:hAnsi="Times New Roman" w:cs="Times New Roman"/>
                <w:szCs w:val="24"/>
                <w:lang w:eastAsia="en-US"/>
              </w:rPr>
            </w:pPr>
          </w:p>
          <w:p w14:paraId="3B6EE6ED" w14:textId="77777777" w:rsidR="00CB0A14" w:rsidRPr="0031552C" w:rsidRDefault="00CB0A14" w:rsidP="00CB0A14">
            <w:pPr>
              <w:spacing w:before="60" w:after="60" w:line="360" w:lineRule="auto"/>
              <w:rPr>
                <w:rFonts w:ascii="Times New Roman" w:eastAsia="SimSun" w:hAnsi="Times New Roman" w:cs="Times New Roman"/>
                <w:szCs w:val="24"/>
                <w:lang w:eastAsia="en-US"/>
              </w:rPr>
            </w:pPr>
          </w:p>
          <w:p w14:paraId="3B6EE6EE" w14:textId="77777777" w:rsidR="00CB0A14" w:rsidRPr="0031552C" w:rsidRDefault="00CB0A14" w:rsidP="00CB0A14">
            <w:pPr>
              <w:spacing w:before="60" w:after="60" w:line="360" w:lineRule="auto"/>
              <w:rPr>
                <w:rFonts w:ascii="Times New Roman" w:eastAsia="SimSun" w:hAnsi="Times New Roman" w:cs="Times New Roman"/>
                <w:szCs w:val="24"/>
                <w:lang w:eastAsia="en-US"/>
              </w:rPr>
            </w:pPr>
          </w:p>
        </w:tc>
        <w:tc>
          <w:tcPr>
            <w:tcW w:w="1639" w:type="pct"/>
            <w:shd w:val="clear" w:color="auto" w:fill="auto"/>
          </w:tcPr>
          <w:p w14:paraId="3B6EE6EF" w14:textId="77777777" w:rsidR="00CB0A14" w:rsidRPr="0031552C" w:rsidRDefault="00CB0A14" w:rsidP="00CB0A14">
            <w:pPr>
              <w:snapToGrid w:val="0"/>
              <w:spacing w:before="60" w:after="60" w:line="360" w:lineRule="auto"/>
              <w:rPr>
                <w:rFonts w:ascii="Times New Roman" w:eastAsia="SimSun" w:hAnsi="Times New Roman" w:cs="Times New Roman"/>
                <w:szCs w:val="24"/>
                <w:lang w:eastAsia="en-US"/>
              </w:rPr>
            </w:pPr>
          </w:p>
          <w:p w14:paraId="3B6EE6F0" w14:textId="77777777" w:rsidR="00CB0A14" w:rsidRPr="0031552C" w:rsidRDefault="00CB0A14" w:rsidP="00CB0A14">
            <w:pPr>
              <w:spacing w:before="60" w:after="60" w:line="360" w:lineRule="auto"/>
              <w:rPr>
                <w:rFonts w:ascii="Times New Roman" w:eastAsia="SimSun" w:hAnsi="Times New Roman" w:cs="Times New Roman"/>
                <w:szCs w:val="24"/>
                <w:lang w:eastAsia="en-US"/>
              </w:rPr>
            </w:pPr>
          </w:p>
          <w:p w14:paraId="3B6EE6F1" w14:textId="77777777" w:rsidR="00CB0A14" w:rsidRPr="0031552C" w:rsidRDefault="00CB0A14" w:rsidP="00CB0A14">
            <w:pPr>
              <w:spacing w:before="60" w:after="60" w:line="360" w:lineRule="auto"/>
              <w:rPr>
                <w:rFonts w:ascii="Times New Roman" w:eastAsia="SimSun" w:hAnsi="Times New Roman" w:cs="Times New Roman"/>
                <w:szCs w:val="24"/>
                <w:lang w:eastAsia="en-US"/>
              </w:rPr>
            </w:pPr>
          </w:p>
        </w:tc>
      </w:tr>
      <w:tr w:rsidR="00CB0A14" w:rsidRPr="00E46FB0" w14:paraId="3B6EE6F6" w14:textId="77777777" w:rsidTr="00CB789F">
        <w:tc>
          <w:tcPr>
            <w:tcW w:w="1636" w:type="pct"/>
            <w:shd w:val="clear" w:color="auto" w:fill="auto"/>
          </w:tcPr>
          <w:p w14:paraId="404D90CD" w14:textId="77777777" w:rsidR="00CB0A14" w:rsidRDefault="00CB0A14" w:rsidP="00E46FB0">
            <w:pPr>
              <w:spacing w:before="120" w:after="240" w:line="360" w:lineRule="auto"/>
              <w:rPr>
                <w:rFonts w:ascii="Times New Roman" w:eastAsia="SimSun" w:hAnsi="Times New Roman" w:cs="Times New Roman"/>
                <w:szCs w:val="24"/>
                <w:lang w:eastAsia="en-US"/>
              </w:rPr>
            </w:pPr>
            <w:r w:rsidRPr="0031552C">
              <w:rPr>
                <w:rFonts w:ascii="Times New Roman" w:eastAsia="SimSun" w:hAnsi="Times New Roman" w:cs="Times New Roman"/>
                <w:szCs w:val="24"/>
                <w:lang w:eastAsia="en-US"/>
              </w:rPr>
              <w:t>Fdo.:</w:t>
            </w:r>
          </w:p>
          <w:p w14:paraId="3B6EE6F3" w14:textId="0CC6C3AE" w:rsidR="00D27263" w:rsidRPr="0031552C" w:rsidRDefault="00D27263" w:rsidP="00E46FB0">
            <w:pPr>
              <w:spacing w:before="120" w:after="240" w:line="360" w:lineRule="auto"/>
              <w:rPr>
                <w:rFonts w:ascii="Times New Roman" w:eastAsia="SimSun" w:hAnsi="Times New Roman" w:cs="Times New Roman"/>
                <w:szCs w:val="24"/>
                <w:lang w:eastAsia="en-US"/>
              </w:rPr>
            </w:pPr>
          </w:p>
        </w:tc>
        <w:tc>
          <w:tcPr>
            <w:tcW w:w="1725" w:type="pct"/>
            <w:shd w:val="clear" w:color="auto" w:fill="auto"/>
          </w:tcPr>
          <w:p w14:paraId="1F3126DF" w14:textId="77777777" w:rsidR="00CB0A14" w:rsidRDefault="00CB0A14" w:rsidP="00E46FB0">
            <w:pPr>
              <w:spacing w:before="120" w:after="240" w:line="360" w:lineRule="auto"/>
              <w:rPr>
                <w:rFonts w:ascii="Times New Roman" w:eastAsia="SimSun" w:hAnsi="Times New Roman" w:cs="Times New Roman"/>
                <w:szCs w:val="24"/>
                <w:lang w:eastAsia="en-US"/>
              </w:rPr>
            </w:pPr>
            <w:r w:rsidRPr="0031552C">
              <w:rPr>
                <w:rFonts w:ascii="Times New Roman" w:eastAsia="SimSun" w:hAnsi="Times New Roman" w:cs="Times New Roman"/>
                <w:szCs w:val="24"/>
                <w:lang w:eastAsia="en-US"/>
              </w:rPr>
              <w:t>Fdo.:</w:t>
            </w:r>
          </w:p>
          <w:p w14:paraId="3B6EE6F4" w14:textId="7AB8D0DA" w:rsidR="00D27263" w:rsidRPr="0031552C" w:rsidRDefault="00D27263" w:rsidP="00E46FB0">
            <w:pPr>
              <w:spacing w:before="120" w:after="240" w:line="360" w:lineRule="auto"/>
              <w:rPr>
                <w:rFonts w:ascii="Times New Roman" w:eastAsia="SimSun" w:hAnsi="Times New Roman" w:cs="Times New Roman"/>
                <w:szCs w:val="24"/>
                <w:lang w:eastAsia="en-US"/>
              </w:rPr>
            </w:pPr>
          </w:p>
        </w:tc>
        <w:tc>
          <w:tcPr>
            <w:tcW w:w="1639" w:type="pct"/>
            <w:shd w:val="clear" w:color="auto" w:fill="auto"/>
          </w:tcPr>
          <w:p w14:paraId="741607C9" w14:textId="77777777" w:rsidR="00CB0A14" w:rsidRDefault="00CB0A14" w:rsidP="00E46FB0">
            <w:pPr>
              <w:spacing w:before="120" w:after="240" w:line="360" w:lineRule="auto"/>
              <w:rPr>
                <w:rFonts w:ascii="Times New Roman" w:eastAsia="SimSun" w:hAnsi="Times New Roman" w:cs="Times New Roman"/>
                <w:szCs w:val="24"/>
                <w:lang w:eastAsia="en-US"/>
              </w:rPr>
            </w:pPr>
            <w:r w:rsidRPr="0031552C">
              <w:rPr>
                <w:rFonts w:ascii="Times New Roman" w:eastAsia="SimSun" w:hAnsi="Times New Roman" w:cs="Times New Roman"/>
                <w:szCs w:val="24"/>
                <w:lang w:eastAsia="en-US"/>
              </w:rPr>
              <w:t>Fdo.:</w:t>
            </w:r>
          </w:p>
          <w:p w14:paraId="3B6EE6F5" w14:textId="3BACED3D" w:rsidR="00D27263" w:rsidRPr="0031552C" w:rsidRDefault="00D27263" w:rsidP="00E46FB0">
            <w:pPr>
              <w:spacing w:before="120" w:after="240" w:line="360" w:lineRule="auto"/>
              <w:rPr>
                <w:rFonts w:ascii="Times New Roman" w:eastAsia="SimSun" w:hAnsi="Times New Roman" w:cs="Times New Roman"/>
                <w:szCs w:val="24"/>
                <w:lang w:eastAsia="en-US"/>
              </w:rPr>
            </w:pPr>
          </w:p>
        </w:tc>
      </w:tr>
    </w:tbl>
    <w:p w14:paraId="3B6EE707" w14:textId="77777777" w:rsidR="00CB0A14" w:rsidRPr="0031552C" w:rsidRDefault="00CB0A14" w:rsidP="00E46FB0">
      <w:pPr>
        <w:rPr>
          <w:lang w:eastAsia="en-US"/>
        </w:rPr>
      </w:pPr>
    </w:p>
    <w:p w14:paraId="3B6EE708" w14:textId="77777777" w:rsidR="00CB0A14" w:rsidRDefault="00CB0A14" w:rsidP="00E46FB0">
      <w:pPr>
        <w:rPr>
          <w:lang w:eastAsia="en-US"/>
        </w:rPr>
      </w:pPr>
    </w:p>
    <w:p w14:paraId="3B6EE709" w14:textId="77777777" w:rsidR="00E46FB0" w:rsidRDefault="00E46FB0" w:rsidP="00E46FB0">
      <w:pPr>
        <w:rPr>
          <w:lang w:eastAsia="en-US"/>
        </w:rPr>
      </w:pPr>
    </w:p>
    <w:p w14:paraId="3B6EE70A" w14:textId="77777777" w:rsidR="00E46FB0" w:rsidRPr="0031552C" w:rsidRDefault="00E46FB0" w:rsidP="00E46FB0">
      <w:pPr>
        <w:rPr>
          <w:lang w:eastAsia="en-US"/>
        </w:rPr>
      </w:pPr>
    </w:p>
    <w:p w14:paraId="3B6EE70B" w14:textId="77777777" w:rsidR="009F0C73" w:rsidRPr="0031552C" w:rsidRDefault="009F0C73" w:rsidP="00E46FB0">
      <w:pPr>
        <w:rPr>
          <w:lang w:eastAsia="en-US"/>
        </w:rPr>
      </w:pPr>
    </w:p>
    <w:p w14:paraId="3B6EE70C" w14:textId="1FB2D2AE" w:rsidR="00CC4575" w:rsidRPr="0031552C" w:rsidRDefault="00CB0A14" w:rsidP="009F0C73">
      <w:pPr>
        <w:spacing w:before="240" w:after="240" w:line="360" w:lineRule="auto"/>
        <w:jc w:val="center"/>
        <w:rPr>
          <w:rFonts w:ascii="Times New Roman" w:eastAsia="SimSun" w:hAnsi="Times New Roman" w:cs="Times New Roman"/>
          <w:szCs w:val="24"/>
          <w:lang w:eastAsia="en-US"/>
        </w:rPr>
      </w:pPr>
      <w:r w:rsidRPr="0031552C">
        <w:rPr>
          <w:rFonts w:ascii="Times New Roman" w:eastAsia="SimSun" w:hAnsi="Times New Roman" w:cs="Times New Roman"/>
          <w:szCs w:val="24"/>
          <w:lang w:eastAsia="en-US"/>
        </w:rPr>
        <w:t xml:space="preserve">Lugar y fecha: Pozuelo de Alarcón, a ____ de ______________ </w:t>
      </w:r>
      <w:proofErr w:type="spellStart"/>
      <w:r w:rsidRPr="0031552C">
        <w:rPr>
          <w:rFonts w:ascii="Times New Roman" w:eastAsia="SimSun" w:hAnsi="Times New Roman" w:cs="Times New Roman"/>
          <w:szCs w:val="24"/>
          <w:lang w:eastAsia="en-US"/>
        </w:rPr>
        <w:t>de</w:t>
      </w:r>
      <w:proofErr w:type="spellEnd"/>
      <w:r w:rsidRPr="0031552C">
        <w:rPr>
          <w:rFonts w:ascii="Times New Roman" w:eastAsia="SimSun" w:hAnsi="Times New Roman" w:cs="Times New Roman"/>
          <w:szCs w:val="24"/>
          <w:lang w:eastAsia="en-US"/>
        </w:rPr>
        <w:t xml:space="preserve"> 20</w:t>
      </w:r>
      <w:r w:rsidR="00742A7D">
        <w:rPr>
          <w:rFonts w:ascii="Times New Roman" w:eastAsia="SimSun" w:hAnsi="Times New Roman" w:cs="Times New Roman"/>
          <w:szCs w:val="24"/>
          <w:lang w:eastAsia="en-US"/>
        </w:rPr>
        <w:t>2</w:t>
      </w:r>
      <w:r w:rsidRPr="0031552C">
        <w:rPr>
          <w:rFonts w:ascii="Times New Roman" w:eastAsia="SimSun" w:hAnsi="Times New Roman" w:cs="Times New Roman"/>
          <w:szCs w:val="24"/>
          <w:lang w:eastAsia="en-US"/>
        </w:rPr>
        <w:t>__</w:t>
      </w:r>
    </w:p>
    <w:p w14:paraId="3B6EE70D" w14:textId="77777777" w:rsidR="00CC4575" w:rsidRPr="0031552C" w:rsidRDefault="00CC4575" w:rsidP="00CB0A14">
      <w:pPr>
        <w:spacing w:before="240" w:after="240" w:line="360" w:lineRule="auto"/>
        <w:rPr>
          <w:rFonts w:ascii="Times New Roman" w:eastAsia="SimSun" w:hAnsi="Times New Roman" w:cs="Times New Roman"/>
          <w:szCs w:val="24"/>
          <w:lang w:eastAsia="en-US"/>
        </w:rPr>
      </w:pPr>
    </w:p>
    <w:p w14:paraId="3B6EE70E" w14:textId="77777777" w:rsidR="00CC4575" w:rsidRPr="0031552C" w:rsidRDefault="00CC4575" w:rsidP="00CB0A14">
      <w:pPr>
        <w:spacing w:before="120" w:after="240" w:line="360" w:lineRule="auto"/>
        <w:jc w:val="center"/>
        <w:rPr>
          <w:rFonts w:ascii="Cambria" w:eastAsia="Times New Roman" w:hAnsi="Cambria" w:cs="Times New Roman"/>
          <w:color w:val="000000"/>
          <w:sz w:val="44"/>
          <w:szCs w:val="44"/>
          <w:lang w:eastAsia="es-ES_tradnl"/>
        </w:rPr>
        <w:sectPr w:rsidR="00CC4575" w:rsidRPr="0031552C" w:rsidSect="00223E1A">
          <w:type w:val="oddPage"/>
          <w:pgSz w:w="11907" w:h="16840" w:code="9"/>
          <w:pgMar w:top="1304" w:right="1247" w:bottom="1304" w:left="1247" w:header="720" w:footer="720" w:gutter="454"/>
          <w:cols w:space="720"/>
          <w:docGrid w:linePitch="299"/>
        </w:sectPr>
      </w:pPr>
    </w:p>
    <w:p w14:paraId="3B6EE70F" w14:textId="77777777" w:rsidR="00CB0A14" w:rsidRPr="0031552C" w:rsidRDefault="00CB0A14" w:rsidP="00E46FB0">
      <w:pPr>
        <w:rPr>
          <w:lang w:eastAsia="es-ES_tradnl"/>
        </w:rPr>
      </w:pPr>
    </w:p>
    <w:p w14:paraId="3B6EE710" w14:textId="77777777" w:rsidR="00CB0A14" w:rsidRPr="0031552C" w:rsidRDefault="00CB0A14" w:rsidP="00E46FB0">
      <w:pPr>
        <w:rPr>
          <w:lang w:eastAsia="es-ES_tradnl"/>
        </w:rPr>
      </w:pPr>
    </w:p>
    <w:p w14:paraId="3B6EE711" w14:textId="77777777" w:rsidR="00CB0A14" w:rsidRPr="0031552C" w:rsidRDefault="00CB0A14" w:rsidP="00E46FB0">
      <w:pPr>
        <w:rPr>
          <w:lang w:eastAsia="es-ES_tradnl"/>
        </w:rPr>
      </w:pPr>
    </w:p>
    <w:p w14:paraId="3B6EE712" w14:textId="77777777" w:rsidR="00CB0A14" w:rsidRPr="0031552C" w:rsidRDefault="00CB0A14" w:rsidP="00E46FB0">
      <w:pPr>
        <w:rPr>
          <w:lang w:eastAsia="es-ES_tradnl"/>
        </w:rPr>
      </w:pPr>
    </w:p>
    <w:p w14:paraId="3B6EE713" w14:textId="77777777" w:rsidR="00CB0A14" w:rsidRDefault="00CB0A14" w:rsidP="00E46FB0">
      <w:pPr>
        <w:rPr>
          <w:lang w:eastAsia="es-ES_tradnl"/>
        </w:rPr>
      </w:pPr>
    </w:p>
    <w:p w14:paraId="3B6EE714" w14:textId="77777777" w:rsidR="00E46FB0" w:rsidRDefault="00E46FB0" w:rsidP="00E46FB0">
      <w:pPr>
        <w:rPr>
          <w:lang w:eastAsia="es-ES_tradnl"/>
        </w:rPr>
      </w:pPr>
    </w:p>
    <w:p w14:paraId="3B6EE715" w14:textId="77777777" w:rsidR="00E46FB0" w:rsidRDefault="00E46FB0" w:rsidP="00E46FB0">
      <w:pPr>
        <w:rPr>
          <w:lang w:eastAsia="es-ES_tradnl"/>
        </w:rPr>
      </w:pPr>
    </w:p>
    <w:p w14:paraId="3B6EE716" w14:textId="77777777" w:rsidR="00E46FB0" w:rsidRDefault="00E46FB0" w:rsidP="00E46FB0">
      <w:pPr>
        <w:rPr>
          <w:lang w:eastAsia="es-ES_tradnl"/>
        </w:rPr>
      </w:pPr>
    </w:p>
    <w:p w14:paraId="3B6EE717" w14:textId="77777777" w:rsidR="00E46FB0" w:rsidRPr="0031552C" w:rsidRDefault="00E46FB0" w:rsidP="00E46FB0">
      <w:pPr>
        <w:rPr>
          <w:lang w:eastAsia="es-ES_tradnl"/>
        </w:rPr>
      </w:pPr>
    </w:p>
    <w:p w14:paraId="3B6EE718" w14:textId="77777777" w:rsidR="00CB0A14" w:rsidRPr="0031552C" w:rsidRDefault="00CB0A14" w:rsidP="00E46FB0">
      <w:pPr>
        <w:rPr>
          <w:lang w:eastAsia="es-ES_tradnl"/>
        </w:rPr>
      </w:pPr>
    </w:p>
    <w:p w14:paraId="2C5475F7" w14:textId="72866476" w:rsidR="009E7A4A" w:rsidRDefault="009E7A4A" w:rsidP="009E7A4A">
      <w:pPr>
        <w:jc w:val="right"/>
        <w:rPr>
          <w:rFonts w:ascii="Cambria" w:hAnsi="Cambria" w:cs="Arial"/>
          <w:i/>
          <w:sz w:val="28"/>
          <w:szCs w:val="24"/>
          <w:lang w:val="en-US" w:eastAsia="es-ES_tradnl"/>
        </w:rPr>
      </w:pPr>
      <w:bookmarkStart w:id="0" w:name="OLE_LINK17"/>
      <w:bookmarkStart w:id="1" w:name="OLE_LINK18"/>
      <w:bookmarkStart w:id="2" w:name="OLE_LINK19"/>
      <w:r w:rsidRPr="009E7A4A">
        <w:rPr>
          <w:rFonts w:ascii="Cambria" w:hAnsi="Cambria" w:cs="Arial"/>
          <w:i/>
          <w:sz w:val="28"/>
          <w:szCs w:val="24"/>
          <w:lang w:val="en-US" w:eastAsia="es-ES_tradnl"/>
        </w:rPr>
        <w:t>“Taking on a challenge is a lot like riding a horse. If you're comfortable whil</w:t>
      </w:r>
      <w:r>
        <w:rPr>
          <w:rFonts w:ascii="Cambria" w:hAnsi="Cambria" w:cs="Arial"/>
          <w:i/>
          <w:sz w:val="28"/>
          <w:szCs w:val="24"/>
          <w:lang w:val="en-US" w:eastAsia="es-ES_tradnl"/>
        </w:rPr>
        <w:t xml:space="preserve">e </w:t>
      </w:r>
      <w:r w:rsidRPr="009E7A4A">
        <w:rPr>
          <w:rFonts w:ascii="Cambria" w:hAnsi="Cambria" w:cs="Arial"/>
          <w:i/>
          <w:sz w:val="28"/>
          <w:szCs w:val="24"/>
          <w:lang w:val="en-US" w:eastAsia="es-ES_tradnl"/>
        </w:rPr>
        <w:t>you're doing it, you're probably doing it wrong.”</w:t>
      </w:r>
      <w:r w:rsidR="0042634D">
        <w:rPr>
          <w:rFonts w:ascii="Cambria" w:hAnsi="Cambria" w:cs="Arial"/>
          <w:i/>
          <w:sz w:val="28"/>
          <w:szCs w:val="24"/>
          <w:lang w:val="en-US" w:eastAsia="es-ES_tradnl"/>
        </w:rPr>
        <w:t xml:space="preserve"> – Ted Lasso</w:t>
      </w:r>
      <w:r w:rsidR="0042634D" w:rsidRPr="005D00E2">
        <w:rPr>
          <w:rFonts w:ascii="Cambria" w:hAnsi="Cambria" w:cs="Arial"/>
          <w:i/>
          <w:sz w:val="28"/>
          <w:szCs w:val="24"/>
          <w:lang w:val="en-US" w:eastAsia="es-ES_tradnl"/>
        </w:rPr>
        <w:t>,</w:t>
      </w:r>
      <w:r w:rsidR="00C66090" w:rsidRPr="005D00E2">
        <w:rPr>
          <w:rFonts w:ascii="Cambria" w:hAnsi="Cambria" w:cs="Arial"/>
          <w:i/>
          <w:sz w:val="28"/>
          <w:szCs w:val="24"/>
          <w:lang w:val="en-US" w:eastAsia="es-ES_tradnl"/>
        </w:rPr>
        <w:t xml:space="preserve"> </w:t>
      </w:r>
      <w:proofErr w:type="spellStart"/>
      <w:r w:rsidR="00C66090" w:rsidRPr="005D00E2">
        <w:rPr>
          <w:rFonts w:ascii="Cambria" w:hAnsi="Cambria" w:cs="Arial"/>
          <w:i/>
          <w:sz w:val="28"/>
          <w:szCs w:val="24"/>
          <w:lang w:val="en-US" w:eastAsia="es-ES_tradnl"/>
        </w:rPr>
        <w:t>Temporada</w:t>
      </w:r>
      <w:proofErr w:type="spellEnd"/>
      <w:r w:rsidR="005E2B5B" w:rsidRPr="005D00E2">
        <w:rPr>
          <w:rFonts w:ascii="Cambria" w:hAnsi="Cambria" w:cs="Arial"/>
          <w:i/>
          <w:sz w:val="28"/>
          <w:szCs w:val="24"/>
          <w:lang w:val="en-US" w:eastAsia="es-ES_tradnl"/>
        </w:rPr>
        <w:t xml:space="preserve"> </w:t>
      </w:r>
      <w:r w:rsidR="005D00E2" w:rsidRPr="005D00E2">
        <w:rPr>
          <w:rFonts w:ascii="Cambria" w:hAnsi="Cambria" w:cs="Arial"/>
          <w:i/>
          <w:sz w:val="28"/>
          <w:szCs w:val="24"/>
          <w:lang w:val="en-US" w:eastAsia="es-ES_tradnl"/>
        </w:rPr>
        <w:t>1,</w:t>
      </w:r>
      <w:r w:rsidR="0042634D" w:rsidRPr="005D00E2">
        <w:rPr>
          <w:rFonts w:ascii="Cambria" w:hAnsi="Cambria" w:cs="Arial"/>
          <w:i/>
          <w:sz w:val="28"/>
          <w:szCs w:val="24"/>
          <w:lang w:val="en-US" w:eastAsia="es-ES_tradnl"/>
        </w:rPr>
        <w:t xml:space="preserve"> </w:t>
      </w:r>
      <w:proofErr w:type="spellStart"/>
      <w:r w:rsidR="005D00E2" w:rsidRPr="005D00E2">
        <w:rPr>
          <w:rFonts w:ascii="Cambria" w:hAnsi="Cambria" w:cs="Arial"/>
          <w:i/>
          <w:sz w:val="28"/>
          <w:szCs w:val="24"/>
          <w:lang w:val="en-US" w:eastAsia="es-ES_tradnl"/>
        </w:rPr>
        <w:t>e</w:t>
      </w:r>
      <w:r w:rsidR="0042634D" w:rsidRPr="005D00E2">
        <w:rPr>
          <w:rFonts w:ascii="Cambria" w:hAnsi="Cambria" w:cs="Arial"/>
          <w:i/>
          <w:sz w:val="28"/>
          <w:szCs w:val="24"/>
          <w:lang w:val="en-US" w:eastAsia="es-ES_tradnl"/>
        </w:rPr>
        <w:t>pisodio</w:t>
      </w:r>
      <w:proofErr w:type="spellEnd"/>
      <w:r w:rsidR="0042634D" w:rsidRPr="005D00E2">
        <w:rPr>
          <w:rFonts w:ascii="Cambria" w:hAnsi="Cambria" w:cs="Arial"/>
          <w:i/>
          <w:sz w:val="28"/>
          <w:szCs w:val="24"/>
          <w:lang w:val="en-US" w:eastAsia="es-ES_tradnl"/>
        </w:rPr>
        <w:t xml:space="preserve"> 1, </w:t>
      </w:r>
      <w:r w:rsidR="00C66090" w:rsidRPr="005D00E2">
        <w:rPr>
          <w:rFonts w:ascii="Cambria" w:hAnsi="Cambria" w:cs="Arial"/>
          <w:i/>
          <w:sz w:val="28"/>
          <w:szCs w:val="24"/>
          <w:lang w:val="en-US" w:eastAsia="es-ES_tradnl"/>
        </w:rPr>
        <w:t>5:5</w:t>
      </w:r>
      <w:r w:rsidR="005E2B5B" w:rsidRPr="005D00E2">
        <w:rPr>
          <w:rFonts w:ascii="Cambria" w:hAnsi="Cambria" w:cs="Arial"/>
          <w:i/>
          <w:sz w:val="28"/>
          <w:szCs w:val="24"/>
          <w:lang w:val="en-US" w:eastAsia="es-ES_tradnl"/>
        </w:rPr>
        <w:t>7</w:t>
      </w:r>
    </w:p>
    <w:bookmarkEnd w:id="0"/>
    <w:bookmarkEnd w:id="1"/>
    <w:bookmarkEnd w:id="2"/>
    <w:p w14:paraId="52A2C80B" w14:textId="77777777" w:rsidR="009E7A4A" w:rsidRPr="00C66090" w:rsidRDefault="009E7A4A" w:rsidP="009E7A4A">
      <w:pPr>
        <w:jc w:val="right"/>
        <w:rPr>
          <w:rFonts w:ascii="Cambria" w:hAnsi="Cambria" w:cs="Arial"/>
          <w:i/>
          <w:sz w:val="28"/>
          <w:szCs w:val="24"/>
          <w:lang w:val="en-US" w:eastAsia="es-ES_tradnl"/>
        </w:rPr>
      </w:pPr>
    </w:p>
    <w:p w14:paraId="3B6EE71D" w14:textId="409EC76B" w:rsidR="00E46FB0" w:rsidRPr="009E7A4A" w:rsidRDefault="00E46FB0" w:rsidP="009E7A4A">
      <w:pPr>
        <w:jc w:val="right"/>
        <w:rPr>
          <w:rFonts w:ascii="Cambria" w:hAnsi="Cambria" w:cs="Arial"/>
          <w:i/>
          <w:sz w:val="28"/>
          <w:szCs w:val="24"/>
          <w:lang w:val="en-US" w:eastAsia="es-ES_tradnl"/>
        </w:rPr>
        <w:sectPr w:rsidR="00E46FB0" w:rsidRPr="009E7A4A" w:rsidSect="00223E1A">
          <w:type w:val="oddPage"/>
          <w:pgSz w:w="11907" w:h="16840" w:code="9"/>
          <w:pgMar w:top="1304" w:right="1247" w:bottom="1304" w:left="1247" w:header="720" w:footer="720" w:gutter="454"/>
          <w:cols w:space="720"/>
          <w:docGrid w:linePitch="299"/>
        </w:sectPr>
      </w:pPr>
    </w:p>
    <w:p w14:paraId="3B6EE71E" w14:textId="77777777" w:rsidR="00CB0A14" w:rsidRPr="009E7A4A" w:rsidRDefault="00CB0A14" w:rsidP="00CB0A14">
      <w:pPr>
        <w:spacing w:before="120" w:after="240" w:line="360" w:lineRule="auto"/>
        <w:jc w:val="right"/>
        <w:rPr>
          <w:rFonts w:ascii="Times New Roman" w:eastAsia="Times New Roman" w:hAnsi="Times New Roman" w:cs="Arial"/>
          <w:i/>
          <w:color w:val="000000"/>
          <w:sz w:val="28"/>
          <w:szCs w:val="24"/>
          <w:lang w:val="en-US" w:eastAsia="es-ES_tradnl"/>
        </w:rPr>
      </w:pPr>
    </w:p>
    <w:p w14:paraId="3B6EE71F" w14:textId="77777777" w:rsidR="00E46FB0" w:rsidRPr="009E7A4A" w:rsidRDefault="00E46FB0" w:rsidP="00E46FB0">
      <w:pPr>
        <w:rPr>
          <w:lang w:val="en-US" w:eastAsia="es-ES_tradnl"/>
        </w:rPr>
      </w:pPr>
    </w:p>
    <w:p w14:paraId="3B6EE720" w14:textId="77777777" w:rsidR="00E46FB0" w:rsidRPr="009E7A4A" w:rsidRDefault="00E46FB0" w:rsidP="00E46FB0">
      <w:pPr>
        <w:rPr>
          <w:lang w:val="en-US" w:eastAsia="es-ES_tradnl"/>
        </w:rPr>
      </w:pPr>
    </w:p>
    <w:p w14:paraId="3B6EE721" w14:textId="77777777" w:rsidR="00E46FB0" w:rsidRPr="009E7A4A" w:rsidRDefault="00E46FB0" w:rsidP="00E46FB0">
      <w:pPr>
        <w:rPr>
          <w:lang w:val="en-US" w:eastAsia="es-ES_tradnl"/>
        </w:rPr>
      </w:pPr>
    </w:p>
    <w:p w14:paraId="3B6EE722" w14:textId="77777777" w:rsidR="00E46FB0" w:rsidRPr="009E7A4A" w:rsidRDefault="00E46FB0" w:rsidP="00E46FB0">
      <w:pPr>
        <w:rPr>
          <w:lang w:val="en-US" w:eastAsia="es-ES_tradnl"/>
        </w:rPr>
      </w:pPr>
    </w:p>
    <w:p w14:paraId="3B6EE723" w14:textId="77777777" w:rsidR="00E46FB0" w:rsidRPr="009E7A4A" w:rsidRDefault="00E46FB0" w:rsidP="00E46FB0">
      <w:pPr>
        <w:rPr>
          <w:lang w:val="en-US" w:eastAsia="es-ES_tradnl"/>
        </w:rPr>
      </w:pPr>
    </w:p>
    <w:p w14:paraId="3B6EE724" w14:textId="77777777" w:rsidR="00E46FB0" w:rsidRPr="009E7A4A" w:rsidRDefault="00E46FB0" w:rsidP="00E46FB0">
      <w:pPr>
        <w:rPr>
          <w:lang w:val="en-US" w:eastAsia="es-ES_tradnl"/>
        </w:rPr>
      </w:pPr>
    </w:p>
    <w:p w14:paraId="3B6EE725" w14:textId="77777777" w:rsidR="00E46FB0" w:rsidRPr="009E7A4A" w:rsidRDefault="00E46FB0" w:rsidP="00E46FB0">
      <w:pPr>
        <w:rPr>
          <w:lang w:val="en-US" w:eastAsia="es-ES_tradnl"/>
        </w:rPr>
      </w:pPr>
    </w:p>
    <w:p w14:paraId="3B6EE726" w14:textId="77777777" w:rsidR="00E46FB0" w:rsidRPr="009E7A4A" w:rsidRDefault="00E46FB0" w:rsidP="00E46FB0">
      <w:pPr>
        <w:rPr>
          <w:lang w:val="en-US" w:eastAsia="es-ES_tradnl"/>
        </w:rPr>
      </w:pPr>
    </w:p>
    <w:p w14:paraId="3B6EE727" w14:textId="77777777" w:rsidR="00E46FB0" w:rsidRPr="009E7A4A" w:rsidRDefault="00E46FB0" w:rsidP="00E46FB0">
      <w:pPr>
        <w:rPr>
          <w:lang w:val="en-US" w:eastAsia="es-ES_tradnl"/>
        </w:rPr>
      </w:pPr>
    </w:p>
    <w:p w14:paraId="3B6EE728" w14:textId="77777777" w:rsidR="00E46FB0" w:rsidRPr="009E7A4A" w:rsidRDefault="00E46FB0" w:rsidP="00E46FB0">
      <w:pPr>
        <w:rPr>
          <w:lang w:val="en-US" w:eastAsia="es-ES_tradnl"/>
        </w:rPr>
      </w:pPr>
    </w:p>
    <w:p w14:paraId="3B6EE729" w14:textId="77777777" w:rsidR="00E46FB0" w:rsidRPr="009E7A4A" w:rsidRDefault="00E46FB0" w:rsidP="00E46FB0">
      <w:pPr>
        <w:rPr>
          <w:lang w:val="en-US" w:eastAsia="es-ES_tradnl"/>
        </w:rPr>
      </w:pPr>
    </w:p>
    <w:p w14:paraId="3B6EE72A" w14:textId="77777777" w:rsidR="00E46FB0" w:rsidRPr="00445411" w:rsidRDefault="00E46FB0" w:rsidP="00E46FB0">
      <w:pPr>
        <w:jc w:val="right"/>
        <w:rPr>
          <w:rFonts w:ascii="Cambria" w:hAnsi="Cambria" w:cs="Arial"/>
          <w:i/>
          <w:sz w:val="28"/>
          <w:szCs w:val="24"/>
          <w:highlight w:val="yellow"/>
          <w:lang w:eastAsia="es-ES_tradnl"/>
        </w:rPr>
      </w:pPr>
      <w:r w:rsidRPr="00445411">
        <w:rPr>
          <w:rFonts w:ascii="Cambria" w:hAnsi="Cambria" w:cs="Arial"/>
          <w:i/>
          <w:sz w:val="28"/>
          <w:szCs w:val="24"/>
          <w:highlight w:val="yellow"/>
          <w:lang w:eastAsia="es-ES_tradnl"/>
        </w:rPr>
        <w:t xml:space="preserve">Aquí iría la dedicatoria (opcional). </w:t>
      </w:r>
    </w:p>
    <w:p w14:paraId="3B6EE72B" w14:textId="77777777" w:rsidR="00E46FB0" w:rsidRPr="00E46FB0" w:rsidRDefault="00E46FB0" w:rsidP="00E46FB0">
      <w:pPr>
        <w:jc w:val="right"/>
        <w:rPr>
          <w:rFonts w:ascii="Cambria" w:hAnsi="Cambria" w:cs="Arial"/>
          <w:i/>
          <w:sz w:val="28"/>
          <w:szCs w:val="24"/>
          <w:lang w:eastAsia="es-ES_tradnl"/>
        </w:rPr>
      </w:pPr>
      <w:r w:rsidRPr="00445411">
        <w:rPr>
          <w:rFonts w:ascii="Cambria" w:hAnsi="Cambria" w:cs="Arial"/>
          <w:i/>
          <w:sz w:val="28"/>
          <w:szCs w:val="24"/>
          <w:highlight w:val="yellow"/>
          <w:lang w:eastAsia="es-ES_tradnl"/>
        </w:rPr>
        <w:t>Si no hubiera, debe eliminarse esta sección.</w:t>
      </w:r>
    </w:p>
    <w:p w14:paraId="3B6EE72C" w14:textId="77777777" w:rsidR="00E46FB0" w:rsidRPr="00E46FB0" w:rsidRDefault="00E46FB0" w:rsidP="00E46FB0">
      <w:pPr>
        <w:rPr>
          <w:lang w:eastAsia="es-ES_tradnl"/>
        </w:rPr>
      </w:pPr>
    </w:p>
    <w:p w14:paraId="3B6EE72D" w14:textId="77777777" w:rsidR="00E46FB0" w:rsidRPr="00E46FB0" w:rsidRDefault="00E46FB0" w:rsidP="00E46FB0">
      <w:pPr>
        <w:rPr>
          <w:lang w:eastAsia="es-ES_tradnl"/>
        </w:rPr>
        <w:sectPr w:rsidR="00E46FB0" w:rsidRPr="00E46FB0" w:rsidSect="00223E1A">
          <w:type w:val="oddPage"/>
          <w:pgSz w:w="11907" w:h="16840" w:code="9"/>
          <w:pgMar w:top="1304" w:right="1247" w:bottom="1304" w:left="1247" w:header="720" w:footer="720" w:gutter="454"/>
          <w:cols w:space="720"/>
          <w:docGrid w:linePitch="299"/>
        </w:sectPr>
      </w:pPr>
    </w:p>
    <w:p w14:paraId="3B6EE72E" w14:textId="77777777" w:rsidR="00CB0A14" w:rsidRPr="0031552C" w:rsidRDefault="00CB0A14" w:rsidP="00CB0A14">
      <w:pPr>
        <w:spacing w:before="120" w:after="240" w:line="360" w:lineRule="auto"/>
        <w:jc w:val="right"/>
        <w:rPr>
          <w:rFonts w:ascii="Times New Roman" w:eastAsia="Times New Roman" w:hAnsi="Times New Roman" w:cs="Arial"/>
          <w:i/>
          <w:color w:val="000000"/>
          <w:sz w:val="28"/>
          <w:szCs w:val="24"/>
          <w:lang w:eastAsia="es-ES_tradnl"/>
        </w:rPr>
      </w:pPr>
    </w:p>
    <w:p w14:paraId="3B6EE72F" w14:textId="77777777" w:rsidR="00CB0A14" w:rsidRPr="0031552C" w:rsidRDefault="00CB0A14" w:rsidP="004F0299">
      <w:pPr>
        <w:spacing w:after="120" w:line="360" w:lineRule="auto"/>
        <w:rPr>
          <w:rFonts w:asciiTheme="majorHAnsi" w:eastAsiaTheme="majorEastAsia" w:hAnsiTheme="majorHAnsi" w:cstheme="majorBidi"/>
          <w:color w:val="002060"/>
          <w:sz w:val="56"/>
          <w:szCs w:val="56"/>
        </w:rPr>
      </w:pPr>
      <w:r w:rsidRPr="0031552C">
        <w:rPr>
          <w:rFonts w:asciiTheme="majorHAnsi" w:eastAsiaTheme="majorEastAsia" w:hAnsiTheme="majorHAnsi" w:cstheme="majorBidi"/>
          <w:color w:val="002060"/>
          <w:sz w:val="56"/>
          <w:szCs w:val="56"/>
        </w:rPr>
        <w:t>Agradecimientos</w:t>
      </w:r>
    </w:p>
    <w:p w14:paraId="3B6EE730" w14:textId="77777777" w:rsidR="00CB0A14" w:rsidRPr="00445411" w:rsidRDefault="00CB0A14" w:rsidP="004F0299">
      <w:pPr>
        <w:rPr>
          <w:highlight w:val="yellow"/>
          <w:lang w:eastAsia="es-ES_tradnl"/>
        </w:rPr>
      </w:pPr>
      <w:r w:rsidRPr="00445411">
        <w:rPr>
          <w:highlight w:val="yellow"/>
          <w:lang w:eastAsia="es-ES_tradnl"/>
        </w:rPr>
        <w:t xml:space="preserve">Aquí se incluirían los agradecimientos personales y profesionales. No olvidarse de agradecer la ayuda recibida, especialmente si se ha realizado el proyecto gracias a una beca, contrato o algún tipo de subvención o apoyo. </w:t>
      </w:r>
    </w:p>
    <w:p w14:paraId="3B6EE731" w14:textId="4099E7C0" w:rsidR="00CB0A14" w:rsidRPr="0031552C" w:rsidRDefault="00CB0A14" w:rsidP="004F0299">
      <w:pPr>
        <w:rPr>
          <w:lang w:eastAsia="es-ES_tradnl"/>
        </w:rPr>
      </w:pPr>
      <w:r w:rsidRPr="00445411">
        <w:rPr>
          <w:highlight w:val="yellow"/>
          <w:lang w:eastAsia="es-ES_tradnl"/>
        </w:rPr>
        <w:t xml:space="preserve">Este apartado es opcional. Si no hubiera agradecimientos, debe eliminarse esta </w:t>
      </w:r>
      <w:r w:rsidR="00E46FB0" w:rsidRPr="00445411">
        <w:rPr>
          <w:highlight w:val="yellow"/>
          <w:lang w:eastAsia="es-ES_tradnl"/>
        </w:rPr>
        <w:t>sección</w:t>
      </w:r>
      <w:r w:rsidR="00CB789F">
        <w:rPr>
          <w:highlight w:val="yellow"/>
          <w:lang w:eastAsia="es-ES_tradnl"/>
        </w:rPr>
        <w:t>. Sin embargo, pensad bien pues siempre hay a quien dar las gracias por nuestros logros personales</w:t>
      </w:r>
      <w:r w:rsidRPr="00445411">
        <w:rPr>
          <w:highlight w:val="yellow"/>
          <w:lang w:eastAsia="es-ES_tradnl"/>
        </w:rPr>
        <w:t>.</w:t>
      </w:r>
      <w:r w:rsidRPr="0031552C">
        <w:rPr>
          <w:lang w:eastAsia="es-ES_tradnl"/>
        </w:rPr>
        <w:t xml:space="preserve"> </w:t>
      </w:r>
    </w:p>
    <w:p w14:paraId="3B6EE732" w14:textId="77777777" w:rsidR="00CB0A14" w:rsidRPr="0031552C" w:rsidRDefault="00CB0A14" w:rsidP="004F0299">
      <w:pPr>
        <w:rPr>
          <w:rFonts w:ascii="Times New Roman" w:eastAsia="Cambria" w:hAnsi="Times New Roman" w:cs="Times New Roman"/>
          <w:szCs w:val="24"/>
          <w:lang w:eastAsia="es-ES_tradnl"/>
        </w:rPr>
      </w:pPr>
    </w:p>
    <w:p w14:paraId="3B6EE733" w14:textId="77777777" w:rsidR="00CC4575" w:rsidRPr="0031552C" w:rsidRDefault="00CC4575" w:rsidP="004F0299">
      <w:pPr>
        <w:rPr>
          <w:rFonts w:ascii="Times New Roman" w:eastAsia="Cambria" w:hAnsi="Times New Roman" w:cs="Times New Roman"/>
          <w:szCs w:val="24"/>
          <w:lang w:eastAsia="es-ES_tradnl"/>
        </w:rPr>
        <w:sectPr w:rsidR="00CC4575" w:rsidRPr="0031552C" w:rsidSect="00223E1A">
          <w:type w:val="oddPage"/>
          <w:pgSz w:w="11907" w:h="16840" w:code="9"/>
          <w:pgMar w:top="1304" w:right="1247" w:bottom="1304" w:left="1247" w:header="720" w:footer="720" w:gutter="454"/>
          <w:cols w:space="720"/>
          <w:docGrid w:linePitch="299"/>
        </w:sectPr>
      </w:pPr>
    </w:p>
    <w:p w14:paraId="3B6EE734" w14:textId="77777777" w:rsidR="00CB0A14" w:rsidRPr="0031552C" w:rsidRDefault="00CB0A14" w:rsidP="004F0299">
      <w:pPr>
        <w:spacing w:after="120" w:line="360" w:lineRule="auto"/>
        <w:rPr>
          <w:rFonts w:ascii="Cambria" w:eastAsia="Cambria" w:hAnsi="Cambria" w:cs="Times New Roman"/>
          <w:color w:val="002060"/>
          <w:sz w:val="36"/>
          <w:szCs w:val="36"/>
          <w:lang w:eastAsia="en-US"/>
        </w:rPr>
      </w:pPr>
      <w:r w:rsidRPr="0031552C">
        <w:rPr>
          <w:rFonts w:asciiTheme="majorHAnsi" w:eastAsiaTheme="majorEastAsia" w:hAnsiTheme="majorHAnsi" w:cstheme="majorBidi"/>
          <w:color w:val="002060"/>
          <w:sz w:val="56"/>
          <w:szCs w:val="56"/>
        </w:rPr>
        <w:lastRenderedPageBreak/>
        <w:t>Resumen</w:t>
      </w:r>
    </w:p>
    <w:p w14:paraId="196FF975" w14:textId="77777777" w:rsidR="00190BFD" w:rsidRDefault="00190BFD" w:rsidP="00190BFD">
      <w:pPr>
        <w:rPr>
          <w:lang w:eastAsia="es-ES"/>
        </w:rPr>
      </w:pPr>
      <w:r w:rsidRPr="00190BFD">
        <w:rPr>
          <w:lang w:eastAsia="es-ES"/>
        </w:rPr>
        <w:t>E</w:t>
      </w:r>
      <w:r>
        <w:rPr>
          <w:lang w:eastAsia="es-ES"/>
        </w:rPr>
        <w:t>ste</w:t>
      </w:r>
      <w:r w:rsidRPr="00190BFD">
        <w:rPr>
          <w:lang w:eastAsia="es-ES"/>
        </w:rPr>
        <w:t xml:space="preserve"> Proyecto Final de Grado aborda el desarrollo de una innovadora aplicación móvil diseñada para mejorar la experiencia de visualización de series en grupos de amigos o familiares. A lo largo del documento, se explora desde la etapa de investigación previa, identificando la necesidad de tal herramienta, hasta las fases de diseño, desarrollo, e implementación de la solución propuesta. Se detalla el plan de trabajo seguido, adoptando una metodología específica que asegura el cumplimiento de objetivos, tanto técnicos como de usuario. </w:t>
      </w:r>
    </w:p>
    <w:p w14:paraId="45D5CDA2" w14:textId="4699E842" w:rsidR="00190BFD" w:rsidRDefault="00190BFD" w:rsidP="00190BFD">
      <w:pPr>
        <w:rPr>
          <w:lang w:eastAsia="es-ES"/>
        </w:rPr>
      </w:pPr>
      <w:r>
        <w:rPr>
          <w:lang w:eastAsia="es-ES"/>
        </w:rPr>
        <w:t>También</w:t>
      </w:r>
      <w:r w:rsidRPr="00190BFD">
        <w:rPr>
          <w:lang w:eastAsia="es-ES"/>
        </w:rPr>
        <w:t xml:space="preserve"> discute el desarrollo técnico del proyecto, incluyendo el análisis de requisitos, el diseño de la interfaz de usuario, la configuración del entorno del servidor, y el despliegue de la aplicación. Paralelamente, el documento refleja </w:t>
      </w:r>
      <w:r>
        <w:rPr>
          <w:lang w:eastAsia="es-ES"/>
        </w:rPr>
        <w:t>mi</w:t>
      </w:r>
      <w:r w:rsidRPr="00190BFD">
        <w:rPr>
          <w:lang w:eastAsia="es-ES"/>
        </w:rPr>
        <w:t xml:space="preserve"> recorrido académico en la Universidad Francisco de Vitoria, enfatizando cómo el proyecto culmina su formación en Ingeniería Informática. Finalmente, se consideran las implicaciones éticas y el impacto social del proyecto, subrayando la contribución de esta aplicación a la comunidad de espectadores y su relevancia en el contexto actual de consumo de medios.</w:t>
      </w:r>
    </w:p>
    <w:p w14:paraId="3B6EE736" w14:textId="5FF1444B" w:rsidR="00CB0A14" w:rsidRPr="0031552C" w:rsidRDefault="00CB0A14" w:rsidP="00CC4575">
      <w:pPr>
        <w:spacing w:before="480" w:after="120" w:line="360" w:lineRule="auto"/>
        <w:rPr>
          <w:rFonts w:asciiTheme="majorHAnsi" w:eastAsiaTheme="majorEastAsia" w:hAnsiTheme="majorHAnsi" w:cstheme="majorBidi"/>
          <w:color w:val="002060"/>
          <w:sz w:val="56"/>
          <w:szCs w:val="56"/>
        </w:rPr>
      </w:pPr>
      <w:r w:rsidRPr="0031552C">
        <w:rPr>
          <w:rFonts w:asciiTheme="majorHAnsi" w:eastAsiaTheme="majorEastAsia" w:hAnsiTheme="majorHAnsi" w:cstheme="majorBidi"/>
          <w:color w:val="002060"/>
          <w:sz w:val="56"/>
          <w:szCs w:val="56"/>
        </w:rPr>
        <w:t>Palabras claves</w:t>
      </w:r>
    </w:p>
    <w:p w14:paraId="3B6EE737" w14:textId="77777777" w:rsidR="00CB0A14" w:rsidRPr="0031552C" w:rsidRDefault="00CB0A14" w:rsidP="00CC4575">
      <w:pPr>
        <w:rPr>
          <w:lang w:eastAsia="es-ES"/>
        </w:rPr>
      </w:pPr>
      <w:r w:rsidRPr="00445411">
        <w:rPr>
          <w:highlight w:val="yellow"/>
          <w:lang w:eastAsia="es-ES"/>
        </w:rPr>
        <w:t>Palabra clave 1, palabra clave 2, palabra clave 3 (máximo 6 palabras clave).</w:t>
      </w:r>
    </w:p>
    <w:p w14:paraId="3B6EE738" w14:textId="77777777" w:rsidR="00CB0A14" w:rsidRPr="001355B4" w:rsidRDefault="00CB0A14" w:rsidP="00CC4575">
      <w:pPr>
        <w:spacing w:before="480" w:after="120" w:line="360" w:lineRule="auto"/>
        <w:rPr>
          <w:rFonts w:asciiTheme="majorHAnsi" w:eastAsiaTheme="majorEastAsia" w:hAnsiTheme="majorHAnsi" w:cstheme="majorBidi"/>
          <w:color w:val="002060"/>
          <w:sz w:val="56"/>
          <w:szCs w:val="56"/>
          <w:lang w:val="en-US"/>
        </w:rPr>
      </w:pPr>
      <w:r w:rsidRPr="001355B4">
        <w:rPr>
          <w:rFonts w:asciiTheme="majorHAnsi" w:eastAsiaTheme="majorEastAsia" w:hAnsiTheme="majorHAnsi" w:cstheme="majorBidi"/>
          <w:color w:val="002060"/>
          <w:sz w:val="56"/>
          <w:szCs w:val="56"/>
          <w:lang w:val="en-US"/>
        </w:rPr>
        <w:t>Abstract</w:t>
      </w:r>
    </w:p>
    <w:p w14:paraId="5BA12B03" w14:textId="77777777" w:rsidR="00190BFD" w:rsidRDefault="00190BFD" w:rsidP="00190BFD">
      <w:pPr>
        <w:rPr>
          <w:lang w:val="en-US" w:eastAsia="es-ES"/>
        </w:rPr>
      </w:pPr>
      <w:r w:rsidRPr="00190BFD">
        <w:rPr>
          <w:lang w:val="en-US" w:eastAsia="es-ES"/>
        </w:rPr>
        <w:t xml:space="preserve">This Final Degree Project addresses the development of an innovative mobile application designed to improve the series viewing experience for groups of friends or families. Throughout the document, it explores everything from the preliminary research stage, identifying the need for such a tool, to the design, development, and implementation phases of the proposed solution. The work plan followed is detailed, adopting a specific methodology that ensures the achievement of both technical and user objectives. </w:t>
      </w:r>
    </w:p>
    <w:p w14:paraId="28071A82" w14:textId="77C1A9EF" w:rsidR="00190BFD" w:rsidRDefault="00190BFD" w:rsidP="00190BFD">
      <w:pPr>
        <w:rPr>
          <w:lang w:val="en-US" w:eastAsia="es-ES"/>
        </w:rPr>
      </w:pPr>
      <w:r w:rsidRPr="00190BFD">
        <w:rPr>
          <w:lang w:val="en-US" w:eastAsia="es-ES"/>
        </w:rPr>
        <w:t>In addition, the technical development of the project is discussed, including the requirements analysis, user interface design, server environment configuration, and application deployment. In parallel, the document reflects my academic journey at the Universidad Francisco de Vitoria, emphasizing how the project culminates my training in Computer Engineering. Finally, the ethical implications and social impact of the project are considered, highlighting this application's contribution to the viewer community and its relevance in the current context of media consumption.</w:t>
      </w:r>
    </w:p>
    <w:p w14:paraId="3B6EE73A" w14:textId="3C87279A" w:rsidR="00CB0A14" w:rsidRPr="001355B4" w:rsidRDefault="00CB0A14" w:rsidP="0006162F">
      <w:pPr>
        <w:spacing w:before="480" w:after="120" w:line="360" w:lineRule="auto"/>
        <w:rPr>
          <w:rFonts w:asciiTheme="majorHAnsi" w:eastAsiaTheme="majorEastAsia" w:hAnsiTheme="majorHAnsi" w:cstheme="majorBidi"/>
          <w:color w:val="002060"/>
          <w:sz w:val="56"/>
          <w:szCs w:val="56"/>
          <w:lang w:val="en-US"/>
        </w:rPr>
      </w:pPr>
      <w:r w:rsidRPr="001355B4">
        <w:rPr>
          <w:rFonts w:asciiTheme="majorHAnsi" w:eastAsiaTheme="majorEastAsia" w:hAnsiTheme="majorHAnsi" w:cstheme="majorBidi"/>
          <w:color w:val="002060"/>
          <w:sz w:val="56"/>
          <w:szCs w:val="56"/>
          <w:lang w:val="en-US"/>
        </w:rPr>
        <w:lastRenderedPageBreak/>
        <w:t>Keywords</w:t>
      </w:r>
    </w:p>
    <w:p w14:paraId="3B6EE73B" w14:textId="77777777" w:rsidR="00CB0A14" w:rsidRPr="001355B4" w:rsidRDefault="00CB0A14" w:rsidP="00CC4575">
      <w:pPr>
        <w:rPr>
          <w:lang w:val="en-US" w:eastAsia="es-ES"/>
        </w:rPr>
      </w:pPr>
      <w:r w:rsidRPr="001355B4">
        <w:rPr>
          <w:highlight w:val="yellow"/>
          <w:lang w:val="en-US" w:eastAsia="es-ES"/>
        </w:rPr>
        <w:t>Keyword 1, keyword 2, keyword 3 (6 keywords at the most).</w:t>
      </w:r>
    </w:p>
    <w:p w14:paraId="3B6EE73C" w14:textId="77777777" w:rsidR="00CB0A14" w:rsidRPr="001355B4" w:rsidRDefault="00CB0A14" w:rsidP="00CC4575">
      <w:pPr>
        <w:rPr>
          <w:rFonts w:ascii="Calibri Light" w:hAnsi="Calibri Light"/>
          <w:color w:val="000000"/>
          <w:lang w:val="en-US"/>
        </w:rPr>
      </w:pPr>
    </w:p>
    <w:p w14:paraId="3B6EE73D" w14:textId="77777777" w:rsidR="00CB0A14" w:rsidRPr="001355B4" w:rsidRDefault="00CB0A14" w:rsidP="00CC4575">
      <w:pPr>
        <w:rPr>
          <w:rFonts w:ascii="Calibri Light" w:hAnsi="Calibri Light"/>
          <w:color w:val="000000"/>
          <w:lang w:val="en-US"/>
        </w:rPr>
      </w:pPr>
    </w:p>
    <w:p w14:paraId="3B6EE73E" w14:textId="77777777" w:rsidR="00CB0A14" w:rsidRPr="001355B4" w:rsidRDefault="00CB0A14" w:rsidP="00CC4575">
      <w:pPr>
        <w:rPr>
          <w:rFonts w:ascii="Calibri Light" w:hAnsi="Calibri Light"/>
          <w:color w:val="000000"/>
          <w:lang w:val="en-US"/>
        </w:rPr>
        <w:sectPr w:rsidR="00CB0A14" w:rsidRPr="001355B4" w:rsidSect="00223E1A">
          <w:type w:val="oddPage"/>
          <w:pgSz w:w="11907" w:h="16840" w:code="9"/>
          <w:pgMar w:top="1304" w:right="1247" w:bottom="1304" w:left="1247" w:header="720" w:footer="720" w:gutter="454"/>
          <w:cols w:space="720"/>
          <w:docGrid w:linePitch="299"/>
        </w:sectPr>
      </w:pPr>
    </w:p>
    <w:p w14:paraId="3B6EE73F" w14:textId="77777777" w:rsidR="00CB0A14" w:rsidRPr="0031552C" w:rsidRDefault="0067575B" w:rsidP="0067575B">
      <w:pPr>
        <w:pStyle w:val="Ttulo"/>
        <w:rPr>
          <w:color w:val="002060"/>
        </w:rPr>
      </w:pPr>
      <w:r w:rsidRPr="0031552C">
        <w:rPr>
          <w:color w:val="002060"/>
        </w:rPr>
        <w:lastRenderedPageBreak/>
        <w:t>Índice de Contenidos</w:t>
      </w:r>
    </w:p>
    <w:p w14:paraId="3B6EE740" w14:textId="77777777" w:rsidR="0067575B" w:rsidRPr="0031552C" w:rsidRDefault="0067575B" w:rsidP="0067575B"/>
    <w:p w14:paraId="3EB86A15" w14:textId="3404DD97" w:rsidR="001C382D" w:rsidRDefault="00A32323">
      <w:pPr>
        <w:pStyle w:val="TDC1"/>
        <w:rPr>
          <w:rFonts w:asciiTheme="minorHAnsi" w:eastAsiaTheme="minorEastAsia" w:hAnsiTheme="minorHAnsi" w:cstheme="minorBidi"/>
          <w:b w:val="0"/>
          <w:color w:val="auto"/>
          <w:kern w:val="2"/>
          <w:sz w:val="24"/>
          <w:szCs w:val="24"/>
          <w:lang w:eastAsia="es-ES_tradnl"/>
          <w14:ligatures w14:val="standardContextual"/>
        </w:rPr>
      </w:pPr>
      <w:r w:rsidRPr="0031552C">
        <w:rPr>
          <w:noProof w:val="0"/>
        </w:rPr>
        <w:fldChar w:fldCharType="begin"/>
      </w:r>
      <w:r w:rsidRPr="0031552C">
        <w:rPr>
          <w:noProof w:val="0"/>
        </w:rPr>
        <w:instrText xml:space="preserve"> TOC \o "1-3" \h \z \u </w:instrText>
      </w:r>
      <w:r w:rsidRPr="0031552C">
        <w:rPr>
          <w:noProof w:val="0"/>
        </w:rPr>
        <w:fldChar w:fldCharType="separate"/>
      </w:r>
      <w:hyperlink w:anchor="_Toc162807687" w:history="1">
        <w:r w:rsidR="001C382D" w:rsidRPr="006A51C2">
          <w:rPr>
            <w:rStyle w:val="Hipervnculo"/>
          </w:rPr>
          <w:t>1.</w:t>
        </w:r>
        <w:r w:rsidR="001C382D">
          <w:rPr>
            <w:rFonts w:asciiTheme="minorHAnsi" w:eastAsiaTheme="minorEastAsia" w:hAnsiTheme="minorHAnsi" w:cstheme="minorBidi"/>
            <w:b w:val="0"/>
            <w:color w:val="auto"/>
            <w:kern w:val="2"/>
            <w:sz w:val="24"/>
            <w:szCs w:val="24"/>
            <w:lang w:eastAsia="es-ES_tradnl"/>
            <w14:ligatures w14:val="standardContextual"/>
          </w:rPr>
          <w:tab/>
        </w:r>
        <w:r w:rsidR="001C382D" w:rsidRPr="006A51C2">
          <w:rPr>
            <w:rStyle w:val="Hipervnculo"/>
          </w:rPr>
          <w:t>Introducción</w:t>
        </w:r>
        <w:r w:rsidR="001C382D">
          <w:rPr>
            <w:webHidden/>
          </w:rPr>
          <w:tab/>
        </w:r>
        <w:r w:rsidR="001C382D">
          <w:rPr>
            <w:webHidden/>
          </w:rPr>
          <w:fldChar w:fldCharType="begin"/>
        </w:r>
        <w:r w:rsidR="001C382D">
          <w:rPr>
            <w:webHidden/>
          </w:rPr>
          <w:instrText xml:space="preserve"> PAGEREF _Toc162807687 \h </w:instrText>
        </w:r>
        <w:r w:rsidR="001C382D">
          <w:rPr>
            <w:webHidden/>
          </w:rPr>
        </w:r>
        <w:r w:rsidR="001C382D">
          <w:rPr>
            <w:webHidden/>
          </w:rPr>
          <w:fldChar w:fldCharType="separate"/>
        </w:r>
        <w:r w:rsidR="001C382D">
          <w:rPr>
            <w:webHidden/>
          </w:rPr>
          <w:t>1</w:t>
        </w:r>
        <w:r w:rsidR="001C382D">
          <w:rPr>
            <w:webHidden/>
          </w:rPr>
          <w:fldChar w:fldCharType="end"/>
        </w:r>
      </w:hyperlink>
    </w:p>
    <w:p w14:paraId="43CA7002" w14:textId="74BD3D1B" w:rsidR="001C382D" w:rsidRDefault="001C382D">
      <w:pPr>
        <w:pStyle w:val="TDC1"/>
        <w:rPr>
          <w:rFonts w:asciiTheme="minorHAnsi" w:eastAsiaTheme="minorEastAsia" w:hAnsiTheme="minorHAnsi" w:cstheme="minorBidi"/>
          <w:b w:val="0"/>
          <w:color w:val="auto"/>
          <w:kern w:val="2"/>
          <w:sz w:val="24"/>
          <w:szCs w:val="24"/>
          <w:lang w:eastAsia="es-ES_tradnl"/>
          <w14:ligatures w14:val="standardContextual"/>
        </w:rPr>
      </w:pPr>
      <w:hyperlink w:anchor="_Toc162807688" w:history="1">
        <w:r w:rsidRPr="006A51C2">
          <w:rPr>
            <w:rStyle w:val="Hipervnculo"/>
          </w:rPr>
          <w:t>2.</w:t>
        </w:r>
        <w:r>
          <w:rPr>
            <w:rFonts w:asciiTheme="minorHAnsi" w:eastAsiaTheme="minorEastAsia" w:hAnsiTheme="minorHAnsi" w:cstheme="minorBidi"/>
            <w:b w:val="0"/>
            <w:color w:val="auto"/>
            <w:kern w:val="2"/>
            <w:sz w:val="24"/>
            <w:szCs w:val="24"/>
            <w:lang w:eastAsia="es-ES_tradnl"/>
            <w14:ligatures w14:val="standardContextual"/>
          </w:rPr>
          <w:tab/>
        </w:r>
        <w:r w:rsidRPr="006A51C2">
          <w:rPr>
            <w:rStyle w:val="Hipervnculo"/>
          </w:rPr>
          <w:t>Investigación previa</w:t>
        </w:r>
        <w:r>
          <w:rPr>
            <w:webHidden/>
          </w:rPr>
          <w:tab/>
        </w:r>
        <w:r>
          <w:rPr>
            <w:webHidden/>
          </w:rPr>
          <w:fldChar w:fldCharType="begin"/>
        </w:r>
        <w:r>
          <w:rPr>
            <w:webHidden/>
          </w:rPr>
          <w:instrText xml:space="preserve"> PAGEREF _Toc162807688 \h </w:instrText>
        </w:r>
        <w:r>
          <w:rPr>
            <w:webHidden/>
          </w:rPr>
        </w:r>
        <w:r>
          <w:rPr>
            <w:webHidden/>
          </w:rPr>
          <w:fldChar w:fldCharType="separate"/>
        </w:r>
        <w:r>
          <w:rPr>
            <w:webHidden/>
          </w:rPr>
          <w:t>3</w:t>
        </w:r>
        <w:r>
          <w:rPr>
            <w:webHidden/>
          </w:rPr>
          <w:fldChar w:fldCharType="end"/>
        </w:r>
      </w:hyperlink>
    </w:p>
    <w:p w14:paraId="4837E866" w14:textId="1644D377" w:rsidR="001C382D" w:rsidRDefault="001C382D">
      <w:pPr>
        <w:pStyle w:val="TDC2"/>
        <w:tabs>
          <w:tab w:val="left" w:pos="960"/>
          <w:tab w:val="right" w:leader="dot" w:pos="8949"/>
        </w:tabs>
        <w:rPr>
          <w:noProof/>
          <w:kern w:val="2"/>
          <w:szCs w:val="24"/>
          <w:lang w:eastAsia="es-ES_tradnl"/>
          <w14:ligatures w14:val="standardContextual"/>
        </w:rPr>
      </w:pPr>
      <w:hyperlink w:anchor="_Toc162807689" w:history="1">
        <w:r w:rsidRPr="006A51C2">
          <w:rPr>
            <w:rStyle w:val="Hipervnculo"/>
            <w:noProof/>
          </w:rPr>
          <w:t>2.1.</w:t>
        </w:r>
        <w:r>
          <w:rPr>
            <w:noProof/>
            <w:kern w:val="2"/>
            <w:szCs w:val="24"/>
            <w:lang w:eastAsia="es-ES_tradnl"/>
            <w14:ligatures w14:val="standardContextual"/>
          </w:rPr>
          <w:tab/>
        </w:r>
        <w:r w:rsidRPr="006A51C2">
          <w:rPr>
            <w:rStyle w:val="Hipervnculo"/>
            <w:noProof/>
          </w:rPr>
          <w:t>Filmaffinity</w:t>
        </w:r>
        <w:r>
          <w:rPr>
            <w:noProof/>
            <w:webHidden/>
          </w:rPr>
          <w:tab/>
        </w:r>
        <w:r>
          <w:rPr>
            <w:noProof/>
            <w:webHidden/>
          </w:rPr>
          <w:fldChar w:fldCharType="begin"/>
        </w:r>
        <w:r>
          <w:rPr>
            <w:noProof/>
            <w:webHidden/>
          </w:rPr>
          <w:instrText xml:space="preserve"> PAGEREF _Toc162807689 \h </w:instrText>
        </w:r>
        <w:r>
          <w:rPr>
            <w:noProof/>
            <w:webHidden/>
          </w:rPr>
        </w:r>
        <w:r>
          <w:rPr>
            <w:noProof/>
            <w:webHidden/>
          </w:rPr>
          <w:fldChar w:fldCharType="separate"/>
        </w:r>
        <w:r>
          <w:rPr>
            <w:noProof/>
            <w:webHidden/>
          </w:rPr>
          <w:t>3</w:t>
        </w:r>
        <w:r>
          <w:rPr>
            <w:noProof/>
            <w:webHidden/>
          </w:rPr>
          <w:fldChar w:fldCharType="end"/>
        </w:r>
      </w:hyperlink>
    </w:p>
    <w:p w14:paraId="23DB6B92" w14:textId="076EB7D9" w:rsidR="001C382D" w:rsidRDefault="001C382D">
      <w:pPr>
        <w:pStyle w:val="TDC2"/>
        <w:tabs>
          <w:tab w:val="left" w:pos="960"/>
          <w:tab w:val="right" w:leader="dot" w:pos="8949"/>
        </w:tabs>
        <w:rPr>
          <w:noProof/>
          <w:kern w:val="2"/>
          <w:szCs w:val="24"/>
          <w:lang w:eastAsia="es-ES_tradnl"/>
          <w14:ligatures w14:val="standardContextual"/>
        </w:rPr>
      </w:pPr>
      <w:hyperlink w:anchor="_Toc162807690" w:history="1">
        <w:r w:rsidRPr="006A51C2">
          <w:rPr>
            <w:rStyle w:val="Hipervnculo"/>
            <w:noProof/>
          </w:rPr>
          <w:t>2.2.</w:t>
        </w:r>
        <w:r>
          <w:rPr>
            <w:noProof/>
            <w:kern w:val="2"/>
            <w:szCs w:val="24"/>
            <w:lang w:eastAsia="es-ES_tradnl"/>
            <w14:ligatures w14:val="standardContextual"/>
          </w:rPr>
          <w:tab/>
        </w:r>
        <w:r w:rsidRPr="006A51C2">
          <w:rPr>
            <w:rStyle w:val="Hipervnculo"/>
            <w:noProof/>
          </w:rPr>
          <w:t>NextEpisode</w:t>
        </w:r>
        <w:r>
          <w:rPr>
            <w:noProof/>
            <w:webHidden/>
          </w:rPr>
          <w:tab/>
        </w:r>
        <w:r>
          <w:rPr>
            <w:noProof/>
            <w:webHidden/>
          </w:rPr>
          <w:fldChar w:fldCharType="begin"/>
        </w:r>
        <w:r>
          <w:rPr>
            <w:noProof/>
            <w:webHidden/>
          </w:rPr>
          <w:instrText xml:space="preserve"> PAGEREF _Toc162807690 \h </w:instrText>
        </w:r>
        <w:r>
          <w:rPr>
            <w:noProof/>
            <w:webHidden/>
          </w:rPr>
        </w:r>
        <w:r>
          <w:rPr>
            <w:noProof/>
            <w:webHidden/>
          </w:rPr>
          <w:fldChar w:fldCharType="separate"/>
        </w:r>
        <w:r>
          <w:rPr>
            <w:noProof/>
            <w:webHidden/>
          </w:rPr>
          <w:t>4</w:t>
        </w:r>
        <w:r>
          <w:rPr>
            <w:noProof/>
            <w:webHidden/>
          </w:rPr>
          <w:fldChar w:fldCharType="end"/>
        </w:r>
      </w:hyperlink>
    </w:p>
    <w:p w14:paraId="33BA83B3" w14:textId="3B359C14" w:rsidR="001C382D" w:rsidRDefault="001C382D">
      <w:pPr>
        <w:pStyle w:val="TDC2"/>
        <w:tabs>
          <w:tab w:val="left" w:pos="960"/>
          <w:tab w:val="right" w:leader="dot" w:pos="8949"/>
        </w:tabs>
        <w:rPr>
          <w:noProof/>
          <w:kern w:val="2"/>
          <w:szCs w:val="24"/>
          <w:lang w:eastAsia="es-ES_tradnl"/>
          <w14:ligatures w14:val="standardContextual"/>
        </w:rPr>
      </w:pPr>
      <w:hyperlink w:anchor="_Toc162807691" w:history="1">
        <w:r w:rsidRPr="006A51C2">
          <w:rPr>
            <w:rStyle w:val="Hipervnculo"/>
            <w:noProof/>
          </w:rPr>
          <w:t>2.3.</w:t>
        </w:r>
        <w:r>
          <w:rPr>
            <w:noProof/>
            <w:kern w:val="2"/>
            <w:szCs w:val="24"/>
            <w:lang w:eastAsia="es-ES_tradnl"/>
            <w14:ligatures w14:val="standardContextual"/>
          </w:rPr>
          <w:tab/>
        </w:r>
        <w:r w:rsidRPr="006A51C2">
          <w:rPr>
            <w:rStyle w:val="Hipervnculo"/>
            <w:noProof/>
          </w:rPr>
          <w:t>SeriesGuide</w:t>
        </w:r>
        <w:r>
          <w:rPr>
            <w:noProof/>
            <w:webHidden/>
          </w:rPr>
          <w:tab/>
        </w:r>
        <w:r>
          <w:rPr>
            <w:noProof/>
            <w:webHidden/>
          </w:rPr>
          <w:fldChar w:fldCharType="begin"/>
        </w:r>
        <w:r>
          <w:rPr>
            <w:noProof/>
            <w:webHidden/>
          </w:rPr>
          <w:instrText xml:space="preserve"> PAGEREF _Toc162807691 \h </w:instrText>
        </w:r>
        <w:r>
          <w:rPr>
            <w:noProof/>
            <w:webHidden/>
          </w:rPr>
        </w:r>
        <w:r>
          <w:rPr>
            <w:noProof/>
            <w:webHidden/>
          </w:rPr>
          <w:fldChar w:fldCharType="separate"/>
        </w:r>
        <w:r>
          <w:rPr>
            <w:noProof/>
            <w:webHidden/>
          </w:rPr>
          <w:t>5</w:t>
        </w:r>
        <w:r>
          <w:rPr>
            <w:noProof/>
            <w:webHidden/>
          </w:rPr>
          <w:fldChar w:fldCharType="end"/>
        </w:r>
      </w:hyperlink>
    </w:p>
    <w:p w14:paraId="155B44B2" w14:textId="5150D8E1" w:rsidR="001C382D" w:rsidRDefault="001C382D">
      <w:pPr>
        <w:pStyle w:val="TDC2"/>
        <w:tabs>
          <w:tab w:val="left" w:pos="960"/>
          <w:tab w:val="right" w:leader="dot" w:pos="8949"/>
        </w:tabs>
        <w:rPr>
          <w:noProof/>
          <w:kern w:val="2"/>
          <w:szCs w:val="24"/>
          <w:lang w:eastAsia="es-ES_tradnl"/>
          <w14:ligatures w14:val="standardContextual"/>
        </w:rPr>
      </w:pPr>
      <w:hyperlink w:anchor="_Toc162807692" w:history="1">
        <w:r w:rsidRPr="006A51C2">
          <w:rPr>
            <w:rStyle w:val="Hipervnculo"/>
            <w:noProof/>
          </w:rPr>
          <w:t>2.4.</w:t>
        </w:r>
        <w:r>
          <w:rPr>
            <w:noProof/>
            <w:kern w:val="2"/>
            <w:szCs w:val="24"/>
            <w:lang w:eastAsia="es-ES_tradnl"/>
            <w14:ligatures w14:val="standardContextual"/>
          </w:rPr>
          <w:tab/>
        </w:r>
        <w:r w:rsidRPr="006A51C2">
          <w:rPr>
            <w:rStyle w:val="Hipervnculo"/>
            <w:noProof/>
          </w:rPr>
          <w:t>TV Time</w:t>
        </w:r>
        <w:r>
          <w:rPr>
            <w:noProof/>
            <w:webHidden/>
          </w:rPr>
          <w:tab/>
        </w:r>
        <w:r>
          <w:rPr>
            <w:noProof/>
            <w:webHidden/>
          </w:rPr>
          <w:fldChar w:fldCharType="begin"/>
        </w:r>
        <w:r>
          <w:rPr>
            <w:noProof/>
            <w:webHidden/>
          </w:rPr>
          <w:instrText xml:space="preserve"> PAGEREF _Toc162807692 \h </w:instrText>
        </w:r>
        <w:r>
          <w:rPr>
            <w:noProof/>
            <w:webHidden/>
          </w:rPr>
        </w:r>
        <w:r>
          <w:rPr>
            <w:noProof/>
            <w:webHidden/>
          </w:rPr>
          <w:fldChar w:fldCharType="separate"/>
        </w:r>
        <w:r>
          <w:rPr>
            <w:noProof/>
            <w:webHidden/>
          </w:rPr>
          <w:t>6</w:t>
        </w:r>
        <w:r>
          <w:rPr>
            <w:noProof/>
            <w:webHidden/>
          </w:rPr>
          <w:fldChar w:fldCharType="end"/>
        </w:r>
      </w:hyperlink>
    </w:p>
    <w:p w14:paraId="69670BE5" w14:textId="38190F18" w:rsidR="001C382D" w:rsidRDefault="001C382D">
      <w:pPr>
        <w:pStyle w:val="TDC2"/>
        <w:tabs>
          <w:tab w:val="left" w:pos="960"/>
          <w:tab w:val="right" w:leader="dot" w:pos="8949"/>
        </w:tabs>
        <w:rPr>
          <w:noProof/>
          <w:kern w:val="2"/>
          <w:szCs w:val="24"/>
          <w:lang w:eastAsia="es-ES_tradnl"/>
          <w14:ligatures w14:val="standardContextual"/>
        </w:rPr>
      </w:pPr>
      <w:hyperlink w:anchor="_Toc162807693" w:history="1">
        <w:r w:rsidRPr="006A51C2">
          <w:rPr>
            <w:rStyle w:val="Hipervnculo"/>
            <w:noProof/>
          </w:rPr>
          <w:t>2.5.</w:t>
        </w:r>
        <w:r>
          <w:rPr>
            <w:noProof/>
            <w:kern w:val="2"/>
            <w:szCs w:val="24"/>
            <w:lang w:eastAsia="es-ES_tradnl"/>
            <w14:ligatures w14:val="standardContextual"/>
          </w:rPr>
          <w:tab/>
        </w:r>
        <w:r w:rsidRPr="006A51C2">
          <w:rPr>
            <w:rStyle w:val="Hipervnculo"/>
            <w:noProof/>
          </w:rPr>
          <w:t>Funcionalidades Ausentes en Común</w:t>
        </w:r>
        <w:r>
          <w:rPr>
            <w:noProof/>
            <w:webHidden/>
          </w:rPr>
          <w:tab/>
        </w:r>
        <w:r>
          <w:rPr>
            <w:noProof/>
            <w:webHidden/>
          </w:rPr>
          <w:fldChar w:fldCharType="begin"/>
        </w:r>
        <w:r>
          <w:rPr>
            <w:noProof/>
            <w:webHidden/>
          </w:rPr>
          <w:instrText xml:space="preserve"> PAGEREF _Toc162807693 \h </w:instrText>
        </w:r>
        <w:r>
          <w:rPr>
            <w:noProof/>
            <w:webHidden/>
          </w:rPr>
        </w:r>
        <w:r>
          <w:rPr>
            <w:noProof/>
            <w:webHidden/>
          </w:rPr>
          <w:fldChar w:fldCharType="separate"/>
        </w:r>
        <w:r>
          <w:rPr>
            <w:noProof/>
            <w:webHidden/>
          </w:rPr>
          <w:t>7</w:t>
        </w:r>
        <w:r>
          <w:rPr>
            <w:noProof/>
            <w:webHidden/>
          </w:rPr>
          <w:fldChar w:fldCharType="end"/>
        </w:r>
      </w:hyperlink>
    </w:p>
    <w:p w14:paraId="314048FA" w14:textId="24F6DD2E" w:rsidR="001C382D" w:rsidRDefault="001C382D">
      <w:pPr>
        <w:pStyle w:val="TDC1"/>
        <w:rPr>
          <w:rFonts w:asciiTheme="minorHAnsi" w:eastAsiaTheme="minorEastAsia" w:hAnsiTheme="minorHAnsi" w:cstheme="minorBidi"/>
          <w:b w:val="0"/>
          <w:color w:val="auto"/>
          <w:kern w:val="2"/>
          <w:sz w:val="24"/>
          <w:szCs w:val="24"/>
          <w:lang w:eastAsia="es-ES_tradnl"/>
          <w14:ligatures w14:val="standardContextual"/>
        </w:rPr>
      </w:pPr>
      <w:hyperlink w:anchor="_Toc162807694" w:history="1">
        <w:r w:rsidRPr="006A51C2">
          <w:rPr>
            <w:rStyle w:val="Hipervnculo"/>
          </w:rPr>
          <w:t>3.</w:t>
        </w:r>
        <w:r>
          <w:rPr>
            <w:rFonts w:asciiTheme="minorHAnsi" w:eastAsiaTheme="minorEastAsia" w:hAnsiTheme="minorHAnsi" w:cstheme="minorBidi"/>
            <w:b w:val="0"/>
            <w:color w:val="auto"/>
            <w:kern w:val="2"/>
            <w:sz w:val="24"/>
            <w:szCs w:val="24"/>
            <w:lang w:eastAsia="es-ES_tradnl"/>
            <w14:ligatures w14:val="standardContextual"/>
          </w:rPr>
          <w:tab/>
        </w:r>
        <w:r w:rsidRPr="006A51C2">
          <w:rPr>
            <w:rStyle w:val="Hipervnculo"/>
          </w:rPr>
          <w:t>Objetivos</w:t>
        </w:r>
        <w:r>
          <w:rPr>
            <w:webHidden/>
          </w:rPr>
          <w:tab/>
        </w:r>
        <w:r>
          <w:rPr>
            <w:webHidden/>
          </w:rPr>
          <w:fldChar w:fldCharType="begin"/>
        </w:r>
        <w:r>
          <w:rPr>
            <w:webHidden/>
          </w:rPr>
          <w:instrText xml:space="preserve"> PAGEREF _Toc162807694 \h </w:instrText>
        </w:r>
        <w:r>
          <w:rPr>
            <w:webHidden/>
          </w:rPr>
        </w:r>
        <w:r>
          <w:rPr>
            <w:webHidden/>
          </w:rPr>
          <w:fldChar w:fldCharType="separate"/>
        </w:r>
        <w:r>
          <w:rPr>
            <w:webHidden/>
          </w:rPr>
          <w:t>9</w:t>
        </w:r>
        <w:r>
          <w:rPr>
            <w:webHidden/>
          </w:rPr>
          <w:fldChar w:fldCharType="end"/>
        </w:r>
      </w:hyperlink>
    </w:p>
    <w:p w14:paraId="0A3C712C" w14:textId="319ABEAF" w:rsidR="001C382D" w:rsidRDefault="001C382D">
      <w:pPr>
        <w:pStyle w:val="TDC2"/>
        <w:tabs>
          <w:tab w:val="left" w:pos="960"/>
          <w:tab w:val="right" w:leader="dot" w:pos="8949"/>
        </w:tabs>
        <w:rPr>
          <w:noProof/>
          <w:kern w:val="2"/>
          <w:szCs w:val="24"/>
          <w:lang w:eastAsia="es-ES_tradnl"/>
          <w14:ligatures w14:val="standardContextual"/>
        </w:rPr>
      </w:pPr>
      <w:hyperlink w:anchor="_Toc162807695" w:history="1">
        <w:r w:rsidRPr="006A51C2">
          <w:rPr>
            <w:rStyle w:val="Hipervnculo"/>
            <w:noProof/>
          </w:rPr>
          <w:t>3.1.</w:t>
        </w:r>
        <w:r>
          <w:rPr>
            <w:noProof/>
            <w:kern w:val="2"/>
            <w:szCs w:val="24"/>
            <w:lang w:eastAsia="es-ES_tradnl"/>
            <w14:ligatures w14:val="standardContextual"/>
          </w:rPr>
          <w:tab/>
        </w:r>
        <w:r w:rsidRPr="006A51C2">
          <w:rPr>
            <w:rStyle w:val="Hipervnculo"/>
            <w:noProof/>
          </w:rPr>
          <w:t>Objetivo general</w:t>
        </w:r>
        <w:r>
          <w:rPr>
            <w:noProof/>
            <w:webHidden/>
          </w:rPr>
          <w:tab/>
        </w:r>
        <w:r>
          <w:rPr>
            <w:noProof/>
            <w:webHidden/>
          </w:rPr>
          <w:fldChar w:fldCharType="begin"/>
        </w:r>
        <w:r>
          <w:rPr>
            <w:noProof/>
            <w:webHidden/>
          </w:rPr>
          <w:instrText xml:space="preserve"> PAGEREF _Toc162807695 \h </w:instrText>
        </w:r>
        <w:r>
          <w:rPr>
            <w:noProof/>
            <w:webHidden/>
          </w:rPr>
        </w:r>
        <w:r>
          <w:rPr>
            <w:noProof/>
            <w:webHidden/>
          </w:rPr>
          <w:fldChar w:fldCharType="separate"/>
        </w:r>
        <w:r>
          <w:rPr>
            <w:noProof/>
            <w:webHidden/>
          </w:rPr>
          <w:t>9</w:t>
        </w:r>
        <w:r>
          <w:rPr>
            <w:noProof/>
            <w:webHidden/>
          </w:rPr>
          <w:fldChar w:fldCharType="end"/>
        </w:r>
      </w:hyperlink>
    </w:p>
    <w:p w14:paraId="4BCE4A00" w14:textId="2AFC0D99" w:rsidR="001C382D" w:rsidRDefault="001C382D">
      <w:pPr>
        <w:pStyle w:val="TDC2"/>
        <w:tabs>
          <w:tab w:val="left" w:pos="960"/>
          <w:tab w:val="right" w:leader="dot" w:pos="8949"/>
        </w:tabs>
        <w:rPr>
          <w:noProof/>
          <w:kern w:val="2"/>
          <w:szCs w:val="24"/>
          <w:lang w:eastAsia="es-ES_tradnl"/>
          <w14:ligatures w14:val="standardContextual"/>
        </w:rPr>
      </w:pPr>
      <w:hyperlink w:anchor="_Toc162807696" w:history="1">
        <w:r w:rsidRPr="006A51C2">
          <w:rPr>
            <w:rStyle w:val="Hipervnculo"/>
            <w:noProof/>
          </w:rPr>
          <w:t>3.2.</w:t>
        </w:r>
        <w:r>
          <w:rPr>
            <w:noProof/>
            <w:kern w:val="2"/>
            <w:szCs w:val="24"/>
            <w:lang w:eastAsia="es-ES_tradnl"/>
            <w14:ligatures w14:val="standardContextual"/>
          </w:rPr>
          <w:tab/>
        </w:r>
        <w:r w:rsidRPr="006A51C2">
          <w:rPr>
            <w:rStyle w:val="Hipervnculo"/>
            <w:noProof/>
          </w:rPr>
          <w:t>Lista de objetivos específicos</w:t>
        </w:r>
        <w:r>
          <w:rPr>
            <w:noProof/>
            <w:webHidden/>
          </w:rPr>
          <w:tab/>
        </w:r>
        <w:r>
          <w:rPr>
            <w:noProof/>
            <w:webHidden/>
          </w:rPr>
          <w:fldChar w:fldCharType="begin"/>
        </w:r>
        <w:r>
          <w:rPr>
            <w:noProof/>
            <w:webHidden/>
          </w:rPr>
          <w:instrText xml:space="preserve"> PAGEREF _Toc162807696 \h </w:instrText>
        </w:r>
        <w:r>
          <w:rPr>
            <w:noProof/>
            <w:webHidden/>
          </w:rPr>
        </w:r>
        <w:r>
          <w:rPr>
            <w:noProof/>
            <w:webHidden/>
          </w:rPr>
          <w:fldChar w:fldCharType="separate"/>
        </w:r>
        <w:r>
          <w:rPr>
            <w:noProof/>
            <w:webHidden/>
          </w:rPr>
          <w:t>10</w:t>
        </w:r>
        <w:r>
          <w:rPr>
            <w:noProof/>
            <w:webHidden/>
          </w:rPr>
          <w:fldChar w:fldCharType="end"/>
        </w:r>
      </w:hyperlink>
    </w:p>
    <w:p w14:paraId="43F9B180" w14:textId="70FA3D1E" w:rsidR="001C382D" w:rsidRDefault="001C382D">
      <w:pPr>
        <w:pStyle w:val="TDC2"/>
        <w:tabs>
          <w:tab w:val="left" w:pos="960"/>
          <w:tab w:val="right" w:leader="dot" w:pos="8949"/>
        </w:tabs>
        <w:rPr>
          <w:noProof/>
          <w:kern w:val="2"/>
          <w:szCs w:val="24"/>
          <w:lang w:eastAsia="es-ES_tradnl"/>
          <w14:ligatures w14:val="standardContextual"/>
        </w:rPr>
      </w:pPr>
      <w:hyperlink w:anchor="_Toc162807697" w:history="1">
        <w:r w:rsidRPr="006A51C2">
          <w:rPr>
            <w:rStyle w:val="Hipervnculo"/>
            <w:noProof/>
          </w:rPr>
          <w:t>3.3.</w:t>
        </w:r>
        <w:r>
          <w:rPr>
            <w:noProof/>
            <w:kern w:val="2"/>
            <w:szCs w:val="24"/>
            <w:lang w:eastAsia="es-ES_tradnl"/>
            <w14:ligatures w14:val="standardContextual"/>
          </w:rPr>
          <w:tab/>
        </w:r>
        <w:r w:rsidRPr="006A51C2">
          <w:rPr>
            <w:rStyle w:val="Hipervnculo"/>
            <w:noProof/>
          </w:rPr>
          <w:t>Métodos de Validación</w:t>
        </w:r>
        <w:r>
          <w:rPr>
            <w:noProof/>
            <w:webHidden/>
          </w:rPr>
          <w:tab/>
        </w:r>
        <w:r>
          <w:rPr>
            <w:noProof/>
            <w:webHidden/>
          </w:rPr>
          <w:fldChar w:fldCharType="begin"/>
        </w:r>
        <w:r>
          <w:rPr>
            <w:noProof/>
            <w:webHidden/>
          </w:rPr>
          <w:instrText xml:space="preserve"> PAGEREF _Toc162807697 \h </w:instrText>
        </w:r>
        <w:r>
          <w:rPr>
            <w:noProof/>
            <w:webHidden/>
          </w:rPr>
        </w:r>
        <w:r>
          <w:rPr>
            <w:noProof/>
            <w:webHidden/>
          </w:rPr>
          <w:fldChar w:fldCharType="separate"/>
        </w:r>
        <w:r>
          <w:rPr>
            <w:noProof/>
            <w:webHidden/>
          </w:rPr>
          <w:t>10</w:t>
        </w:r>
        <w:r>
          <w:rPr>
            <w:noProof/>
            <w:webHidden/>
          </w:rPr>
          <w:fldChar w:fldCharType="end"/>
        </w:r>
      </w:hyperlink>
    </w:p>
    <w:p w14:paraId="5D1B4A9F" w14:textId="3064E35E" w:rsidR="001C382D" w:rsidRDefault="001C382D">
      <w:pPr>
        <w:pStyle w:val="TDC1"/>
        <w:rPr>
          <w:rFonts w:asciiTheme="minorHAnsi" w:eastAsiaTheme="minorEastAsia" w:hAnsiTheme="minorHAnsi" w:cstheme="minorBidi"/>
          <w:b w:val="0"/>
          <w:color w:val="auto"/>
          <w:kern w:val="2"/>
          <w:sz w:val="24"/>
          <w:szCs w:val="24"/>
          <w:lang w:eastAsia="es-ES_tradnl"/>
          <w14:ligatures w14:val="standardContextual"/>
        </w:rPr>
      </w:pPr>
      <w:hyperlink w:anchor="_Toc162807698" w:history="1">
        <w:r w:rsidRPr="006A51C2">
          <w:rPr>
            <w:rStyle w:val="Hipervnculo"/>
          </w:rPr>
          <w:t>4.</w:t>
        </w:r>
        <w:r>
          <w:rPr>
            <w:rFonts w:asciiTheme="minorHAnsi" w:eastAsiaTheme="minorEastAsia" w:hAnsiTheme="minorHAnsi" w:cstheme="minorBidi"/>
            <w:b w:val="0"/>
            <w:color w:val="auto"/>
            <w:kern w:val="2"/>
            <w:sz w:val="24"/>
            <w:szCs w:val="24"/>
            <w:lang w:eastAsia="es-ES_tradnl"/>
            <w14:ligatures w14:val="standardContextual"/>
          </w:rPr>
          <w:tab/>
        </w:r>
        <w:r w:rsidRPr="006A51C2">
          <w:rPr>
            <w:rStyle w:val="Hipervnculo"/>
          </w:rPr>
          <w:t>Plan de Desarrollo del Proyecto</w:t>
        </w:r>
        <w:r>
          <w:rPr>
            <w:webHidden/>
          </w:rPr>
          <w:tab/>
        </w:r>
        <w:r>
          <w:rPr>
            <w:webHidden/>
          </w:rPr>
          <w:fldChar w:fldCharType="begin"/>
        </w:r>
        <w:r>
          <w:rPr>
            <w:webHidden/>
          </w:rPr>
          <w:instrText xml:space="preserve"> PAGEREF _Toc162807698 \h </w:instrText>
        </w:r>
        <w:r>
          <w:rPr>
            <w:webHidden/>
          </w:rPr>
        </w:r>
        <w:r>
          <w:rPr>
            <w:webHidden/>
          </w:rPr>
          <w:fldChar w:fldCharType="separate"/>
        </w:r>
        <w:r>
          <w:rPr>
            <w:webHidden/>
          </w:rPr>
          <w:t>11</w:t>
        </w:r>
        <w:r>
          <w:rPr>
            <w:webHidden/>
          </w:rPr>
          <w:fldChar w:fldCharType="end"/>
        </w:r>
      </w:hyperlink>
    </w:p>
    <w:p w14:paraId="7B0AAEC5" w14:textId="5E231695" w:rsidR="001C382D" w:rsidRDefault="001C382D">
      <w:pPr>
        <w:pStyle w:val="TDC2"/>
        <w:tabs>
          <w:tab w:val="left" w:pos="960"/>
          <w:tab w:val="right" w:leader="dot" w:pos="8949"/>
        </w:tabs>
        <w:rPr>
          <w:noProof/>
          <w:kern w:val="2"/>
          <w:szCs w:val="24"/>
          <w:lang w:eastAsia="es-ES_tradnl"/>
          <w14:ligatures w14:val="standardContextual"/>
        </w:rPr>
      </w:pPr>
      <w:hyperlink w:anchor="_Toc162807699" w:history="1">
        <w:r w:rsidRPr="006A51C2">
          <w:rPr>
            <w:rStyle w:val="Hipervnculo"/>
            <w:noProof/>
          </w:rPr>
          <w:t>4.1.</w:t>
        </w:r>
        <w:r>
          <w:rPr>
            <w:noProof/>
            <w:kern w:val="2"/>
            <w:szCs w:val="24"/>
            <w:lang w:eastAsia="es-ES_tradnl"/>
            <w14:ligatures w14:val="standardContextual"/>
          </w:rPr>
          <w:tab/>
        </w:r>
        <w:r w:rsidRPr="006A51C2">
          <w:rPr>
            <w:rStyle w:val="Hipervnculo"/>
            <w:noProof/>
          </w:rPr>
          <w:t>Metodología</w:t>
        </w:r>
        <w:r>
          <w:rPr>
            <w:noProof/>
            <w:webHidden/>
          </w:rPr>
          <w:tab/>
        </w:r>
        <w:r>
          <w:rPr>
            <w:noProof/>
            <w:webHidden/>
          </w:rPr>
          <w:fldChar w:fldCharType="begin"/>
        </w:r>
        <w:r>
          <w:rPr>
            <w:noProof/>
            <w:webHidden/>
          </w:rPr>
          <w:instrText xml:space="preserve"> PAGEREF _Toc162807699 \h </w:instrText>
        </w:r>
        <w:r>
          <w:rPr>
            <w:noProof/>
            <w:webHidden/>
          </w:rPr>
        </w:r>
        <w:r>
          <w:rPr>
            <w:noProof/>
            <w:webHidden/>
          </w:rPr>
          <w:fldChar w:fldCharType="separate"/>
        </w:r>
        <w:r>
          <w:rPr>
            <w:noProof/>
            <w:webHidden/>
          </w:rPr>
          <w:t>11</w:t>
        </w:r>
        <w:r>
          <w:rPr>
            <w:noProof/>
            <w:webHidden/>
          </w:rPr>
          <w:fldChar w:fldCharType="end"/>
        </w:r>
      </w:hyperlink>
    </w:p>
    <w:p w14:paraId="63DFA2D1" w14:textId="682B81DC" w:rsidR="001C382D" w:rsidRDefault="001C382D">
      <w:pPr>
        <w:pStyle w:val="TDC2"/>
        <w:tabs>
          <w:tab w:val="left" w:pos="960"/>
          <w:tab w:val="right" w:leader="dot" w:pos="8949"/>
        </w:tabs>
        <w:rPr>
          <w:noProof/>
          <w:kern w:val="2"/>
          <w:szCs w:val="24"/>
          <w:lang w:eastAsia="es-ES_tradnl"/>
          <w14:ligatures w14:val="standardContextual"/>
        </w:rPr>
      </w:pPr>
      <w:hyperlink w:anchor="_Toc162807700" w:history="1">
        <w:r w:rsidRPr="006A51C2">
          <w:rPr>
            <w:rStyle w:val="Hipervnculo"/>
            <w:noProof/>
          </w:rPr>
          <w:t>4.2.</w:t>
        </w:r>
        <w:r>
          <w:rPr>
            <w:noProof/>
            <w:kern w:val="2"/>
            <w:szCs w:val="24"/>
            <w:lang w:eastAsia="es-ES_tradnl"/>
            <w14:ligatures w14:val="standardContextual"/>
          </w:rPr>
          <w:tab/>
        </w:r>
        <w:r w:rsidRPr="006A51C2">
          <w:rPr>
            <w:rStyle w:val="Hipervnculo"/>
            <w:noProof/>
          </w:rPr>
          <w:t>Tecnologías</w:t>
        </w:r>
        <w:r>
          <w:rPr>
            <w:noProof/>
            <w:webHidden/>
          </w:rPr>
          <w:tab/>
        </w:r>
        <w:r>
          <w:rPr>
            <w:noProof/>
            <w:webHidden/>
          </w:rPr>
          <w:fldChar w:fldCharType="begin"/>
        </w:r>
        <w:r>
          <w:rPr>
            <w:noProof/>
            <w:webHidden/>
          </w:rPr>
          <w:instrText xml:space="preserve"> PAGEREF _Toc162807700 \h </w:instrText>
        </w:r>
        <w:r>
          <w:rPr>
            <w:noProof/>
            <w:webHidden/>
          </w:rPr>
        </w:r>
        <w:r>
          <w:rPr>
            <w:noProof/>
            <w:webHidden/>
          </w:rPr>
          <w:fldChar w:fldCharType="separate"/>
        </w:r>
        <w:r>
          <w:rPr>
            <w:noProof/>
            <w:webHidden/>
          </w:rPr>
          <w:t>13</w:t>
        </w:r>
        <w:r>
          <w:rPr>
            <w:noProof/>
            <w:webHidden/>
          </w:rPr>
          <w:fldChar w:fldCharType="end"/>
        </w:r>
      </w:hyperlink>
    </w:p>
    <w:p w14:paraId="1576114F" w14:textId="7AFA4EB1" w:rsidR="001C382D" w:rsidRDefault="001C382D">
      <w:pPr>
        <w:pStyle w:val="TDC2"/>
        <w:tabs>
          <w:tab w:val="left" w:pos="960"/>
          <w:tab w:val="right" w:leader="dot" w:pos="8949"/>
        </w:tabs>
        <w:rPr>
          <w:noProof/>
          <w:kern w:val="2"/>
          <w:szCs w:val="24"/>
          <w:lang w:eastAsia="es-ES_tradnl"/>
          <w14:ligatures w14:val="standardContextual"/>
        </w:rPr>
      </w:pPr>
      <w:hyperlink w:anchor="_Toc162807701" w:history="1">
        <w:r w:rsidRPr="006A51C2">
          <w:rPr>
            <w:rStyle w:val="Hipervnculo"/>
            <w:noProof/>
          </w:rPr>
          <w:t>4.3.</w:t>
        </w:r>
        <w:r>
          <w:rPr>
            <w:noProof/>
            <w:kern w:val="2"/>
            <w:szCs w:val="24"/>
            <w:lang w:eastAsia="es-ES_tradnl"/>
            <w14:ligatures w14:val="standardContextual"/>
          </w:rPr>
          <w:tab/>
        </w:r>
        <w:r w:rsidRPr="006A51C2">
          <w:rPr>
            <w:rStyle w:val="Hipervnculo"/>
            <w:noProof/>
          </w:rPr>
          <w:t>Plan de desarrollo del proyecto</w:t>
        </w:r>
        <w:r>
          <w:rPr>
            <w:noProof/>
            <w:webHidden/>
          </w:rPr>
          <w:tab/>
        </w:r>
        <w:r>
          <w:rPr>
            <w:noProof/>
            <w:webHidden/>
          </w:rPr>
          <w:fldChar w:fldCharType="begin"/>
        </w:r>
        <w:r>
          <w:rPr>
            <w:noProof/>
            <w:webHidden/>
          </w:rPr>
          <w:instrText xml:space="preserve"> PAGEREF _Toc162807701 \h </w:instrText>
        </w:r>
        <w:r>
          <w:rPr>
            <w:noProof/>
            <w:webHidden/>
          </w:rPr>
        </w:r>
        <w:r>
          <w:rPr>
            <w:noProof/>
            <w:webHidden/>
          </w:rPr>
          <w:fldChar w:fldCharType="separate"/>
        </w:r>
        <w:r>
          <w:rPr>
            <w:noProof/>
            <w:webHidden/>
          </w:rPr>
          <w:t>15</w:t>
        </w:r>
        <w:r>
          <w:rPr>
            <w:noProof/>
            <w:webHidden/>
          </w:rPr>
          <w:fldChar w:fldCharType="end"/>
        </w:r>
      </w:hyperlink>
    </w:p>
    <w:p w14:paraId="6D82ADF5" w14:textId="23153890" w:rsidR="001C382D" w:rsidRDefault="001C382D">
      <w:pPr>
        <w:pStyle w:val="TDC3"/>
        <w:tabs>
          <w:tab w:val="left" w:pos="1440"/>
          <w:tab w:val="right" w:leader="dot" w:pos="8949"/>
        </w:tabs>
        <w:rPr>
          <w:rFonts w:cstheme="minorBidi"/>
          <w:noProof/>
          <w:kern w:val="2"/>
          <w:sz w:val="24"/>
          <w:szCs w:val="24"/>
          <w:lang w:eastAsia="es-ES_tradnl"/>
          <w14:ligatures w14:val="standardContextual"/>
        </w:rPr>
      </w:pPr>
      <w:hyperlink w:anchor="_Toc162807702" w:history="1">
        <w:r w:rsidRPr="006A51C2">
          <w:rPr>
            <w:rStyle w:val="Hipervnculo"/>
            <w:noProof/>
          </w:rPr>
          <w:t>4.3.1.</w:t>
        </w:r>
        <w:r>
          <w:rPr>
            <w:rFonts w:cstheme="minorBidi"/>
            <w:noProof/>
            <w:kern w:val="2"/>
            <w:sz w:val="24"/>
            <w:szCs w:val="24"/>
            <w:lang w:eastAsia="es-ES_tradnl"/>
            <w14:ligatures w14:val="standardContextual"/>
          </w:rPr>
          <w:tab/>
        </w:r>
        <w:r w:rsidRPr="006A51C2">
          <w:rPr>
            <w:rStyle w:val="Hipervnculo"/>
            <w:noProof/>
          </w:rPr>
          <w:t>PT1 - Análisis de Requisitos</w:t>
        </w:r>
        <w:r>
          <w:rPr>
            <w:noProof/>
            <w:webHidden/>
          </w:rPr>
          <w:tab/>
        </w:r>
        <w:r>
          <w:rPr>
            <w:noProof/>
            <w:webHidden/>
          </w:rPr>
          <w:fldChar w:fldCharType="begin"/>
        </w:r>
        <w:r>
          <w:rPr>
            <w:noProof/>
            <w:webHidden/>
          </w:rPr>
          <w:instrText xml:space="preserve"> PAGEREF _Toc162807702 \h </w:instrText>
        </w:r>
        <w:r>
          <w:rPr>
            <w:noProof/>
            <w:webHidden/>
          </w:rPr>
        </w:r>
        <w:r>
          <w:rPr>
            <w:noProof/>
            <w:webHidden/>
          </w:rPr>
          <w:fldChar w:fldCharType="separate"/>
        </w:r>
        <w:r>
          <w:rPr>
            <w:noProof/>
            <w:webHidden/>
          </w:rPr>
          <w:t>15</w:t>
        </w:r>
        <w:r>
          <w:rPr>
            <w:noProof/>
            <w:webHidden/>
          </w:rPr>
          <w:fldChar w:fldCharType="end"/>
        </w:r>
      </w:hyperlink>
    </w:p>
    <w:p w14:paraId="49587AED" w14:textId="1BEB02A3" w:rsidR="001C382D" w:rsidRDefault="001C382D">
      <w:pPr>
        <w:pStyle w:val="TDC3"/>
        <w:tabs>
          <w:tab w:val="left" w:pos="1440"/>
          <w:tab w:val="right" w:leader="dot" w:pos="8949"/>
        </w:tabs>
        <w:rPr>
          <w:rFonts w:cstheme="minorBidi"/>
          <w:noProof/>
          <w:kern w:val="2"/>
          <w:sz w:val="24"/>
          <w:szCs w:val="24"/>
          <w:lang w:eastAsia="es-ES_tradnl"/>
          <w14:ligatures w14:val="standardContextual"/>
        </w:rPr>
      </w:pPr>
      <w:hyperlink w:anchor="_Toc162807703" w:history="1">
        <w:r w:rsidRPr="006A51C2">
          <w:rPr>
            <w:rStyle w:val="Hipervnculo"/>
            <w:noProof/>
          </w:rPr>
          <w:t>4.3.2.</w:t>
        </w:r>
        <w:r>
          <w:rPr>
            <w:rFonts w:cstheme="minorBidi"/>
            <w:noProof/>
            <w:kern w:val="2"/>
            <w:sz w:val="24"/>
            <w:szCs w:val="24"/>
            <w:lang w:eastAsia="es-ES_tradnl"/>
            <w14:ligatures w14:val="standardContextual"/>
          </w:rPr>
          <w:tab/>
        </w:r>
        <w:r w:rsidRPr="006A51C2">
          <w:rPr>
            <w:rStyle w:val="Hipervnculo"/>
            <w:noProof/>
          </w:rPr>
          <w:t>PT2 - Diseño de Interfaz de Usuario</w:t>
        </w:r>
        <w:r>
          <w:rPr>
            <w:noProof/>
            <w:webHidden/>
          </w:rPr>
          <w:tab/>
        </w:r>
        <w:r>
          <w:rPr>
            <w:noProof/>
            <w:webHidden/>
          </w:rPr>
          <w:fldChar w:fldCharType="begin"/>
        </w:r>
        <w:r>
          <w:rPr>
            <w:noProof/>
            <w:webHidden/>
          </w:rPr>
          <w:instrText xml:space="preserve"> PAGEREF _Toc162807703 \h </w:instrText>
        </w:r>
        <w:r>
          <w:rPr>
            <w:noProof/>
            <w:webHidden/>
          </w:rPr>
        </w:r>
        <w:r>
          <w:rPr>
            <w:noProof/>
            <w:webHidden/>
          </w:rPr>
          <w:fldChar w:fldCharType="separate"/>
        </w:r>
        <w:r>
          <w:rPr>
            <w:noProof/>
            <w:webHidden/>
          </w:rPr>
          <w:t>16</w:t>
        </w:r>
        <w:r>
          <w:rPr>
            <w:noProof/>
            <w:webHidden/>
          </w:rPr>
          <w:fldChar w:fldCharType="end"/>
        </w:r>
      </w:hyperlink>
    </w:p>
    <w:p w14:paraId="6270B7BA" w14:textId="021C9100" w:rsidR="001C382D" w:rsidRDefault="001C382D">
      <w:pPr>
        <w:pStyle w:val="TDC3"/>
        <w:tabs>
          <w:tab w:val="left" w:pos="1440"/>
          <w:tab w:val="right" w:leader="dot" w:pos="8949"/>
        </w:tabs>
        <w:rPr>
          <w:rFonts w:cstheme="minorBidi"/>
          <w:noProof/>
          <w:kern w:val="2"/>
          <w:sz w:val="24"/>
          <w:szCs w:val="24"/>
          <w:lang w:eastAsia="es-ES_tradnl"/>
          <w14:ligatures w14:val="standardContextual"/>
        </w:rPr>
      </w:pPr>
      <w:hyperlink w:anchor="_Toc162807704" w:history="1">
        <w:r w:rsidRPr="006A51C2">
          <w:rPr>
            <w:rStyle w:val="Hipervnculo"/>
            <w:noProof/>
          </w:rPr>
          <w:t>4.3.3.</w:t>
        </w:r>
        <w:r>
          <w:rPr>
            <w:rFonts w:cstheme="minorBidi"/>
            <w:noProof/>
            <w:kern w:val="2"/>
            <w:sz w:val="24"/>
            <w:szCs w:val="24"/>
            <w:lang w:eastAsia="es-ES_tradnl"/>
            <w14:ligatures w14:val="standardContextual"/>
          </w:rPr>
          <w:tab/>
        </w:r>
        <w:r w:rsidRPr="006A51C2">
          <w:rPr>
            <w:rStyle w:val="Hipervnculo"/>
            <w:noProof/>
          </w:rPr>
          <w:t>PT3.1 - Configuración del Entorno del Servidor</w:t>
        </w:r>
        <w:r>
          <w:rPr>
            <w:noProof/>
            <w:webHidden/>
          </w:rPr>
          <w:tab/>
        </w:r>
        <w:r>
          <w:rPr>
            <w:noProof/>
            <w:webHidden/>
          </w:rPr>
          <w:fldChar w:fldCharType="begin"/>
        </w:r>
        <w:r>
          <w:rPr>
            <w:noProof/>
            <w:webHidden/>
          </w:rPr>
          <w:instrText xml:space="preserve"> PAGEREF _Toc162807704 \h </w:instrText>
        </w:r>
        <w:r>
          <w:rPr>
            <w:noProof/>
            <w:webHidden/>
          </w:rPr>
        </w:r>
        <w:r>
          <w:rPr>
            <w:noProof/>
            <w:webHidden/>
          </w:rPr>
          <w:fldChar w:fldCharType="separate"/>
        </w:r>
        <w:r>
          <w:rPr>
            <w:noProof/>
            <w:webHidden/>
          </w:rPr>
          <w:t>16</w:t>
        </w:r>
        <w:r>
          <w:rPr>
            <w:noProof/>
            <w:webHidden/>
          </w:rPr>
          <w:fldChar w:fldCharType="end"/>
        </w:r>
      </w:hyperlink>
    </w:p>
    <w:p w14:paraId="19454E6A" w14:textId="5EC7918C" w:rsidR="001C382D" w:rsidRDefault="001C382D">
      <w:pPr>
        <w:pStyle w:val="TDC3"/>
        <w:tabs>
          <w:tab w:val="left" w:pos="1440"/>
          <w:tab w:val="right" w:leader="dot" w:pos="8949"/>
        </w:tabs>
        <w:rPr>
          <w:rFonts w:cstheme="minorBidi"/>
          <w:noProof/>
          <w:kern w:val="2"/>
          <w:sz w:val="24"/>
          <w:szCs w:val="24"/>
          <w:lang w:eastAsia="es-ES_tradnl"/>
          <w14:ligatures w14:val="standardContextual"/>
        </w:rPr>
      </w:pPr>
      <w:hyperlink w:anchor="_Toc162807705" w:history="1">
        <w:r w:rsidRPr="006A51C2">
          <w:rPr>
            <w:rStyle w:val="Hipervnculo"/>
            <w:noProof/>
          </w:rPr>
          <w:t>4.3.4.</w:t>
        </w:r>
        <w:r>
          <w:rPr>
            <w:rFonts w:cstheme="minorBidi"/>
            <w:noProof/>
            <w:kern w:val="2"/>
            <w:sz w:val="24"/>
            <w:szCs w:val="24"/>
            <w:lang w:eastAsia="es-ES_tradnl"/>
            <w14:ligatures w14:val="standardContextual"/>
          </w:rPr>
          <w:tab/>
        </w:r>
        <w:r w:rsidRPr="006A51C2">
          <w:rPr>
            <w:rStyle w:val="Hipervnculo"/>
            <w:noProof/>
          </w:rPr>
          <w:t>PT3.2 - Implementación de la Base de Datos</w:t>
        </w:r>
        <w:r>
          <w:rPr>
            <w:noProof/>
            <w:webHidden/>
          </w:rPr>
          <w:tab/>
        </w:r>
        <w:r>
          <w:rPr>
            <w:noProof/>
            <w:webHidden/>
          </w:rPr>
          <w:fldChar w:fldCharType="begin"/>
        </w:r>
        <w:r>
          <w:rPr>
            <w:noProof/>
            <w:webHidden/>
          </w:rPr>
          <w:instrText xml:space="preserve"> PAGEREF _Toc162807705 \h </w:instrText>
        </w:r>
        <w:r>
          <w:rPr>
            <w:noProof/>
            <w:webHidden/>
          </w:rPr>
        </w:r>
        <w:r>
          <w:rPr>
            <w:noProof/>
            <w:webHidden/>
          </w:rPr>
          <w:fldChar w:fldCharType="separate"/>
        </w:r>
        <w:r>
          <w:rPr>
            <w:noProof/>
            <w:webHidden/>
          </w:rPr>
          <w:t>17</w:t>
        </w:r>
        <w:r>
          <w:rPr>
            <w:noProof/>
            <w:webHidden/>
          </w:rPr>
          <w:fldChar w:fldCharType="end"/>
        </w:r>
      </w:hyperlink>
    </w:p>
    <w:p w14:paraId="12DDE4F2" w14:textId="707622FB" w:rsidR="001C382D" w:rsidRDefault="001C382D">
      <w:pPr>
        <w:pStyle w:val="TDC3"/>
        <w:tabs>
          <w:tab w:val="left" w:pos="1440"/>
          <w:tab w:val="right" w:leader="dot" w:pos="8949"/>
        </w:tabs>
        <w:rPr>
          <w:rFonts w:cstheme="minorBidi"/>
          <w:noProof/>
          <w:kern w:val="2"/>
          <w:sz w:val="24"/>
          <w:szCs w:val="24"/>
          <w:lang w:eastAsia="es-ES_tradnl"/>
          <w14:ligatures w14:val="standardContextual"/>
        </w:rPr>
      </w:pPr>
      <w:hyperlink w:anchor="_Toc162807706" w:history="1">
        <w:r w:rsidRPr="006A51C2">
          <w:rPr>
            <w:rStyle w:val="Hipervnculo"/>
            <w:noProof/>
          </w:rPr>
          <w:t>4.3.5.</w:t>
        </w:r>
        <w:r>
          <w:rPr>
            <w:rFonts w:cstheme="minorBidi"/>
            <w:noProof/>
            <w:kern w:val="2"/>
            <w:sz w:val="24"/>
            <w:szCs w:val="24"/>
            <w:lang w:eastAsia="es-ES_tradnl"/>
            <w14:ligatures w14:val="standardContextual"/>
          </w:rPr>
          <w:tab/>
        </w:r>
        <w:r w:rsidRPr="006A51C2">
          <w:rPr>
            <w:rStyle w:val="Hipervnculo"/>
            <w:noProof/>
          </w:rPr>
          <w:t>PT3.3 - Desarrollo de API</w:t>
        </w:r>
        <w:r>
          <w:rPr>
            <w:noProof/>
            <w:webHidden/>
          </w:rPr>
          <w:tab/>
        </w:r>
        <w:r>
          <w:rPr>
            <w:noProof/>
            <w:webHidden/>
          </w:rPr>
          <w:fldChar w:fldCharType="begin"/>
        </w:r>
        <w:r>
          <w:rPr>
            <w:noProof/>
            <w:webHidden/>
          </w:rPr>
          <w:instrText xml:space="preserve"> PAGEREF _Toc162807706 \h </w:instrText>
        </w:r>
        <w:r>
          <w:rPr>
            <w:noProof/>
            <w:webHidden/>
          </w:rPr>
        </w:r>
        <w:r>
          <w:rPr>
            <w:noProof/>
            <w:webHidden/>
          </w:rPr>
          <w:fldChar w:fldCharType="separate"/>
        </w:r>
        <w:r>
          <w:rPr>
            <w:noProof/>
            <w:webHidden/>
          </w:rPr>
          <w:t>18</w:t>
        </w:r>
        <w:r>
          <w:rPr>
            <w:noProof/>
            <w:webHidden/>
          </w:rPr>
          <w:fldChar w:fldCharType="end"/>
        </w:r>
      </w:hyperlink>
    </w:p>
    <w:p w14:paraId="65A4C060" w14:textId="57DC4534" w:rsidR="001C382D" w:rsidRDefault="001C382D">
      <w:pPr>
        <w:pStyle w:val="TDC3"/>
        <w:tabs>
          <w:tab w:val="left" w:pos="1440"/>
          <w:tab w:val="right" w:leader="dot" w:pos="8949"/>
        </w:tabs>
        <w:rPr>
          <w:rFonts w:cstheme="minorBidi"/>
          <w:noProof/>
          <w:kern w:val="2"/>
          <w:sz w:val="24"/>
          <w:szCs w:val="24"/>
          <w:lang w:eastAsia="es-ES_tradnl"/>
          <w14:ligatures w14:val="standardContextual"/>
        </w:rPr>
      </w:pPr>
      <w:hyperlink w:anchor="_Toc162807707" w:history="1">
        <w:r w:rsidRPr="006A51C2">
          <w:rPr>
            <w:rStyle w:val="Hipervnculo"/>
            <w:noProof/>
          </w:rPr>
          <w:t>4.3.6.</w:t>
        </w:r>
        <w:r>
          <w:rPr>
            <w:rFonts w:cstheme="minorBidi"/>
            <w:noProof/>
            <w:kern w:val="2"/>
            <w:sz w:val="24"/>
            <w:szCs w:val="24"/>
            <w:lang w:eastAsia="es-ES_tradnl"/>
            <w14:ligatures w14:val="standardContextual"/>
          </w:rPr>
          <w:tab/>
        </w:r>
        <w:r w:rsidRPr="006A51C2">
          <w:rPr>
            <w:rStyle w:val="Hipervnculo"/>
            <w:noProof/>
          </w:rPr>
          <w:t>PT4.1 - Implementación de la Estructura Base del Frontend</w:t>
        </w:r>
        <w:r>
          <w:rPr>
            <w:noProof/>
            <w:webHidden/>
          </w:rPr>
          <w:tab/>
        </w:r>
        <w:r>
          <w:rPr>
            <w:noProof/>
            <w:webHidden/>
          </w:rPr>
          <w:fldChar w:fldCharType="begin"/>
        </w:r>
        <w:r>
          <w:rPr>
            <w:noProof/>
            <w:webHidden/>
          </w:rPr>
          <w:instrText xml:space="preserve"> PAGEREF _Toc162807707 \h </w:instrText>
        </w:r>
        <w:r>
          <w:rPr>
            <w:noProof/>
            <w:webHidden/>
          </w:rPr>
        </w:r>
        <w:r>
          <w:rPr>
            <w:noProof/>
            <w:webHidden/>
          </w:rPr>
          <w:fldChar w:fldCharType="separate"/>
        </w:r>
        <w:r>
          <w:rPr>
            <w:noProof/>
            <w:webHidden/>
          </w:rPr>
          <w:t>18</w:t>
        </w:r>
        <w:r>
          <w:rPr>
            <w:noProof/>
            <w:webHidden/>
          </w:rPr>
          <w:fldChar w:fldCharType="end"/>
        </w:r>
      </w:hyperlink>
    </w:p>
    <w:p w14:paraId="7C750002" w14:textId="4BC745CA" w:rsidR="001C382D" w:rsidRDefault="001C382D">
      <w:pPr>
        <w:pStyle w:val="TDC3"/>
        <w:tabs>
          <w:tab w:val="left" w:pos="1440"/>
          <w:tab w:val="right" w:leader="dot" w:pos="8949"/>
        </w:tabs>
        <w:rPr>
          <w:rFonts w:cstheme="minorBidi"/>
          <w:noProof/>
          <w:kern w:val="2"/>
          <w:sz w:val="24"/>
          <w:szCs w:val="24"/>
          <w:lang w:eastAsia="es-ES_tradnl"/>
          <w14:ligatures w14:val="standardContextual"/>
        </w:rPr>
      </w:pPr>
      <w:hyperlink w:anchor="_Toc162807708" w:history="1">
        <w:r w:rsidRPr="006A51C2">
          <w:rPr>
            <w:rStyle w:val="Hipervnculo"/>
            <w:noProof/>
          </w:rPr>
          <w:t>4.3.7.</w:t>
        </w:r>
        <w:r>
          <w:rPr>
            <w:rFonts w:cstheme="minorBidi"/>
            <w:noProof/>
            <w:kern w:val="2"/>
            <w:sz w:val="24"/>
            <w:szCs w:val="24"/>
            <w:lang w:eastAsia="es-ES_tradnl"/>
            <w14:ligatures w14:val="standardContextual"/>
          </w:rPr>
          <w:tab/>
        </w:r>
        <w:r w:rsidRPr="006A51C2">
          <w:rPr>
            <w:rStyle w:val="Hipervnculo"/>
            <w:noProof/>
          </w:rPr>
          <w:t>PT4.2 - Desarrollo de Pantallas y Navegación</w:t>
        </w:r>
        <w:r>
          <w:rPr>
            <w:noProof/>
            <w:webHidden/>
          </w:rPr>
          <w:tab/>
        </w:r>
        <w:r>
          <w:rPr>
            <w:noProof/>
            <w:webHidden/>
          </w:rPr>
          <w:fldChar w:fldCharType="begin"/>
        </w:r>
        <w:r>
          <w:rPr>
            <w:noProof/>
            <w:webHidden/>
          </w:rPr>
          <w:instrText xml:space="preserve"> PAGEREF _Toc162807708 \h </w:instrText>
        </w:r>
        <w:r>
          <w:rPr>
            <w:noProof/>
            <w:webHidden/>
          </w:rPr>
        </w:r>
        <w:r>
          <w:rPr>
            <w:noProof/>
            <w:webHidden/>
          </w:rPr>
          <w:fldChar w:fldCharType="separate"/>
        </w:r>
        <w:r>
          <w:rPr>
            <w:noProof/>
            <w:webHidden/>
          </w:rPr>
          <w:t>19</w:t>
        </w:r>
        <w:r>
          <w:rPr>
            <w:noProof/>
            <w:webHidden/>
          </w:rPr>
          <w:fldChar w:fldCharType="end"/>
        </w:r>
      </w:hyperlink>
    </w:p>
    <w:p w14:paraId="2F8E4477" w14:textId="29EBEBFA" w:rsidR="001C382D" w:rsidRDefault="001C382D">
      <w:pPr>
        <w:pStyle w:val="TDC3"/>
        <w:tabs>
          <w:tab w:val="left" w:pos="1440"/>
          <w:tab w:val="right" w:leader="dot" w:pos="8949"/>
        </w:tabs>
        <w:rPr>
          <w:rFonts w:cstheme="minorBidi"/>
          <w:noProof/>
          <w:kern w:val="2"/>
          <w:sz w:val="24"/>
          <w:szCs w:val="24"/>
          <w:lang w:eastAsia="es-ES_tradnl"/>
          <w14:ligatures w14:val="standardContextual"/>
        </w:rPr>
      </w:pPr>
      <w:hyperlink w:anchor="_Toc162807709" w:history="1">
        <w:r w:rsidRPr="006A51C2">
          <w:rPr>
            <w:rStyle w:val="Hipervnculo"/>
            <w:noProof/>
          </w:rPr>
          <w:t>4.3.8.</w:t>
        </w:r>
        <w:r>
          <w:rPr>
            <w:rFonts w:cstheme="minorBidi"/>
            <w:noProof/>
            <w:kern w:val="2"/>
            <w:sz w:val="24"/>
            <w:szCs w:val="24"/>
            <w:lang w:eastAsia="es-ES_tradnl"/>
            <w14:ligatures w14:val="standardContextual"/>
          </w:rPr>
          <w:tab/>
        </w:r>
        <w:r w:rsidRPr="006A51C2">
          <w:rPr>
            <w:rStyle w:val="Hipervnculo"/>
            <w:noProof/>
          </w:rPr>
          <w:t>PT4.3 - Integración de la Interfaz de Usuario con el Backend</w:t>
        </w:r>
        <w:r>
          <w:rPr>
            <w:noProof/>
            <w:webHidden/>
          </w:rPr>
          <w:tab/>
        </w:r>
        <w:r>
          <w:rPr>
            <w:noProof/>
            <w:webHidden/>
          </w:rPr>
          <w:fldChar w:fldCharType="begin"/>
        </w:r>
        <w:r>
          <w:rPr>
            <w:noProof/>
            <w:webHidden/>
          </w:rPr>
          <w:instrText xml:space="preserve"> PAGEREF _Toc162807709 \h </w:instrText>
        </w:r>
        <w:r>
          <w:rPr>
            <w:noProof/>
            <w:webHidden/>
          </w:rPr>
        </w:r>
        <w:r>
          <w:rPr>
            <w:noProof/>
            <w:webHidden/>
          </w:rPr>
          <w:fldChar w:fldCharType="separate"/>
        </w:r>
        <w:r>
          <w:rPr>
            <w:noProof/>
            <w:webHidden/>
          </w:rPr>
          <w:t>19</w:t>
        </w:r>
        <w:r>
          <w:rPr>
            <w:noProof/>
            <w:webHidden/>
          </w:rPr>
          <w:fldChar w:fldCharType="end"/>
        </w:r>
      </w:hyperlink>
    </w:p>
    <w:p w14:paraId="7FE546BE" w14:textId="5C46E520" w:rsidR="001C382D" w:rsidRDefault="001C382D">
      <w:pPr>
        <w:pStyle w:val="TDC3"/>
        <w:tabs>
          <w:tab w:val="left" w:pos="1440"/>
          <w:tab w:val="right" w:leader="dot" w:pos="8949"/>
        </w:tabs>
        <w:rPr>
          <w:rFonts w:cstheme="minorBidi"/>
          <w:noProof/>
          <w:kern w:val="2"/>
          <w:sz w:val="24"/>
          <w:szCs w:val="24"/>
          <w:lang w:eastAsia="es-ES_tradnl"/>
          <w14:ligatures w14:val="standardContextual"/>
        </w:rPr>
      </w:pPr>
      <w:hyperlink w:anchor="_Toc162807710" w:history="1">
        <w:r w:rsidRPr="006A51C2">
          <w:rPr>
            <w:rStyle w:val="Hipervnculo"/>
            <w:noProof/>
          </w:rPr>
          <w:t>4.3.9.</w:t>
        </w:r>
        <w:r>
          <w:rPr>
            <w:rFonts w:cstheme="minorBidi"/>
            <w:noProof/>
            <w:kern w:val="2"/>
            <w:sz w:val="24"/>
            <w:szCs w:val="24"/>
            <w:lang w:eastAsia="es-ES_tradnl"/>
            <w14:ligatures w14:val="standardContextual"/>
          </w:rPr>
          <w:tab/>
        </w:r>
        <w:r w:rsidRPr="006A51C2">
          <w:rPr>
            <w:rStyle w:val="Hipervnculo"/>
            <w:noProof/>
          </w:rPr>
          <w:t>PT5 - Pruebas y Calidad</w:t>
        </w:r>
        <w:r>
          <w:rPr>
            <w:noProof/>
            <w:webHidden/>
          </w:rPr>
          <w:tab/>
        </w:r>
        <w:r>
          <w:rPr>
            <w:noProof/>
            <w:webHidden/>
          </w:rPr>
          <w:fldChar w:fldCharType="begin"/>
        </w:r>
        <w:r>
          <w:rPr>
            <w:noProof/>
            <w:webHidden/>
          </w:rPr>
          <w:instrText xml:space="preserve"> PAGEREF _Toc162807710 \h </w:instrText>
        </w:r>
        <w:r>
          <w:rPr>
            <w:noProof/>
            <w:webHidden/>
          </w:rPr>
        </w:r>
        <w:r>
          <w:rPr>
            <w:noProof/>
            <w:webHidden/>
          </w:rPr>
          <w:fldChar w:fldCharType="separate"/>
        </w:r>
        <w:r>
          <w:rPr>
            <w:noProof/>
            <w:webHidden/>
          </w:rPr>
          <w:t>20</w:t>
        </w:r>
        <w:r>
          <w:rPr>
            <w:noProof/>
            <w:webHidden/>
          </w:rPr>
          <w:fldChar w:fldCharType="end"/>
        </w:r>
      </w:hyperlink>
    </w:p>
    <w:p w14:paraId="19D7EC19" w14:textId="399DBC17" w:rsidR="001C382D" w:rsidRDefault="001C382D">
      <w:pPr>
        <w:pStyle w:val="TDC3"/>
        <w:tabs>
          <w:tab w:val="left" w:pos="1440"/>
          <w:tab w:val="right" w:leader="dot" w:pos="8949"/>
        </w:tabs>
        <w:rPr>
          <w:rFonts w:cstheme="minorBidi"/>
          <w:noProof/>
          <w:kern w:val="2"/>
          <w:sz w:val="24"/>
          <w:szCs w:val="24"/>
          <w:lang w:eastAsia="es-ES_tradnl"/>
          <w14:ligatures w14:val="standardContextual"/>
        </w:rPr>
      </w:pPr>
      <w:hyperlink w:anchor="_Toc162807711" w:history="1">
        <w:r w:rsidRPr="006A51C2">
          <w:rPr>
            <w:rStyle w:val="Hipervnculo"/>
            <w:noProof/>
          </w:rPr>
          <w:t>4.3.10.</w:t>
        </w:r>
        <w:r>
          <w:rPr>
            <w:rFonts w:cstheme="minorBidi"/>
            <w:noProof/>
            <w:kern w:val="2"/>
            <w:sz w:val="24"/>
            <w:szCs w:val="24"/>
            <w:lang w:eastAsia="es-ES_tradnl"/>
            <w14:ligatures w14:val="standardContextual"/>
          </w:rPr>
          <w:tab/>
        </w:r>
        <w:r w:rsidRPr="006A51C2">
          <w:rPr>
            <w:rStyle w:val="Hipervnculo"/>
            <w:noProof/>
          </w:rPr>
          <w:t>PT6 - Preparación para el Lanzamiento</w:t>
        </w:r>
        <w:r>
          <w:rPr>
            <w:noProof/>
            <w:webHidden/>
          </w:rPr>
          <w:tab/>
        </w:r>
        <w:r>
          <w:rPr>
            <w:noProof/>
            <w:webHidden/>
          </w:rPr>
          <w:fldChar w:fldCharType="begin"/>
        </w:r>
        <w:r>
          <w:rPr>
            <w:noProof/>
            <w:webHidden/>
          </w:rPr>
          <w:instrText xml:space="preserve"> PAGEREF _Toc162807711 \h </w:instrText>
        </w:r>
        <w:r>
          <w:rPr>
            <w:noProof/>
            <w:webHidden/>
          </w:rPr>
        </w:r>
        <w:r>
          <w:rPr>
            <w:noProof/>
            <w:webHidden/>
          </w:rPr>
          <w:fldChar w:fldCharType="separate"/>
        </w:r>
        <w:r>
          <w:rPr>
            <w:noProof/>
            <w:webHidden/>
          </w:rPr>
          <w:t>21</w:t>
        </w:r>
        <w:r>
          <w:rPr>
            <w:noProof/>
            <w:webHidden/>
          </w:rPr>
          <w:fldChar w:fldCharType="end"/>
        </w:r>
      </w:hyperlink>
    </w:p>
    <w:p w14:paraId="0B894557" w14:textId="44AC6CE7" w:rsidR="001C382D" w:rsidRDefault="001C382D">
      <w:pPr>
        <w:pStyle w:val="TDC2"/>
        <w:tabs>
          <w:tab w:val="left" w:pos="960"/>
          <w:tab w:val="right" w:leader="dot" w:pos="8949"/>
        </w:tabs>
        <w:rPr>
          <w:noProof/>
          <w:kern w:val="2"/>
          <w:szCs w:val="24"/>
          <w:lang w:eastAsia="es-ES_tradnl"/>
          <w14:ligatures w14:val="standardContextual"/>
        </w:rPr>
      </w:pPr>
      <w:hyperlink w:anchor="_Toc162807712" w:history="1">
        <w:r w:rsidRPr="006A51C2">
          <w:rPr>
            <w:rStyle w:val="Hipervnculo"/>
            <w:noProof/>
          </w:rPr>
          <w:t>4.4.</w:t>
        </w:r>
        <w:r>
          <w:rPr>
            <w:noProof/>
            <w:kern w:val="2"/>
            <w:szCs w:val="24"/>
            <w:lang w:eastAsia="es-ES_tradnl"/>
            <w14:ligatures w14:val="standardContextual"/>
          </w:rPr>
          <w:tab/>
        </w:r>
        <w:r w:rsidRPr="006A51C2">
          <w:rPr>
            <w:rStyle w:val="Hipervnculo"/>
            <w:noProof/>
          </w:rPr>
          <w:t>Plan de Trabajo</w:t>
        </w:r>
        <w:r>
          <w:rPr>
            <w:noProof/>
            <w:webHidden/>
          </w:rPr>
          <w:tab/>
        </w:r>
        <w:r>
          <w:rPr>
            <w:noProof/>
            <w:webHidden/>
          </w:rPr>
          <w:fldChar w:fldCharType="begin"/>
        </w:r>
        <w:r>
          <w:rPr>
            <w:noProof/>
            <w:webHidden/>
          </w:rPr>
          <w:instrText xml:space="preserve"> PAGEREF _Toc162807712 \h </w:instrText>
        </w:r>
        <w:r>
          <w:rPr>
            <w:noProof/>
            <w:webHidden/>
          </w:rPr>
        </w:r>
        <w:r>
          <w:rPr>
            <w:noProof/>
            <w:webHidden/>
          </w:rPr>
          <w:fldChar w:fldCharType="separate"/>
        </w:r>
        <w:r>
          <w:rPr>
            <w:noProof/>
            <w:webHidden/>
          </w:rPr>
          <w:t>21</w:t>
        </w:r>
        <w:r>
          <w:rPr>
            <w:noProof/>
            <w:webHidden/>
          </w:rPr>
          <w:fldChar w:fldCharType="end"/>
        </w:r>
      </w:hyperlink>
    </w:p>
    <w:p w14:paraId="2C35CE4F" w14:textId="6583770B" w:rsidR="001C382D" w:rsidRDefault="001C382D">
      <w:pPr>
        <w:pStyle w:val="TDC2"/>
        <w:tabs>
          <w:tab w:val="left" w:pos="960"/>
          <w:tab w:val="right" w:leader="dot" w:pos="8949"/>
        </w:tabs>
        <w:rPr>
          <w:noProof/>
          <w:kern w:val="2"/>
          <w:szCs w:val="24"/>
          <w:lang w:eastAsia="es-ES_tradnl"/>
          <w14:ligatures w14:val="standardContextual"/>
        </w:rPr>
      </w:pPr>
      <w:hyperlink w:anchor="_Toc162807713" w:history="1">
        <w:r w:rsidRPr="006A51C2">
          <w:rPr>
            <w:rStyle w:val="Hipervnculo"/>
            <w:noProof/>
          </w:rPr>
          <w:t>4.5.</w:t>
        </w:r>
        <w:r>
          <w:rPr>
            <w:noProof/>
            <w:kern w:val="2"/>
            <w:szCs w:val="24"/>
            <w:lang w:eastAsia="es-ES_tradnl"/>
            <w14:ligatures w14:val="standardContextual"/>
          </w:rPr>
          <w:tab/>
        </w:r>
        <w:r w:rsidRPr="006A51C2">
          <w:rPr>
            <w:rStyle w:val="Hipervnculo"/>
            <w:noProof/>
          </w:rPr>
          <w:t>Recursos</w:t>
        </w:r>
        <w:r>
          <w:rPr>
            <w:noProof/>
            <w:webHidden/>
          </w:rPr>
          <w:tab/>
        </w:r>
        <w:r>
          <w:rPr>
            <w:noProof/>
            <w:webHidden/>
          </w:rPr>
          <w:fldChar w:fldCharType="begin"/>
        </w:r>
        <w:r>
          <w:rPr>
            <w:noProof/>
            <w:webHidden/>
          </w:rPr>
          <w:instrText xml:space="preserve"> PAGEREF _Toc162807713 \h </w:instrText>
        </w:r>
        <w:r>
          <w:rPr>
            <w:noProof/>
            <w:webHidden/>
          </w:rPr>
        </w:r>
        <w:r>
          <w:rPr>
            <w:noProof/>
            <w:webHidden/>
          </w:rPr>
          <w:fldChar w:fldCharType="separate"/>
        </w:r>
        <w:r>
          <w:rPr>
            <w:noProof/>
            <w:webHidden/>
          </w:rPr>
          <w:t>23</w:t>
        </w:r>
        <w:r>
          <w:rPr>
            <w:noProof/>
            <w:webHidden/>
          </w:rPr>
          <w:fldChar w:fldCharType="end"/>
        </w:r>
      </w:hyperlink>
    </w:p>
    <w:p w14:paraId="27386CEA" w14:textId="59363829" w:rsidR="001C382D" w:rsidRDefault="001C382D">
      <w:pPr>
        <w:pStyle w:val="TDC3"/>
        <w:tabs>
          <w:tab w:val="left" w:pos="1440"/>
          <w:tab w:val="right" w:leader="dot" w:pos="8949"/>
        </w:tabs>
        <w:rPr>
          <w:rFonts w:cstheme="minorBidi"/>
          <w:noProof/>
          <w:kern w:val="2"/>
          <w:sz w:val="24"/>
          <w:szCs w:val="24"/>
          <w:lang w:eastAsia="es-ES_tradnl"/>
          <w14:ligatures w14:val="standardContextual"/>
        </w:rPr>
      </w:pPr>
      <w:hyperlink w:anchor="_Toc162807714" w:history="1">
        <w:r w:rsidRPr="006A51C2">
          <w:rPr>
            <w:rStyle w:val="Hipervnculo"/>
            <w:noProof/>
          </w:rPr>
          <w:t>4.5.1.</w:t>
        </w:r>
        <w:r>
          <w:rPr>
            <w:rFonts w:cstheme="minorBidi"/>
            <w:noProof/>
            <w:kern w:val="2"/>
            <w:sz w:val="24"/>
            <w:szCs w:val="24"/>
            <w:lang w:eastAsia="es-ES_tradnl"/>
            <w14:ligatures w14:val="standardContextual"/>
          </w:rPr>
          <w:tab/>
        </w:r>
        <w:r w:rsidRPr="006A51C2">
          <w:rPr>
            <w:rStyle w:val="Hipervnculo"/>
            <w:noProof/>
          </w:rPr>
          <w:t>Recursos Técnicos</w:t>
        </w:r>
        <w:r>
          <w:rPr>
            <w:noProof/>
            <w:webHidden/>
          </w:rPr>
          <w:tab/>
        </w:r>
        <w:r>
          <w:rPr>
            <w:noProof/>
            <w:webHidden/>
          </w:rPr>
          <w:fldChar w:fldCharType="begin"/>
        </w:r>
        <w:r>
          <w:rPr>
            <w:noProof/>
            <w:webHidden/>
          </w:rPr>
          <w:instrText xml:space="preserve"> PAGEREF _Toc162807714 \h </w:instrText>
        </w:r>
        <w:r>
          <w:rPr>
            <w:noProof/>
            <w:webHidden/>
          </w:rPr>
        </w:r>
        <w:r>
          <w:rPr>
            <w:noProof/>
            <w:webHidden/>
          </w:rPr>
          <w:fldChar w:fldCharType="separate"/>
        </w:r>
        <w:r>
          <w:rPr>
            <w:noProof/>
            <w:webHidden/>
          </w:rPr>
          <w:t>23</w:t>
        </w:r>
        <w:r>
          <w:rPr>
            <w:noProof/>
            <w:webHidden/>
          </w:rPr>
          <w:fldChar w:fldCharType="end"/>
        </w:r>
      </w:hyperlink>
    </w:p>
    <w:p w14:paraId="3AB71A09" w14:textId="5CDBE5AF" w:rsidR="001C382D" w:rsidRDefault="001C382D">
      <w:pPr>
        <w:pStyle w:val="TDC3"/>
        <w:tabs>
          <w:tab w:val="left" w:pos="1440"/>
          <w:tab w:val="right" w:leader="dot" w:pos="8949"/>
        </w:tabs>
        <w:rPr>
          <w:rFonts w:cstheme="minorBidi"/>
          <w:noProof/>
          <w:kern w:val="2"/>
          <w:sz w:val="24"/>
          <w:szCs w:val="24"/>
          <w:lang w:eastAsia="es-ES_tradnl"/>
          <w14:ligatures w14:val="standardContextual"/>
        </w:rPr>
      </w:pPr>
      <w:hyperlink w:anchor="_Toc162807715" w:history="1">
        <w:r w:rsidRPr="006A51C2">
          <w:rPr>
            <w:rStyle w:val="Hipervnculo"/>
            <w:noProof/>
          </w:rPr>
          <w:t>4.5.2.</w:t>
        </w:r>
        <w:r>
          <w:rPr>
            <w:rFonts w:cstheme="minorBidi"/>
            <w:noProof/>
            <w:kern w:val="2"/>
            <w:sz w:val="24"/>
            <w:szCs w:val="24"/>
            <w:lang w:eastAsia="es-ES_tradnl"/>
            <w14:ligatures w14:val="standardContextual"/>
          </w:rPr>
          <w:tab/>
        </w:r>
        <w:r w:rsidRPr="006A51C2">
          <w:rPr>
            <w:rStyle w:val="Hipervnculo"/>
            <w:noProof/>
          </w:rPr>
          <w:t>Recursos Humanos</w:t>
        </w:r>
        <w:r>
          <w:rPr>
            <w:noProof/>
            <w:webHidden/>
          </w:rPr>
          <w:tab/>
        </w:r>
        <w:r>
          <w:rPr>
            <w:noProof/>
            <w:webHidden/>
          </w:rPr>
          <w:fldChar w:fldCharType="begin"/>
        </w:r>
        <w:r>
          <w:rPr>
            <w:noProof/>
            <w:webHidden/>
          </w:rPr>
          <w:instrText xml:space="preserve"> PAGEREF _Toc162807715 \h </w:instrText>
        </w:r>
        <w:r>
          <w:rPr>
            <w:noProof/>
            <w:webHidden/>
          </w:rPr>
        </w:r>
        <w:r>
          <w:rPr>
            <w:noProof/>
            <w:webHidden/>
          </w:rPr>
          <w:fldChar w:fldCharType="separate"/>
        </w:r>
        <w:r>
          <w:rPr>
            <w:noProof/>
            <w:webHidden/>
          </w:rPr>
          <w:t>23</w:t>
        </w:r>
        <w:r>
          <w:rPr>
            <w:noProof/>
            <w:webHidden/>
          </w:rPr>
          <w:fldChar w:fldCharType="end"/>
        </w:r>
      </w:hyperlink>
    </w:p>
    <w:p w14:paraId="1D6E9A9F" w14:textId="00327116" w:rsidR="001C382D" w:rsidRDefault="001C382D">
      <w:pPr>
        <w:pStyle w:val="TDC2"/>
        <w:tabs>
          <w:tab w:val="left" w:pos="960"/>
          <w:tab w:val="right" w:leader="dot" w:pos="8949"/>
        </w:tabs>
        <w:rPr>
          <w:noProof/>
          <w:kern w:val="2"/>
          <w:szCs w:val="24"/>
          <w:lang w:eastAsia="es-ES_tradnl"/>
          <w14:ligatures w14:val="standardContextual"/>
        </w:rPr>
      </w:pPr>
      <w:hyperlink w:anchor="_Toc162807716" w:history="1">
        <w:r w:rsidRPr="006A51C2">
          <w:rPr>
            <w:rStyle w:val="Hipervnculo"/>
            <w:noProof/>
          </w:rPr>
          <w:t>4.6.</w:t>
        </w:r>
        <w:r>
          <w:rPr>
            <w:noProof/>
            <w:kern w:val="2"/>
            <w:szCs w:val="24"/>
            <w:lang w:eastAsia="es-ES_tradnl"/>
            <w14:ligatures w14:val="standardContextual"/>
          </w:rPr>
          <w:tab/>
        </w:r>
        <w:r w:rsidRPr="006A51C2">
          <w:rPr>
            <w:rStyle w:val="Hipervnculo"/>
            <w:noProof/>
          </w:rPr>
          <w:t xml:space="preserve">Costes </w:t>
        </w:r>
        <w:r>
          <w:rPr>
            <w:noProof/>
            <w:webHidden/>
          </w:rPr>
          <w:tab/>
        </w:r>
        <w:r>
          <w:rPr>
            <w:noProof/>
            <w:webHidden/>
          </w:rPr>
          <w:fldChar w:fldCharType="begin"/>
        </w:r>
        <w:r>
          <w:rPr>
            <w:noProof/>
            <w:webHidden/>
          </w:rPr>
          <w:instrText xml:space="preserve"> PAGEREF _Toc162807716 \h </w:instrText>
        </w:r>
        <w:r>
          <w:rPr>
            <w:noProof/>
            <w:webHidden/>
          </w:rPr>
        </w:r>
        <w:r>
          <w:rPr>
            <w:noProof/>
            <w:webHidden/>
          </w:rPr>
          <w:fldChar w:fldCharType="separate"/>
        </w:r>
        <w:r>
          <w:rPr>
            <w:noProof/>
            <w:webHidden/>
          </w:rPr>
          <w:t>23</w:t>
        </w:r>
        <w:r>
          <w:rPr>
            <w:noProof/>
            <w:webHidden/>
          </w:rPr>
          <w:fldChar w:fldCharType="end"/>
        </w:r>
      </w:hyperlink>
    </w:p>
    <w:p w14:paraId="372E86F3" w14:textId="6C031F44" w:rsidR="001C382D" w:rsidRDefault="001C382D">
      <w:pPr>
        <w:pStyle w:val="TDC2"/>
        <w:tabs>
          <w:tab w:val="left" w:pos="960"/>
          <w:tab w:val="right" w:leader="dot" w:pos="8949"/>
        </w:tabs>
        <w:rPr>
          <w:noProof/>
          <w:kern w:val="2"/>
          <w:szCs w:val="24"/>
          <w:lang w:eastAsia="es-ES_tradnl"/>
          <w14:ligatures w14:val="standardContextual"/>
        </w:rPr>
      </w:pPr>
      <w:hyperlink w:anchor="_Toc162807717" w:history="1">
        <w:r w:rsidRPr="006A51C2">
          <w:rPr>
            <w:rStyle w:val="Hipervnculo"/>
            <w:noProof/>
          </w:rPr>
          <w:t>4.7.</w:t>
        </w:r>
        <w:r>
          <w:rPr>
            <w:noProof/>
            <w:kern w:val="2"/>
            <w:szCs w:val="24"/>
            <w:lang w:eastAsia="es-ES_tradnl"/>
            <w14:ligatures w14:val="standardContextual"/>
          </w:rPr>
          <w:tab/>
        </w:r>
        <w:r w:rsidRPr="006A51C2">
          <w:rPr>
            <w:rStyle w:val="Hipervnculo"/>
            <w:noProof/>
          </w:rPr>
          <w:t>Condicionantes y Limitaciones</w:t>
        </w:r>
        <w:r>
          <w:rPr>
            <w:noProof/>
            <w:webHidden/>
          </w:rPr>
          <w:tab/>
        </w:r>
        <w:r>
          <w:rPr>
            <w:noProof/>
            <w:webHidden/>
          </w:rPr>
          <w:fldChar w:fldCharType="begin"/>
        </w:r>
        <w:r>
          <w:rPr>
            <w:noProof/>
            <w:webHidden/>
          </w:rPr>
          <w:instrText xml:space="preserve"> PAGEREF _Toc162807717 \h </w:instrText>
        </w:r>
        <w:r>
          <w:rPr>
            <w:noProof/>
            <w:webHidden/>
          </w:rPr>
        </w:r>
        <w:r>
          <w:rPr>
            <w:noProof/>
            <w:webHidden/>
          </w:rPr>
          <w:fldChar w:fldCharType="separate"/>
        </w:r>
        <w:r>
          <w:rPr>
            <w:noProof/>
            <w:webHidden/>
          </w:rPr>
          <w:t>24</w:t>
        </w:r>
        <w:r>
          <w:rPr>
            <w:noProof/>
            <w:webHidden/>
          </w:rPr>
          <w:fldChar w:fldCharType="end"/>
        </w:r>
      </w:hyperlink>
    </w:p>
    <w:p w14:paraId="0EFBF32B" w14:textId="4875F143" w:rsidR="001C382D" w:rsidRDefault="001C382D">
      <w:pPr>
        <w:pStyle w:val="TDC3"/>
        <w:tabs>
          <w:tab w:val="left" w:pos="1440"/>
          <w:tab w:val="right" w:leader="dot" w:pos="8949"/>
        </w:tabs>
        <w:rPr>
          <w:rFonts w:cstheme="minorBidi"/>
          <w:noProof/>
          <w:kern w:val="2"/>
          <w:sz w:val="24"/>
          <w:szCs w:val="24"/>
          <w:lang w:eastAsia="es-ES_tradnl"/>
          <w14:ligatures w14:val="standardContextual"/>
        </w:rPr>
      </w:pPr>
      <w:hyperlink w:anchor="_Toc162807718" w:history="1">
        <w:r w:rsidRPr="006A51C2">
          <w:rPr>
            <w:rStyle w:val="Hipervnculo"/>
            <w:noProof/>
          </w:rPr>
          <w:t>4.7.1.</w:t>
        </w:r>
        <w:r>
          <w:rPr>
            <w:rFonts w:cstheme="minorBidi"/>
            <w:noProof/>
            <w:kern w:val="2"/>
            <w:sz w:val="24"/>
            <w:szCs w:val="24"/>
            <w:lang w:eastAsia="es-ES_tradnl"/>
            <w14:ligatures w14:val="standardContextual"/>
          </w:rPr>
          <w:tab/>
        </w:r>
        <w:r w:rsidRPr="006A51C2">
          <w:rPr>
            <w:rStyle w:val="Hipervnculo"/>
            <w:noProof/>
          </w:rPr>
          <w:t>Error con la API en iOS</w:t>
        </w:r>
        <w:r>
          <w:rPr>
            <w:noProof/>
            <w:webHidden/>
          </w:rPr>
          <w:tab/>
        </w:r>
        <w:r>
          <w:rPr>
            <w:noProof/>
            <w:webHidden/>
          </w:rPr>
          <w:fldChar w:fldCharType="begin"/>
        </w:r>
        <w:r>
          <w:rPr>
            <w:noProof/>
            <w:webHidden/>
          </w:rPr>
          <w:instrText xml:space="preserve"> PAGEREF _Toc162807718 \h </w:instrText>
        </w:r>
        <w:r>
          <w:rPr>
            <w:noProof/>
            <w:webHidden/>
          </w:rPr>
        </w:r>
        <w:r>
          <w:rPr>
            <w:noProof/>
            <w:webHidden/>
          </w:rPr>
          <w:fldChar w:fldCharType="separate"/>
        </w:r>
        <w:r>
          <w:rPr>
            <w:noProof/>
            <w:webHidden/>
          </w:rPr>
          <w:t>24</w:t>
        </w:r>
        <w:r>
          <w:rPr>
            <w:noProof/>
            <w:webHidden/>
          </w:rPr>
          <w:fldChar w:fldCharType="end"/>
        </w:r>
      </w:hyperlink>
    </w:p>
    <w:p w14:paraId="72AC78C2" w14:textId="7ADCC66C" w:rsidR="001C382D" w:rsidRDefault="001C382D">
      <w:pPr>
        <w:pStyle w:val="TDC1"/>
        <w:rPr>
          <w:rFonts w:asciiTheme="minorHAnsi" w:eastAsiaTheme="minorEastAsia" w:hAnsiTheme="minorHAnsi" w:cstheme="minorBidi"/>
          <w:b w:val="0"/>
          <w:color w:val="auto"/>
          <w:kern w:val="2"/>
          <w:sz w:val="24"/>
          <w:szCs w:val="24"/>
          <w:lang w:eastAsia="es-ES_tradnl"/>
          <w14:ligatures w14:val="standardContextual"/>
        </w:rPr>
      </w:pPr>
      <w:hyperlink w:anchor="_Toc162807719" w:history="1">
        <w:r w:rsidRPr="006A51C2">
          <w:rPr>
            <w:rStyle w:val="Hipervnculo"/>
          </w:rPr>
          <w:t>5.</w:t>
        </w:r>
        <w:r>
          <w:rPr>
            <w:rFonts w:asciiTheme="minorHAnsi" w:eastAsiaTheme="minorEastAsia" w:hAnsiTheme="minorHAnsi" w:cstheme="minorBidi"/>
            <w:b w:val="0"/>
            <w:color w:val="auto"/>
            <w:kern w:val="2"/>
            <w:sz w:val="24"/>
            <w:szCs w:val="24"/>
            <w:lang w:eastAsia="es-ES_tradnl"/>
            <w14:ligatures w14:val="standardContextual"/>
          </w:rPr>
          <w:tab/>
        </w:r>
        <w:r w:rsidRPr="006A51C2">
          <w:rPr>
            <w:rStyle w:val="Hipervnculo"/>
          </w:rPr>
          <w:t>Desarrollo de la Solución Técnica</w:t>
        </w:r>
        <w:r>
          <w:rPr>
            <w:webHidden/>
          </w:rPr>
          <w:tab/>
        </w:r>
        <w:r>
          <w:rPr>
            <w:webHidden/>
          </w:rPr>
          <w:fldChar w:fldCharType="begin"/>
        </w:r>
        <w:r>
          <w:rPr>
            <w:webHidden/>
          </w:rPr>
          <w:instrText xml:space="preserve"> PAGEREF _Toc162807719 \h </w:instrText>
        </w:r>
        <w:r>
          <w:rPr>
            <w:webHidden/>
          </w:rPr>
        </w:r>
        <w:r>
          <w:rPr>
            <w:webHidden/>
          </w:rPr>
          <w:fldChar w:fldCharType="separate"/>
        </w:r>
        <w:r>
          <w:rPr>
            <w:webHidden/>
          </w:rPr>
          <w:t>25</w:t>
        </w:r>
        <w:r>
          <w:rPr>
            <w:webHidden/>
          </w:rPr>
          <w:fldChar w:fldCharType="end"/>
        </w:r>
      </w:hyperlink>
    </w:p>
    <w:p w14:paraId="5DA196E5" w14:textId="4DFD04F1" w:rsidR="001C382D" w:rsidRDefault="001C382D">
      <w:pPr>
        <w:pStyle w:val="TDC2"/>
        <w:tabs>
          <w:tab w:val="left" w:pos="960"/>
          <w:tab w:val="right" w:leader="dot" w:pos="8949"/>
        </w:tabs>
        <w:rPr>
          <w:noProof/>
          <w:kern w:val="2"/>
          <w:szCs w:val="24"/>
          <w:lang w:eastAsia="es-ES_tradnl"/>
          <w14:ligatures w14:val="standardContextual"/>
        </w:rPr>
      </w:pPr>
      <w:hyperlink w:anchor="_Toc162807720" w:history="1">
        <w:r w:rsidRPr="006A51C2">
          <w:rPr>
            <w:rStyle w:val="Hipervnculo"/>
            <w:noProof/>
          </w:rPr>
          <w:t>5.1.</w:t>
        </w:r>
        <w:r>
          <w:rPr>
            <w:noProof/>
            <w:kern w:val="2"/>
            <w:szCs w:val="24"/>
            <w:lang w:eastAsia="es-ES_tradnl"/>
            <w14:ligatures w14:val="standardContextual"/>
          </w:rPr>
          <w:tab/>
        </w:r>
        <w:r w:rsidRPr="006A51C2">
          <w:rPr>
            <w:rStyle w:val="Hipervnculo"/>
            <w:noProof/>
          </w:rPr>
          <w:t>PT1 - Análisis de Requisitos</w:t>
        </w:r>
        <w:r>
          <w:rPr>
            <w:noProof/>
            <w:webHidden/>
          </w:rPr>
          <w:tab/>
        </w:r>
        <w:r>
          <w:rPr>
            <w:noProof/>
            <w:webHidden/>
          </w:rPr>
          <w:fldChar w:fldCharType="begin"/>
        </w:r>
        <w:r>
          <w:rPr>
            <w:noProof/>
            <w:webHidden/>
          </w:rPr>
          <w:instrText xml:space="preserve"> PAGEREF _Toc162807720 \h </w:instrText>
        </w:r>
        <w:r>
          <w:rPr>
            <w:noProof/>
            <w:webHidden/>
          </w:rPr>
        </w:r>
        <w:r>
          <w:rPr>
            <w:noProof/>
            <w:webHidden/>
          </w:rPr>
          <w:fldChar w:fldCharType="separate"/>
        </w:r>
        <w:r>
          <w:rPr>
            <w:noProof/>
            <w:webHidden/>
          </w:rPr>
          <w:t>25</w:t>
        </w:r>
        <w:r>
          <w:rPr>
            <w:noProof/>
            <w:webHidden/>
          </w:rPr>
          <w:fldChar w:fldCharType="end"/>
        </w:r>
      </w:hyperlink>
    </w:p>
    <w:p w14:paraId="1B26C91A" w14:textId="71E7D795" w:rsidR="001C382D" w:rsidRDefault="001C382D">
      <w:pPr>
        <w:pStyle w:val="TDC2"/>
        <w:tabs>
          <w:tab w:val="left" w:pos="960"/>
          <w:tab w:val="right" w:leader="dot" w:pos="8949"/>
        </w:tabs>
        <w:rPr>
          <w:noProof/>
          <w:kern w:val="2"/>
          <w:szCs w:val="24"/>
          <w:lang w:eastAsia="es-ES_tradnl"/>
          <w14:ligatures w14:val="standardContextual"/>
        </w:rPr>
      </w:pPr>
      <w:hyperlink w:anchor="_Toc162807721" w:history="1">
        <w:r w:rsidRPr="006A51C2">
          <w:rPr>
            <w:rStyle w:val="Hipervnculo"/>
            <w:noProof/>
          </w:rPr>
          <w:t>5.2.</w:t>
        </w:r>
        <w:r>
          <w:rPr>
            <w:noProof/>
            <w:kern w:val="2"/>
            <w:szCs w:val="24"/>
            <w:lang w:eastAsia="es-ES_tradnl"/>
            <w14:ligatures w14:val="standardContextual"/>
          </w:rPr>
          <w:tab/>
        </w:r>
        <w:r w:rsidRPr="006A51C2">
          <w:rPr>
            <w:rStyle w:val="Hipervnculo"/>
            <w:noProof/>
          </w:rPr>
          <w:t>PT2 - Diseño de Interfaz de Usuario</w:t>
        </w:r>
        <w:r>
          <w:rPr>
            <w:noProof/>
            <w:webHidden/>
          </w:rPr>
          <w:tab/>
        </w:r>
        <w:r>
          <w:rPr>
            <w:noProof/>
            <w:webHidden/>
          </w:rPr>
          <w:fldChar w:fldCharType="begin"/>
        </w:r>
        <w:r>
          <w:rPr>
            <w:noProof/>
            <w:webHidden/>
          </w:rPr>
          <w:instrText xml:space="preserve"> PAGEREF _Toc162807721 \h </w:instrText>
        </w:r>
        <w:r>
          <w:rPr>
            <w:noProof/>
            <w:webHidden/>
          </w:rPr>
        </w:r>
        <w:r>
          <w:rPr>
            <w:noProof/>
            <w:webHidden/>
          </w:rPr>
          <w:fldChar w:fldCharType="separate"/>
        </w:r>
        <w:r>
          <w:rPr>
            <w:noProof/>
            <w:webHidden/>
          </w:rPr>
          <w:t>30</w:t>
        </w:r>
        <w:r>
          <w:rPr>
            <w:noProof/>
            <w:webHidden/>
          </w:rPr>
          <w:fldChar w:fldCharType="end"/>
        </w:r>
      </w:hyperlink>
    </w:p>
    <w:p w14:paraId="39FDB23A" w14:textId="7300C47D" w:rsidR="001C382D" w:rsidRDefault="001C382D">
      <w:pPr>
        <w:pStyle w:val="TDC2"/>
        <w:tabs>
          <w:tab w:val="left" w:pos="960"/>
          <w:tab w:val="right" w:leader="dot" w:pos="8949"/>
        </w:tabs>
        <w:rPr>
          <w:noProof/>
          <w:kern w:val="2"/>
          <w:szCs w:val="24"/>
          <w:lang w:eastAsia="es-ES_tradnl"/>
          <w14:ligatures w14:val="standardContextual"/>
        </w:rPr>
      </w:pPr>
      <w:hyperlink w:anchor="_Toc162807722" w:history="1">
        <w:r w:rsidRPr="006A51C2">
          <w:rPr>
            <w:rStyle w:val="Hipervnculo"/>
            <w:noProof/>
          </w:rPr>
          <w:t>5.3.</w:t>
        </w:r>
        <w:r>
          <w:rPr>
            <w:noProof/>
            <w:kern w:val="2"/>
            <w:szCs w:val="24"/>
            <w:lang w:eastAsia="es-ES_tradnl"/>
            <w14:ligatures w14:val="standardContextual"/>
          </w:rPr>
          <w:tab/>
        </w:r>
        <w:r w:rsidRPr="006A51C2">
          <w:rPr>
            <w:rStyle w:val="Hipervnculo"/>
            <w:noProof/>
          </w:rPr>
          <w:t>PT3.1 - Configuración del Entorno del Servidor</w:t>
        </w:r>
        <w:r>
          <w:rPr>
            <w:noProof/>
            <w:webHidden/>
          </w:rPr>
          <w:tab/>
        </w:r>
        <w:r>
          <w:rPr>
            <w:noProof/>
            <w:webHidden/>
          </w:rPr>
          <w:fldChar w:fldCharType="begin"/>
        </w:r>
        <w:r>
          <w:rPr>
            <w:noProof/>
            <w:webHidden/>
          </w:rPr>
          <w:instrText xml:space="preserve"> PAGEREF _Toc162807722 \h </w:instrText>
        </w:r>
        <w:r>
          <w:rPr>
            <w:noProof/>
            <w:webHidden/>
          </w:rPr>
        </w:r>
        <w:r>
          <w:rPr>
            <w:noProof/>
            <w:webHidden/>
          </w:rPr>
          <w:fldChar w:fldCharType="separate"/>
        </w:r>
        <w:r>
          <w:rPr>
            <w:noProof/>
            <w:webHidden/>
          </w:rPr>
          <w:t>31</w:t>
        </w:r>
        <w:r>
          <w:rPr>
            <w:noProof/>
            <w:webHidden/>
          </w:rPr>
          <w:fldChar w:fldCharType="end"/>
        </w:r>
      </w:hyperlink>
    </w:p>
    <w:p w14:paraId="54AB355C" w14:textId="4FAEF37D" w:rsidR="001C382D" w:rsidRDefault="001C382D">
      <w:pPr>
        <w:pStyle w:val="TDC3"/>
        <w:tabs>
          <w:tab w:val="left" w:pos="1440"/>
          <w:tab w:val="right" w:leader="dot" w:pos="8949"/>
        </w:tabs>
        <w:rPr>
          <w:rFonts w:cstheme="minorBidi"/>
          <w:noProof/>
          <w:kern w:val="2"/>
          <w:sz w:val="24"/>
          <w:szCs w:val="24"/>
          <w:lang w:eastAsia="es-ES_tradnl"/>
          <w14:ligatures w14:val="standardContextual"/>
        </w:rPr>
      </w:pPr>
      <w:hyperlink w:anchor="_Toc162807723" w:history="1">
        <w:r w:rsidRPr="006A51C2">
          <w:rPr>
            <w:rStyle w:val="Hipervnculo"/>
            <w:noProof/>
          </w:rPr>
          <w:t>5.3.1.</w:t>
        </w:r>
        <w:r>
          <w:rPr>
            <w:rFonts w:cstheme="minorBidi"/>
            <w:noProof/>
            <w:kern w:val="2"/>
            <w:sz w:val="24"/>
            <w:szCs w:val="24"/>
            <w:lang w:eastAsia="es-ES_tradnl"/>
            <w14:ligatures w14:val="standardContextual"/>
          </w:rPr>
          <w:tab/>
        </w:r>
        <w:r w:rsidRPr="006A51C2">
          <w:rPr>
            <w:rStyle w:val="Hipervnculo"/>
            <w:noProof/>
          </w:rPr>
          <w:t>MariaDB</w:t>
        </w:r>
        <w:r>
          <w:rPr>
            <w:noProof/>
            <w:webHidden/>
          </w:rPr>
          <w:tab/>
        </w:r>
        <w:r>
          <w:rPr>
            <w:noProof/>
            <w:webHidden/>
          </w:rPr>
          <w:fldChar w:fldCharType="begin"/>
        </w:r>
        <w:r>
          <w:rPr>
            <w:noProof/>
            <w:webHidden/>
          </w:rPr>
          <w:instrText xml:space="preserve"> PAGEREF _Toc162807723 \h </w:instrText>
        </w:r>
        <w:r>
          <w:rPr>
            <w:noProof/>
            <w:webHidden/>
          </w:rPr>
        </w:r>
        <w:r>
          <w:rPr>
            <w:noProof/>
            <w:webHidden/>
          </w:rPr>
          <w:fldChar w:fldCharType="separate"/>
        </w:r>
        <w:r>
          <w:rPr>
            <w:noProof/>
            <w:webHidden/>
          </w:rPr>
          <w:t>32</w:t>
        </w:r>
        <w:r>
          <w:rPr>
            <w:noProof/>
            <w:webHidden/>
          </w:rPr>
          <w:fldChar w:fldCharType="end"/>
        </w:r>
      </w:hyperlink>
    </w:p>
    <w:p w14:paraId="472ADF8A" w14:textId="5BFE4EF2" w:rsidR="001C382D" w:rsidRDefault="001C382D">
      <w:pPr>
        <w:pStyle w:val="TDC3"/>
        <w:tabs>
          <w:tab w:val="left" w:pos="1440"/>
          <w:tab w:val="right" w:leader="dot" w:pos="8949"/>
        </w:tabs>
        <w:rPr>
          <w:rFonts w:cstheme="minorBidi"/>
          <w:noProof/>
          <w:kern w:val="2"/>
          <w:sz w:val="24"/>
          <w:szCs w:val="24"/>
          <w:lang w:eastAsia="es-ES_tradnl"/>
          <w14:ligatures w14:val="standardContextual"/>
        </w:rPr>
      </w:pPr>
      <w:hyperlink w:anchor="_Toc162807724" w:history="1">
        <w:r w:rsidRPr="006A51C2">
          <w:rPr>
            <w:rStyle w:val="Hipervnculo"/>
            <w:noProof/>
          </w:rPr>
          <w:t>5.3.2.</w:t>
        </w:r>
        <w:r>
          <w:rPr>
            <w:rFonts w:cstheme="minorBidi"/>
            <w:noProof/>
            <w:kern w:val="2"/>
            <w:sz w:val="24"/>
            <w:szCs w:val="24"/>
            <w:lang w:eastAsia="es-ES_tradnl"/>
            <w14:ligatures w14:val="standardContextual"/>
          </w:rPr>
          <w:tab/>
        </w:r>
        <w:r w:rsidRPr="006A51C2">
          <w:rPr>
            <w:rStyle w:val="Hipervnculo"/>
            <w:noProof/>
          </w:rPr>
          <w:t>PhpMyAdmin</w:t>
        </w:r>
        <w:r>
          <w:rPr>
            <w:noProof/>
            <w:webHidden/>
          </w:rPr>
          <w:tab/>
        </w:r>
        <w:r>
          <w:rPr>
            <w:noProof/>
            <w:webHidden/>
          </w:rPr>
          <w:fldChar w:fldCharType="begin"/>
        </w:r>
        <w:r>
          <w:rPr>
            <w:noProof/>
            <w:webHidden/>
          </w:rPr>
          <w:instrText xml:space="preserve"> PAGEREF _Toc162807724 \h </w:instrText>
        </w:r>
        <w:r>
          <w:rPr>
            <w:noProof/>
            <w:webHidden/>
          </w:rPr>
        </w:r>
        <w:r>
          <w:rPr>
            <w:noProof/>
            <w:webHidden/>
          </w:rPr>
          <w:fldChar w:fldCharType="separate"/>
        </w:r>
        <w:r>
          <w:rPr>
            <w:noProof/>
            <w:webHidden/>
          </w:rPr>
          <w:t>33</w:t>
        </w:r>
        <w:r>
          <w:rPr>
            <w:noProof/>
            <w:webHidden/>
          </w:rPr>
          <w:fldChar w:fldCharType="end"/>
        </w:r>
      </w:hyperlink>
    </w:p>
    <w:p w14:paraId="52CE9829" w14:textId="701D4281" w:rsidR="001C382D" w:rsidRDefault="001C382D">
      <w:pPr>
        <w:pStyle w:val="TDC3"/>
        <w:tabs>
          <w:tab w:val="left" w:pos="1440"/>
          <w:tab w:val="right" w:leader="dot" w:pos="8949"/>
        </w:tabs>
        <w:rPr>
          <w:rFonts w:cstheme="minorBidi"/>
          <w:noProof/>
          <w:kern w:val="2"/>
          <w:sz w:val="24"/>
          <w:szCs w:val="24"/>
          <w:lang w:eastAsia="es-ES_tradnl"/>
          <w14:ligatures w14:val="standardContextual"/>
        </w:rPr>
      </w:pPr>
      <w:hyperlink w:anchor="_Toc162807725" w:history="1">
        <w:r w:rsidRPr="006A51C2">
          <w:rPr>
            <w:rStyle w:val="Hipervnculo"/>
            <w:noProof/>
          </w:rPr>
          <w:t>5.3.3.</w:t>
        </w:r>
        <w:r>
          <w:rPr>
            <w:rFonts w:cstheme="minorBidi"/>
            <w:noProof/>
            <w:kern w:val="2"/>
            <w:sz w:val="24"/>
            <w:szCs w:val="24"/>
            <w:lang w:eastAsia="es-ES_tradnl"/>
            <w14:ligatures w14:val="standardContextual"/>
          </w:rPr>
          <w:tab/>
        </w:r>
        <w:r w:rsidRPr="006A51C2">
          <w:rPr>
            <w:rStyle w:val="Hipervnculo"/>
            <w:noProof/>
          </w:rPr>
          <w:t>Tfg_Backend</w:t>
        </w:r>
        <w:r>
          <w:rPr>
            <w:noProof/>
            <w:webHidden/>
          </w:rPr>
          <w:tab/>
        </w:r>
        <w:r>
          <w:rPr>
            <w:noProof/>
            <w:webHidden/>
          </w:rPr>
          <w:fldChar w:fldCharType="begin"/>
        </w:r>
        <w:r>
          <w:rPr>
            <w:noProof/>
            <w:webHidden/>
          </w:rPr>
          <w:instrText xml:space="preserve"> PAGEREF _Toc162807725 \h </w:instrText>
        </w:r>
        <w:r>
          <w:rPr>
            <w:noProof/>
            <w:webHidden/>
          </w:rPr>
        </w:r>
        <w:r>
          <w:rPr>
            <w:noProof/>
            <w:webHidden/>
          </w:rPr>
          <w:fldChar w:fldCharType="separate"/>
        </w:r>
        <w:r>
          <w:rPr>
            <w:noProof/>
            <w:webHidden/>
          </w:rPr>
          <w:t>33</w:t>
        </w:r>
        <w:r>
          <w:rPr>
            <w:noProof/>
            <w:webHidden/>
          </w:rPr>
          <w:fldChar w:fldCharType="end"/>
        </w:r>
      </w:hyperlink>
    </w:p>
    <w:p w14:paraId="5AB02D5E" w14:textId="2AED4164" w:rsidR="001C382D" w:rsidRDefault="001C382D">
      <w:pPr>
        <w:pStyle w:val="TDC3"/>
        <w:tabs>
          <w:tab w:val="left" w:pos="1440"/>
          <w:tab w:val="right" w:leader="dot" w:pos="8949"/>
        </w:tabs>
        <w:rPr>
          <w:rFonts w:cstheme="minorBidi"/>
          <w:noProof/>
          <w:kern w:val="2"/>
          <w:sz w:val="24"/>
          <w:szCs w:val="24"/>
          <w:lang w:eastAsia="es-ES_tradnl"/>
          <w14:ligatures w14:val="standardContextual"/>
        </w:rPr>
      </w:pPr>
      <w:hyperlink w:anchor="_Toc162807726" w:history="1">
        <w:r w:rsidRPr="006A51C2">
          <w:rPr>
            <w:rStyle w:val="Hipervnculo"/>
            <w:noProof/>
          </w:rPr>
          <w:t>5.3.4.</w:t>
        </w:r>
        <w:r>
          <w:rPr>
            <w:rFonts w:cstheme="minorBidi"/>
            <w:noProof/>
            <w:kern w:val="2"/>
            <w:sz w:val="24"/>
            <w:szCs w:val="24"/>
            <w:lang w:eastAsia="es-ES_tradnl"/>
            <w14:ligatures w14:val="standardContextual"/>
          </w:rPr>
          <w:tab/>
        </w:r>
        <w:r w:rsidRPr="006A51C2">
          <w:rPr>
            <w:rStyle w:val="Hipervnculo"/>
            <w:noProof/>
          </w:rPr>
          <w:t>Cloudflare</w:t>
        </w:r>
        <w:r>
          <w:rPr>
            <w:noProof/>
            <w:webHidden/>
          </w:rPr>
          <w:tab/>
        </w:r>
        <w:r>
          <w:rPr>
            <w:noProof/>
            <w:webHidden/>
          </w:rPr>
          <w:fldChar w:fldCharType="begin"/>
        </w:r>
        <w:r>
          <w:rPr>
            <w:noProof/>
            <w:webHidden/>
          </w:rPr>
          <w:instrText xml:space="preserve"> PAGEREF _Toc162807726 \h </w:instrText>
        </w:r>
        <w:r>
          <w:rPr>
            <w:noProof/>
            <w:webHidden/>
          </w:rPr>
        </w:r>
        <w:r>
          <w:rPr>
            <w:noProof/>
            <w:webHidden/>
          </w:rPr>
          <w:fldChar w:fldCharType="separate"/>
        </w:r>
        <w:r>
          <w:rPr>
            <w:noProof/>
            <w:webHidden/>
          </w:rPr>
          <w:t>34</w:t>
        </w:r>
        <w:r>
          <w:rPr>
            <w:noProof/>
            <w:webHidden/>
          </w:rPr>
          <w:fldChar w:fldCharType="end"/>
        </w:r>
      </w:hyperlink>
    </w:p>
    <w:p w14:paraId="33C94C23" w14:textId="663DFC29" w:rsidR="001C382D" w:rsidRDefault="001C382D">
      <w:pPr>
        <w:pStyle w:val="TDC3"/>
        <w:tabs>
          <w:tab w:val="left" w:pos="1440"/>
          <w:tab w:val="right" w:leader="dot" w:pos="8949"/>
        </w:tabs>
        <w:rPr>
          <w:rFonts w:cstheme="minorBidi"/>
          <w:noProof/>
          <w:kern w:val="2"/>
          <w:sz w:val="24"/>
          <w:szCs w:val="24"/>
          <w:lang w:eastAsia="es-ES_tradnl"/>
          <w14:ligatures w14:val="standardContextual"/>
        </w:rPr>
      </w:pPr>
      <w:hyperlink w:anchor="_Toc162807727" w:history="1">
        <w:r w:rsidRPr="006A51C2">
          <w:rPr>
            <w:rStyle w:val="Hipervnculo"/>
            <w:noProof/>
          </w:rPr>
          <w:t>5.3.5.</w:t>
        </w:r>
        <w:r>
          <w:rPr>
            <w:rFonts w:cstheme="minorBidi"/>
            <w:noProof/>
            <w:kern w:val="2"/>
            <w:sz w:val="24"/>
            <w:szCs w:val="24"/>
            <w:lang w:eastAsia="es-ES_tradnl"/>
            <w14:ligatures w14:val="standardContextual"/>
          </w:rPr>
          <w:tab/>
        </w:r>
        <w:r w:rsidRPr="006A51C2">
          <w:rPr>
            <w:rStyle w:val="Hipervnculo"/>
            <w:noProof/>
          </w:rPr>
          <w:t>Traefik</w:t>
        </w:r>
        <w:r>
          <w:rPr>
            <w:noProof/>
            <w:webHidden/>
          </w:rPr>
          <w:tab/>
        </w:r>
        <w:r>
          <w:rPr>
            <w:noProof/>
            <w:webHidden/>
          </w:rPr>
          <w:fldChar w:fldCharType="begin"/>
        </w:r>
        <w:r>
          <w:rPr>
            <w:noProof/>
            <w:webHidden/>
          </w:rPr>
          <w:instrText xml:space="preserve"> PAGEREF _Toc162807727 \h </w:instrText>
        </w:r>
        <w:r>
          <w:rPr>
            <w:noProof/>
            <w:webHidden/>
          </w:rPr>
        </w:r>
        <w:r>
          <w:rPr>
            <w:noProof/>
            <w:webHidden/>
          </w:rPr>
          <w:fldChar w:fldCharType="separate"/>
        </w:r>
        <w:r>
          <w:rPr>
            <w:noProof/>
            <w:webHidden/>
          </w:rPr>
          <w:t>34</w:t>
        </w:r>
        <w:r>
          <w:rPr>
            <w:noProof/>
            <w:webHidden/>
          </w:rPr>
          <w:fldChar w:fldCharType="end"/>
        </w:r>
      </w:hyperlink>
    </w:p>
    <w:p w14:paraId="4C7A9E26" w14:textId="642B74FD" w:rsidR="001C382D" w:rsidRDefault="001C382D">
      <w:pPr>
        <w:pStyle w:val="TDC3"/>
        <w:tabs>
          <w:tab w:val="left" w:pos="1440"/>
          <w:tab w:val="right" w:leader="dot" w:pos="8949"/>
        </w:tabs>
        <w:rPr>
          <w:rFonts w:cstheme="minorBidi"/>
          <w:noProof/>
          <w:kern w:val="2"/>
          <w:sz w:val="24"/>
          <w:szCs w:val="24"/>
          <w:lang w:eastAsia="es-ES_tradnl"/>
          <w14:ligatures w14:val="standardContextual"/>
        </w:rPr>
      </w:pPr>
      <w:hyperlink w:anchor="_Toc162807728" w:history="1">
        <w:r w:rsidRPr="006A51C2">
          <w:rPr>
            <w:rStyle w:val="Hipervnculo"/>
            <w:noProof/>
          </w:rPr>
          <w:t>5.3.6.</w:t>
        </w:r>
        <w:r>
          <w:rPr>
            <w:rFonts w:cstheme="minorBidi"/>
            <w:noProof/>
            <w:kern w:val="2"/>
            <w:sz w:val="24"/>
            <w:szCs w:val="24"/>
            <w:lang w:eastAsia="es-ES_tradnl"/>
            <w14:ligatures w14:val="standardContextual"/>
          </w:rPr>
          <w:tab/>
        </w:r>
        <w:r w:rsidRPr="006A51C2">
          <w:rPr>
            <w:rStyle w:val="Hipervnculo"/>
            <w:noProof/>
          </w:rPr>
          <w:t>Portainer</w:t>
        </w:r>
        <w:r>
          <w:rPr>
            <w:noProof/>
            <w:webHidden/>
          </w:rPr>
          <w:tab/>
        </w:r>
        <w:r>
          <w:rPr>
            <w:noProof/>
            <w:webHidden/>
          </w:rPr>
          <w:fldChar w:fldCharType="begin"/>
        </w:r>
        <w:r>
          <w:rPr>
            <w:noProof/>
            <w:webHidden/>
          </w:rPr>
          <w:instrText xml:space="preserve"> PAGEREF _Toc162807728 \h </w:instrText>
        </w:r>
        <w:r>
          <w:rPr>
            <w:noProof/>
            <w:webHidden/>
          </w:rPr>
        </w:r>
        <w:r>
          <w:rPr>
            <w:noProof/>
            <w:webHidden/>
          </w:rPr>
          <w:fldChar w:fldCharType="separate"/>
        </w:r>
        <w:r>
          <w:rPr>
            <w:noProof/>
            <w:webHidden/>
          </w:rPr>
          <w:t>34</w:t>
        </w:r>
        <w:r>
          <w:rPr>
            <w:noProof/>
            <w:webHidden/>
          </w:rPr>
          <w:fldChar w:fldCharType="end"/>
        </w:r>
      </w:hyperlink>
    </w:p>
    <w:p w14:paraId="171203EE" w14:textId="45834628" w:rsidR="001C382D" w:rsidRDefault="001C382D">
      <w:pPr>
        <w:pStyle w:val="TDC2"/>
        <w:tabs>
          <w:tab w:val="left" w:pos="960"/>
          <w:tab w:val="right" w:leader="dot" w:pos="8949"/>
        </w:tabs>
        <w:rPr>
          <w:noProof/>
          <w:kern w:val="2"/>
          <w:szCs w:val="24"/>
          <w:lang w:eastAsia="es-ES_tradnl"/>
          <w14:ligatures w14:val="standardContextual"/>
        </w:rPr>
      </w:pPr>
      <w:hyperlink w:anchor="_Toc162807729" w:history="1">
        <w:r w:rsidRPr="006A51C2">
          <w:rPr>
            <w:rStyle w:val="Hipervnculo"/>
            <w:noProof/>
          </w:rPr>
          <w:t>5.4.</w:t>
        </w:r>
        <w:r>
          <w:rPr>
            <w:noProof/>
            <w:kern w:val="2"/>
            <w:szCs w:val="24"/>
            <w:lang w:eastAsia="es-ES_tradnl"/>
            <w14:ligatures w14:val="standardContextual"/>
          </w:rPr>
          <w:tab/>
        </w:r>
        <w:r w:rsidRPr="006A51C2">
          <w:rPr>
            <w:rStyle w:val="Hipervnculo"/>
            <w:noProof/>
          </w:rPr>
          <w:t>PT3.2 - Implementación de la Base de Datos</w:t>
        </w:r>
        <w:r>
          <w:rPr>
            <w:noProof/>
            <w:webHidden/>
          </w:rPr>
          <w:tab/>
        </w:r>
        <w:r>
          <w:rPr>
            <w:noProof/>
            <w:webHidden/>
          </w:rPr>
          <w:fldChar w:fldCharType="begin"/>
        </w:r>
        <w:r>
          <w:rPr>
            <w:noProof/>
            <w:webHidden/>
          </w:rPr>
          <w:instrText xml:space="preserve"> PAGEREF _Toc162807729 \h </w:instrText>
        </w:r>
        <w:r>
          <w:rPr>
            <w:noProof/>
            <w:webHidden/>
          </w:rPr>
        </w:r>
        <w:r>
          <w:rPr>
            <w:noProof/>
            <w:webHidden/>
          </w:rPr>
          <w:fldChar w:fldCharType="separate"/>
        </w:r>
        <w:r>
          <w:rPr>
            <w:noProof/>
            <w:webHidden/>
          </w:rPr>
          <w:t>34</w:t>
        </w:r>
        <w:r>
          <w:rPr>
            <w:noProof/>
            <w:webHidden/>
          </w:rPr>
          <w:fldChar w:fldCharType="end"/>
        </w:r>
      </w:hyperlink>
    </w:p>
    <w:p w14:paraId="292D790F" w14:textId="1A879484" w:rsidR="001C382D" w:rsidRDefault="001C382D">
      <w:pPr>
        <w:pStyle w:val="TDC2"/>
        <w:tabs>
          <w:tab w:val="left" w:pos="960"/>
          <w:tab w:val="right" w:leader="dot" w:pos="8949"/>
        </w:tabs>
        <w:rPr>
          <w:noProof/>
          <w:kern w:val="2"/>
          <w:szCs w:val="24"/>
          <w:lang w:eastAsia="es-ES_tradnl"/>
          <w14:ligatures w14:val="standardContextual"/>
        </w:rPr>
      </w:pPr>
      <w:hyperlink w:anchor="_Toc162807730" w:history="1">
        <w:r w:rsidRPr="006A51C2">
          <w:rPr>
            <w:rStyle w:val="Hipervnculo"/>
            <w:noProof/>
          </w:rPr>
          <w:t>5.5.</w:t>
        </w:r>
        <w:r>
          <w:rPr>
            <w:noProof/>
            <w:kern w:val="2"/>
            <w:szCs w:val="24"/>
            <w:lang w:eastAsia="es-ES_tradnl"/>
            <w14:ligatures w14:val="standardContextual"/>
          </w:rPr>
          <w:tab/>
        </w:r>
        <w:r w:rsidRPr="006A51C2">
          <w:rPr>
            <w:rStyle w:val="Hipervnculo"/>
            <w:noProof/>
          </w:rPr>
          <w:t>PT3.3 - Desarrollo de API</w:t>
        </w:r>
        <w:r>
          <w:rPr>
            <w:noProof/>
            <w:webHidden/>
          </w:rPr>
          <w:tab/>
        </w:r>
        <w:r>
          <w:rPr>
            <w:noProof/>
            <w:webHidden/>
          </w:rPr>
          <w:fldChar w:fldCharType="begin"/>
        </w:r>
        <w:r>
          <w:rPr>
            <w:noProof/>
            <w:webHidden/>
          </w:rPr>
          <w:instrText xml:space="preserve"> PAGEREF _Toc162807730 \h </w:instrText>
        </w:r>
        <w:r>
          <w:rPr>
            <w:noProof/>
            <w:webHidden/>
          </w:rPr>
        </w:r>
        <w:r>
          <w:rPr>
            <w:noProof/>
            <w:webHidden/>
          </w:rPr>
          <w:fldChar w:fldCharType="separate"/>
        </w:r>
        <w:r>
          <w:rPr>
            <w:noProof/>
            <w:webHidden/>
          </w:rPr>
          <w:t>37</w:t>
        </w:r>
        <w:r>
          <w:rPr>
            <w:noProof/>
            <w:webHidden/>
          </w:rPr>
          <w:fldChar w:fldCharType="end"/>
        </w:r>
      </w:hyperlink>
    </w:p>
    <w:p w14:paraId="508A05BF" w14:textId="0151A772" w:rsidR="001C382D" w:rsidRDefault="001C382D">
      <w:pPr>
        <w:pStyle w:val="TDC3"/>
        <w:tabs>
          <w:tab w:val="left" w:pos="1440"/>
          <w:tab w:val="right" w:leader="dot" w:pos="8949"/>
        </w:tabs>
        <w:rPr>
          <w:rFonts w:cstheme="minorBidi"/>
          <w:noProof/>
          <w:kern w:val="2"/>
          <w:sz w:val="24"/>
          <w:szCs w:val="24"/>
          <w:lang w:eastAsia="es-ES_tradnl"/>
          <w14:ligatures w14:val="standardContextual"/>
        </w:rPr>
      </w:pPr>
      <w:hyperlink w:anchor="_Toc162807731" w:history="1">
        <w:r w:rsidRPr="006A51C2">
          <w:rPr>
            <w:rStyle w:val="Hipervnculo"/>
            <w:noProof/>
          </w:rPr>
          <w:t>5.5.1.</w:t>
        </w:r>
        <w:r>
          <w:rPr>
            <w:rFonts w:cstheme="minorBidi"/>
            <w:noProof/>
            <w:kern w:val="2"/>
            <w:sz w:val="24"/>
            <w:szCs w:val="24"/>
            <w:lang w:eastAsia="es-ES_tradnl"/>
            <w14:ligatures w14:val="standardContextual"/>
          </w:rPr>
          <w:tab/>
        </w:r>
        <w:r w:rsidRPr="006A51C2">
          <w:rPr>
            <w:rStyle w:val="Hipervnculo"/>
            <w:noProof/>
          </w:rPr>
          <w:t>GET</w:t>
        </w:r>
        <w:r>
          <w:rPr>
            <w:noProof/>
            <w:webHidden/>
          </w:rPr>
          <w:tab/>
        </w:r>
        <w:r>
          <w:rPr>
            <w:noProof/>
            <w:webHidden/>
          </w:rPr>
          <w:fldChar w:fldCharType="begin"/>
        </w:r>
        <w:r>
          <w:rPr>
            <w:noProof/>
            <w:webHidden/>
          </w:rPr>
          <w:instrText xml:space="preserve"> PAGEREF _Toc162807731 \h </w:instrText>
        </w:r>
        <w:r>
          <w:rPr>
            <w:noProof/>
            <w:webHidden/>
          </w:rPr>
        </w:r>
        <w:r>
          <w:rPr>
            <w:noProof/>
            <w:webHidden/>
          </w:rPr>
          <w:fldChar w:fldCharType="separate"/>
        </w:r>
        <w:r>
          <w:rPr>
            <w:noProof/>
            <w:webHidden/>
          </w:rPr>
          <w:t>38</w:t>
        </w:r>
        <w:r>
          <w:rPr>
            <w:noProof/>
            <w:webHidden/>
          </w:rPr>
          <w:fldChar w:fldCharType="end"/>
        </w:r>
      </w:hyperlink>
    </w:p>
    <w:p w14:paraId="5A0B4D4C" w14:textId="232AE947" w:rsidR="001C382D" w:rsidRDefault="001C382D">
      <w:pPr>
        <w:pStyle w:val="TDC3"/>
        <w:tabs>
          <w:tab w:val="left" w:pos="1440"/>
          <w:tab w:val="right" w:leader="dot" w:pos="8949"/>
        </w:tabs>
        <w:rPr>
          <w:rFonts w:cstheme="minorBidi"/>
          <w:noProof/>
          <w:kern w:val="2"/>
          <w:sz w:val="24"/>
          <w:szCs w:val="24"/>
          <w:lang w:eastAsia="es-ES_tradnl"/>
          <w14:ligatures w14:val="standardContextual"/>
        </w:rPr>
      </w:pPr>
      <w:hyperlink w:anchor="_Toc162807732" w:history="1">
        <w:r w:rsidRPr="006A51C2">
          <w:rPr>
            <w:rStyle w:val="Hipervnculo"/>
            <w:noProof/>
          </w:rPr>
          <w:t>5.5.2.</w:t>
        </w:r>
        <w:r>
          <w:rPr>
            <w:rFonts w:cstheme="minorBidi"/>
            <w:noProof/>
            <w:kern w:val="2"/>
            <w:sz w:val="24"/>
            <w:szCs w:val="24"/>
            <w:lang w:eastAsia="es-ES_tradnl"/>
            <w14:ligatures w14:val="standardContextual"/>
          </w:rPr>
          <w:tab/>
        </w:r>
        <w:r w:rsidRPr="006A51C2">
          <w:rPr>
            <w:rStyle w:val="Hipervnculo"/>
            <w:noProof/>
          </w:rPr>
          <w:t>POST</w:t>
        </w:r>
        <w:r>
          <w:rPr>
            <w:noProof/>
            <w:webHidden/>
          </w:rPr>
          <w:tab/>
        </w:r>
        <w:r>
          <w:rPr>
            <w:noProof/>
            <w:webHidden/>
          </w:rPr>
          <w:fldChar w:fldCharType="begin"/>
        </w:r>
        <w:r>
          <w:rPr>
            <w:noProof/>
            <w:webHidden/>
          </w:rPr>
          <w:instrText xml:space="preserve"> PAGEREF _Toc162807732 \h </w:instrText>
        </w:r>
        <w:r>
          <w:rPr>
            <w:noProof/>
            <w:webHidden/>
          </w:rPr>
        </w:r>
        <w:r>
          <w:rPr>
            <w:noProof/>
            <w:webHidden/>
          </w:rPr>
          <w:fldChar w:fldCharType="separate"/>
        </w:r>
        <w:r>
          <w:rPr>
            <w:noProof/>
            <w:webHidden/>
          </w:rPr>
          <w:t>39</w:t>
        </w:r>
        <w:r>
          <w:rPr>
            <w:noProof/>
            <w:webHidden/>
          </w:rPr>
          <w:fldChar w:fldCharType="end"/>
        </w:r>
      </w:hyperlink>
    </w:p>
    <w:p w14:paraId="7EA13F70" w14:textId="6F311005" w:rsidR="001C382D" w:rsidRDefault="001C382D">
      <w:pPr>
        <w:pStyle w:val="TDC3"/>
        <w:tabs>
          <w:tab w:val="left" w:pos="1440"/>
          <w:tab w:val="right" w:leader="dot" w:pos="8949"/>
        </w:tabs>
        <w:rPr>
          <w:rFonts w:cstheme="minorBidi"/>
          <w:noProof/>
          <w:kern w:val="2"/>
          <w:sz w:val="24"/>
          <w:szCs w:val="24"/>
          <w:lang w:eastAsia="es-ES_tradnl"/>
          <w14:ligatures w14:val="standardContextual"/>
        </w:rPr>
      </w:pPr>
      <w:hyperlink w:anchor="_Toc162807733" w:history="1">
        <w:r w:rsidRPr="006A51C2">
          <w:rPr>
            <w:rStyle w:val="Hipervnculo"/>
            <w:noProof/>
          </w:rPr>
          <w:t>5.5.3.</w:t>
        </w:r>
        <w:r>
          <w:rPr>
            <w:rFonts w:cstheme="minorBidi"/>
            <w:noProof/>
            <w:kern w:val="2"/>
            <w:sz w:val="24"/>
            <w:szCs w:val="24"/>
            <w:lang w:eastAsia="es-ES_tradnl"/>
            <w14:ligatures w14:val="standardContextual"/>
          </w:rPr>
          <w:tab/>
        </w:r>
        <w:r w:rsidRPr="006A51C2">
          <w:rPr>
            <w:rStyle w:val="Hipervnculo"/>
            <w:noProof/>
          </w:rPr>
          <w:t>PUT</w:t>
        </w:r>
        <w:r>
          <w:rPr>
            <w:noProof/>
            <w:webHidden/>
          </w:rPr>
          <w:tab/>
        </w:r>
        <w:r>
          <w:rPr>
            <w:noProof/>
            <w:webHidden/>
          </w:rPr>
          <w:fldChar w:fldCharType="begin"/>
        </w:r>
        <w:r>
          <w:rPr>
            <w:noProof/>
            <w:webHidden/>
          </w:rPr>
          <w:instrText xml:space="preserve"> PAGEREF _Toc162807733 \h </w:instrText>
        </w:r>
        <w:r>
          <w:rPr>
            <w:noProof/>
            <w:webHidden/>
          </w:rPr>
        </w:r>
        <w:r>
          <w:rPr>
            <w:noProof/>
            <w:webHidden/>
          </w:rPr>
          <w:fldChar w:fldCharType="separate"/>
        </w:r>
        <w:r>
          <w:rPr>
            <w:noProof/>
            <w:webHidden/>
          </w:rPr>
          <w:t>40</w:t>
        </w:r>
        <w:r>
          <w:rPr>
            <w:noProof/>
            <w:webHidden/>
          </w:rPr>
          <w:fldChar w:fldCharType="end"/>
        </w:r>
      </w:hyperlink>
    </w:p>
    <w:p w14:paraId="0B0B9BEF" w14:textId="6165EC97" w:rsidR="001C382D" w:rsidRDefault="001C382D">
      <w:pPr>
        <w:pStyle w:val="TDC3"/>
        <w:tabs>
          <w:tab w:val="left" w:pos="1440"/>
          <w:tab w:val="right" w:leader="dot" w:pos="8949"/>
        </w:tabs>
        <w:rPr>
          <w:rFonts w:cstheme="minorBidi"/>
          <w:noProof/>
          <w:kern w:val="2"/>
          <w:sz w:val="24"/>
          <w:szCs w:val="24"/>
          <w:lang w:eastAsia="es-ES_tradnl"/>
          <w14:ligatures w14:val="standardContextual"/>
        </w:rPr>
      </w:pPr>
      <w:hyperlink w:anchor="_Toc162807734" w:history="1">
        <w:r w:rsidRPr="006A51C2">
          <w:rPr>
            <w:rStyle w:val="Hipervnculo"/>
            <w:noProof/>
          </w:rPr>
          <w:t>5.5.4.</w:t>
        </w:r>
        <w:r>
          <w:rPr>
            <w:rFonts w:cstheme="minorBidi"/>
            <w:noProof/>
            <w:kern w:val="2"/>
            <w:sz w:val="24"/>
            <w:szCs w:val="24"/>
            <w:lang w:eastAsia="es-ES_tradnl"/>
            <w14:ligatures w14:val="standardContextual"/>
          </w:rPr>
          <w:tab/>
        </w:r>
        <w:r w:rsidRPr="006A51C2">
          <w:rPr>
            <w:rStyle w:val="Hipervnculo"/>
            <w:noProof/>
          </w:rPr>
          <w:t>DELETE</w:t>
        </w:r>
        <w:r>
          <w:rPr>
            <w:noProof/>
            <w:webHidden/>
          </w:rPr>
          <w:tab/>
        </w:r>
        <w:r>
          <w:rPr>
            <w:noProof/>
            <w:webHidden/>
          </w:rPr>
          <w:fldChar w:fldCharType="begin"/>
        </w:r>
        <w:r>
          <w:rPr>
            <w:noProof/>
            <w:webHidden/>
          </w:rPr>
          <w:instrText xml:space="preserve"> PAGEREF _Toc162807734 \h </w:instrText>
        </w:r>
        <w:r>
          <w:rPr>
            <w:noProof/>
            <w:webHidden/>
          </w:rPr>
        </w:r>
        <w:r>
          <w:rPr>
            <w:noProof/>
            <w:webHidden/>
          </w:rPr>
          <w:fldChar w:fldCharType="separate"/>
        </w:r>
        <w:r>
          <w:rPr>
            <w:noProof/>
            <w:webHidden/>
          </w:rPr>
          <w:t>40</w:t>
        </w:r>
        <w:r>
          <w:rPr>
            <w:noProof/>
            <w:webHidden/>
          </w:rPr>
          <w:fldChar w:fldCharType="end"/>
        </w:r>
      </w:hyperlink>
    </w:p>
    <w:p w14:paraId="5769D70C" w14:textId="3C8E6195" w:rsidR="001C382D" w:rsidRDefault="001C382D">
      <w:pPr>
        <w:pStyle w:val="TDC2"/>
        <w:tabs>
          <w:tab w:val="left" w:pos="960"/>
          <w:tab w:val="right" w:leader="dot" w:pos="8949"/>
        </w:tabs>
        <w:rPr>
          <w:noProof/>
          <w:kern w:val="2"/>
          <w:szCs w:val="24"/>
          <w:lang w:eastAsia="es-ES_tradnl"/>
          <w14:ligatures w14:val="standardContextual"/>
        </w:rPr>
      </w:pPr>
      <w:hyperlink w:anchor="_Toc162807735" w:history="1">
        <w:r w:rsidRPr="006A51C2">
          <w:rPr>
            <w:rStyle w:val="Hipervnculo"/>
            <w:noProof/>
          </w:rPr>
          <w:t>5.6.</w:t>
        </w:r>
        <w:r>
          <w:rPr>
            <w:noProof/>
            <w:kern w:val="2"/>
            <w:szCs w:val="24"/>
            <w:lang w:eastAsia="es-ES_tradnl"/>
            <w14:ligatures w14:val="standardContextual"/>
          </w:rPr>
          <w:tab/>
        </w:r>
        <w:r w:rsidRPr="006A51C2">
          <w:rPr>
            <w:rStyle w:val="Hipervnculo"/>
            <w:noProof/>
          </w:rPr>
          <w:t>PT4.1 - Implementación de la Estructura Base del Frontend</w:t>
        </w:r>
        <w:r>
          <w:rPr>
            <w:noProof/>
            <w:webHidden/>
          </w:rPr>
          <w:tab/>
        </w:r>
        <w:r>
          <w:rPr>
            <w:noProof/>
            <w:webHidden/>
          </w:rPr>
          <w:fldChar w:fldCharType="begin"/>
        </w:r>
        <w:r>
          <w:rPr>
            <w:noProof/>
            <w:webHidden/>
          </w:rPr>
          <w:instrText xml:space="preserve"> PAGEREF _Toc162807735 \h </w:instrText>
        </w:r>
        <w:r>
          <w:rPr>
            <w:noProof/>
            <w:webHidden/>
          </w:rPr>
        </w:r>
        <w:r>
          <w:rPr>
            <w:noProof/>
            <w:webHidden/>
          </w:rPr>
          <w:fldChar w:fldCharType="separate"/>
        </w:r>
        <w:r>
          <w:rPr>
            <w:noProof/>
            <w:webHidden/>
          </w:rPr>
          <w:t>40</w:t>
        </w:r>
        <w:r>
          <w:rPr>
            <w:noProof/>
            <w:webHidden/>
          </w:rPr>
          <w:fldChar w:fldCharType="end"/>
        </w:r>
      </w:hyperlink>
    </w:p>
    <w:p w14:paraId="126BBC2E" w14:textId="62718939" w:rsidR="001C382D" w:rsidRDefault="001C382D">
      <w:pPr>
        <w:pStyle w:val="TDC2"/>
        <w:tabs>
          <w:tab w:val="left" w:pos="960"/>
          <w:tab w:val="right" w:leader="dot" w:pos="8949"/>
        </w:tabs>
        <w:rPr>
          <w:noProof/>
          <w:kern w:val="2"/>
          <w:szCs w:val="24"/>
          <w:lang w:eastAsia="es-ES_tradnl"/>
          <w14:ligatures w14:val="standardContextual"/>
        </w:rPr>
      </w:pPr>
      <w:hyperlink w:anchor="_Toc162807736" w:history="1">
        <w:r w:rsidRPr="006A51C2">
          <w:rPr>
            <w:rStyle w:val="Hipervnculo"/>
            <w:noProof/>
          </w:rPr>
          <w:t>5.7.</w:t>
        </w:r>
        <w:r>
          <w:rPr>
            <w:noProof/>
            <w:kern w:val="2"/>
            <w:szCs w:val="24"/>
            <w:lang w:eastAsia="es-ES_tradnl"/>
            <w14:ligatures w14:val="standardContextual"/>
          </w:rPr>
          <w:tab/>
        </w:r>
        <w:r w:rsidRPr="006A51C2">
          <w:rPr>
            <w:rStyle w:val="Hipervnculo"/>
            <w:noProof/>
          </w:rPr>
          <w:t>PT4.2 - Desarrollo de Pantallas y Navegación</w:t>
        </w:r>
        <w:r>
          <w:rPr>
            <w:noProof/>
            <w:webHidden/>
          </w:rPr>
          <w:tab/>
        </w:r>
        <w:r>
          <w:rPr>
            <w:noProof/>
            <w:webHidden/>
          </w:rPr>
          <w:fldChar w:fldCharType="begin"/>
        </w:r>
        <w:r>
          <w:rPr>
            <w:noProof/>
            <w:webHidden/>
          </w:rPr>
          <w:instrText xml:space="preserve"> PAGEREF _Toc162807736 \h </w:instrText>
        </w:r>
        <w:r>
          <w:rPr>
            <w:noProof/>
            <w:webHidden/>
          </w:rPr>
        </w:r>
        <w:r>
          <w:rPr>
            <w:noProof/>
            <w:webHidden/>
          </w:rPr>
          <w:fldChar w:fldCharType="separate"/>
        </w:r>
        <w:r>
          <w:rPr>
            <w:noProof/>
            <w:webHidden/>
          </w:rPr>
          <w:t>42</w:t>
        </w:r>
        <w:r>
          <w:rPr>
            <w:noProof/>
            <w:webHidden/>
          </w:rPr>
          <w:fldChar w:fldCharType="end"/>
        </w:r>
      </w:hyperlink>
    </w:p>
    <w:p w14:paraId="4A1EFBDD" w14:textId="62B648F3" w:rsidR="001C382D" w:rsidRDefault="001C382D">
      <w:pPr>
        <w:pStyle w:val="TDC3"/>
        <w:tabs>
          <w:tab w:val="left" w:pos="1440"/>
          <w:tab w:val="right" w:leader="dot" w:pos="8949"/>
        </w:tabs>
        <w:rPr>
          <w:rFonts w:cstheme="minorBidi"/>
          <w:noProof/>
          <w:kern w:val="2"/>
          <w:sz w:val="24"/>
          <w:szCs w:val="24"/>
          <w:lang w:eastAsia="es-ES_tradnl"/>
          <w14:ligatures w14:val="standardContextual"/>
        </w:rPr>
      </w:pPr>
      <w:hyperlink w:anchor="_Toc162807737" w:history="1">
        <w:r w:rsidRPr="006A51C2">
          <w:rPr>
            <w:rStyle w:val="Hipervnculo"/>
            <w:noProof/>
          </w:rPr>
          <w:t>5.7.1.</w:t>
        </w:r>
        <w:r>
          <w:rPr>
            <w:rFonts w:cstheme="minorBidi"/>
            <w:noProof/>
            <w:kern w:val="2"/>
            <w:sz w:val="24"/>
            <w:szCs w:val="24"/>
            <w:lang w:eastAsia="es-ES_tradnl"/>
            <w14:ligatures w14:val="standardContextual"/>
          </w:rPr>
          <w:tab/>
        </w:r>
        <w:r w:rsidRPr="006A51C2">
          <w:rPr>
            <w:rStyle w:val="Hipervnculo"/>
            <w:noProof/>
          </w:rPr>
          <w:t>Pantalla Bienvenida</w:t>
        </w:r>
        <w:r>
          <w:rPr>
            <w:noProof/>
            <w:webHidden/>
          </w:rPr>
          <w:tab/>
        </w:r>
        <w:r>
          <w:rPr>
            <w:noProof/>
            <w:webHidden/>
          </w:rPr>
          <w:fldChar w:fldCharType="begin"/>
        </w:r>
        <w:r>
          <w:rPr>
            <w:noProof/>
            <w:webHidden/>
          </w:rPr>
          <w:instrText xml:space="preserve"> PAGEREF _Toc162807737 \h </w:instrText>
        </w:r>
        <w:r>
          <w:rPr>
            <w:noProof/>
            <w:webHidden/>
          </w:rPr>
        </w:r>
        <w:r>
          <w:rPr>
            <w:noProof/>
            <w:webHidden/>
          </w:rPr>
          <w:fldChar w:fldCharType="separate"/>
        </w:r>
        <w:r>
          <w:rPr>
            <w:noProof/>
            <w:webHidden/>
          </w:rPr>
          <w:t>43</w:t>
        </w:r>
        <w:r>
          <w:rPr>
            <w:noProof/>
            <w:webHidden/>
          </w:rPr>
          <w:fldChar w:fldCharType="end"/>
        </w:r>
      </w:hyperlink>
    </w:p>
    <w:p w14:paraId="21B12E3F" w14:textId="5B387112" w:rsidR="001C382D" w:rsidRDefault="001C382D">
      <w:pPr>
        <w:pStyle w:val="TDC3"/>
        <w:tabs>
          <w:tab w:val="left" w:pos="1440"/>
          <w:tab w:val="right" w:leader="dot" w:pos="8949"/>
        </w:tabs>
        <w:rPr>
          <w:rFonts w:cstheme="minorBidi"/>
          <w:noProof/>
          <w:kern w:val="2"/>
          <w:sz w:val="24"/>
          <w:szCs w:val="24"/>
          <w:lang w:eastAsia="es-ES_tradnl"/>
          <w14:ligatures w14:val="standardContextual"/>
        </w:rPr>
      </w:pPr>
      <w:hyperlink w:anchor="_Toc162807738" w:history="1">
        <w:r w:rsidRPr="006A51C2">
          <w:rPr>
            <w:rStyle w:val="Hipervnculo"/>
            <w:noProof/>
          </w:rPr>
          <w:t>5.7.2.</w:t>
        </w:r>
        <w:r>
          <w:rPr>
            <w:rFonts w:cstheme="minorBidi"/>
            <w:noProof/>
            <w:kern w:val="2"/>
            <w:sz w:val="24"/>
            <w:szCs w:val="24"/>
            <w:lang w:eastAsia="es-ES_tradnl"/>
            <w14:ligatures w14:val="standardContextual"/>
          </w:rPr>
          <w:tab/>
        </w:r>
        <w:r w:rsidRPr="006A51C2">
          <w:rPr>
            <w:rStyle w:val="Hipervnculo"/>
            <w:noProof/>
          </w:rPr>
          <w:t>Pantalla Inicio Sesión</w:t>
        </w:r>
        <w:r>
          <w:rPr>
            <w:noProof/>
            <w:webHidden/>
          </w:rPr>
          <w:tab/>
        </w:r>
        <w:r>
          <w:rPr>
            <w:noProof/>
            <w:webHidden/>
          </w:rPr>
          <w:fldChar w:fldCharType="begin"/>
        </w:r>
        <w:r>
          <w:rPr>
            <w:noProof/>
            <w:webHidden/>
          </w:rPr>
          <w:instrText xml:space="preserve"> PAGEREF _Toc162807738 \h </w:instrText>
        </w:r>
        <w:r>
          <w:rPr>
            <w:noProof/>
            <w:webHidden/>
          </w:rPr>
        </w:r>
        <w:r>
          <w:rPr>
            <w:noProof/>
            <w:webHidden/>
          </w:rPr>
          <w:fldChar w:fldCharType="separate"/>
        </w:r>
        <w:r>
          <w:rPr>
            <w:noProof/>
            <w:webHidden/>
          </w:rPr>
          <w:t>44</w:t>
        </w:r>
        <w:r>
          <w:rPr>
            <w:noProof/>
            <w:webHidden/>
          </w:rPr>
          <w:fldChar w:fldCharType="end"/>
        </w:r>
      </w:hyperlink>
    </w:p>
    <w:p w14:paraId="2547DC03" w14:textId="4B9E9F1F" w:rsidR="001C382D" w:rsidRDefault="001C382D">
      <w:pPr>
        <w:pStyle w:val="TDC3"/>
        <w:tabs>
          <w:tab w:val="left" w:pos="1440"/>
          <w:tab w:val="right" w:leader="dot" w:pos="8949"/>
        </w:tabs>
        <w:rPr>
          <w:rFonts w:cstheme="minorBidi"/>
          <w:noProof/>
          <w:kern w:val="2"/>
          <w:sz w:val="24"/>
          <w:szCs w:val="24"/>
          <w:lang w:eastAsia="es-ES_tradnl"/>
          <w14:ligatures w14:val="standardContextual"/>
        </w:rPr>
      </w:pPr>
      <w:hyperlink w:anchor="_Toc162807739" w:history="1">
        <w:r w:rsidRPr="006A51C2">
          <w:rPr>
            <w:rStyle w:val="Hipervnculo"/>
            <w:noProof/>
          </w:rPr>
          <w:t>5.7.3.</w:t>
        </w:r>
        <w:r>
          <w:rPr>
            <w:rFonts w:cstheme="minorBidi"/>
            <w:noProof/>
            <w:kern w:val="2"/>
            <w:sz w:val="24"/>
            <w:szCs w:val="24"/>
            <w:lang w:eastAsia="es-ES_tradnl"/>
            <w14:ligatures w14:val="standardContextual"/>
          </w:rPr>
          <w:tab/>
        </w:r>
        <w:r w:rsidRPr="006A51C2">
          <w:rPr>
            <w:rStyle w:val="Hipervnculo"/>
            <w:noProof/>
          </w:rPr>
          <w:t>Pantalla Home</w:t>
        </w:r>
        <w:r>
          <w:rPr>
            <w:noProof/>
            <w:webHidden/>
          </w:rPr>
          <w:tab/>
        </w:r>
        <w:r>
          <w:rPr>
            <w:noProof/>
            <w:webHidden/>
          </w:rPr>
          <w:fldChar w:fldCharType="begin"/>
        </w:r>
        <w:r>
          <w:rPr>
            <w:noProof/>
            <w:webHidden/>
          </w:rPr>
          <w:instrText xml:space="preserve"> PAGEREF _Toc162807739 \h </w:instrText>
        </w:r>
        <w:r>
          <w:rPr>
            <w:noProof/>
            <w:webHidden/>
          </w:rPr>
        </w:r>
        <w:r>
          <w:rPr>
            <w:noProof/>
            <w:webHidden/>
          </w:rPr>
          <w:fldChar w:fldCharType="separate"/>
        </w:r>
        <w:r>
          <w:rPr>
            <w:noProof/>
            <w:webHidden/>
          </w:rPr>
          <w:t>45</w:t>
        </w:r>
        <w:r>
          <w:rPr>
            <w:noProof/>
            <w:webHidden/>
          </w:rPr>
          <w:fldChar w:fldCharType="end"/>
        </w:r>
      </w:hyperlink>
    </w:p>
    <w:p w14:paraId="50D0309C" w14:textId="60C520A1" w:rsidR="001C382D" w:rsidRDefault="001C382D">
      <w:pPr>
        <w:pStyle w:val="TDC3"/>
        <w:tabs>
          <w:tab w:val="left" w:pos="1440"/>
          <w:tab w:val="right" w:leader="dot" w:pos="8949"/>
        </w:tabs>
        <w:rPr>
          <w:rFonts w:cstheme="minorBidi"/>
          <w:noProof/>
          <w:kern w:val="2"/>
          <w:sz w:val="24"/>
          <w:szCs w:val="24"/>
          <w:lang w:eastAsia="es-ES_tradnl"/>
          <w14:ligatures w14:val="standardContextual"/>
        </w:rPr>
      </w:pPr>
      <w:hyperlink w:anchor="_Toc162807740" w:history="1">
        <w:r w:rsidRPr="006A51C2">
          <w:rPr>
            <w:rStyle w:val="Hipervnculo"/>
            <w:noProof/>
          </w:rPr>
          <w:t>5.7.4.</w:t>
        </w:r>
        <w:r>
          <w:rPr>
            <w:rFonts w:cstheme="minorBidi"/>
            <w:noProof/>
            <w:kern w:val="2"/>
            <w:sz w:val="24"/>
            <w:szCs w:val="24"/>
            <w:lang w:eastAsia="es-ES_tradnl"/>
            <w14:ligatures w14:val="standardContextual"/>
          </w:rPr>
          <w:tab/>
        </w:r>
        <w:r w:rsidRPr="006A51C2">
          <w:rPr>
            <w:rStyle w:val="Hipervnculo"/>
            <w:noProof/>
          </w:rPr>
          <w:t>Pantalla Ajustes</w:t>
        </w:r>
        <w:r>
          <w:rPr>
            <w:noProof/>
            <w:webHidden/>
          </w:rPr>
          <w:tab/>
        </w:r>
        <w:r>
          <w:rPr>
            <w:noProof/>
            <w:webHidden/>
          </w:rPr>
          <w:fldChar w:fldCharType="begin"/>
        </w:r>
        <w:r>
          <w:rPr>
            <w:noProof/>
            <w:webHidden/>
          </w:rPr>
          <w:instrText xml:space="preserve"> PAGEREF _Toc162807740 \h </w:instrText>
        </w:r>
        <w:r>
          <w:rPr>
            <w:noProof/>
            <w:webHidden/>
          </w:rPr>
        </w:r>
        <w:r>
          <w:rPr>
            <w:noProof/>
            <w:webHidden/>
          </w:rPr>
          <w:fldChar w:fldCharType="separate"/>
        </w:r>
        <w:r>
          <w:rPr>
            <w:noProof/>
            <w:webHidden/>
          </w:rPr>
          <w:t>47</w:t>
        </w:r>
        <w:r>
          <w:rPr>
            <w:noProof/>
            <w:webHidden/>
          </w:rPr>
          <w:fldChar w:fldCharType="end"/>
        </w:r>
      </w:hyperlink>
    </w:p>
    <w:p w14:paraId="5DE5C27D" w14:textId="54A4D083" w:rsidR="001C382D" w:rsidRDefault="001C382D">
      <w:pPr>
        <w:pStyle w:val="TDC3"/>
        <w:tabs>
          <w:tab w:val="left" w:pos="1440"/>
          <w:tab w:val="right" w:leader="dot" w:pos="8949"/>
        </w:tabs>
        <w:rPr>
          <w:rFonts w:cstheme="minorBidi"/>
          <w:noProof/>
          <w:kern w:val="2"/>
          <w:sz w:val="24"/>
          <w:szCs w:val="24"/>
          <w:lang w:eastAsia="es-ES_tradnl"/>
          <w14:ligatures w14:val="standardContextual"/>
        </w:rPr>
      </w:pPr>
      <w:hyperlink w:anchor="_Toc162807741" w:history="1">
        <w:r w:rsidRPr="006A51C2">
          <w:rPr>
            <w:rStyle w:val="Hipervnculo"/>
            <w:noProof/>
          </w:rPr>
          <w:t>5.7.5.</w:t>
        </w:r>
        <w:r>
          <w:rPr>
            <w:rFonts w:cstheme="minorBidi"/>
            <w:noProof/>
            <w:kern w:val="2"/>
            <w:sz w:val="24"/>
            <w:szCs w:val="24"/>
            <w:lang w:eastAsia="es-ES_tradnl"/>
            <w14:ligatures w14:val="standardContextual"/>
          </w:rPr>
          <w:tab/>
        </w:r>
        <w:r w:rsidRPr="006A51C2">
          <w:rPr>
            <w:rStyle w:val="Hipervnculo"/>
            <w:noProof/>
          </w:rPr>
          <w:t>Pantalla Crear Grupo</w:t>
        </w:r>
        <w:r>
          <w:rPr>
            <w:noProof/>
            <w:webHidden/>
          </w:rPr>
          <w:tab/>
        </w:r>
        <w:r>
          <w:rPr>
            <w:noProof/>
            <w:webHidden/>
          </w:rPr>
          <w:fldChar w:fldCharType="begin"/>
        </w:r>
        <w:r>
          <w:rPr>
            <w:noProof/>
            <w:webHidden/>
          </w:rPr>
          <w:instrText xml:space="preserve"> PAGEREF _Toc162807741 \h </w:instrText>
        </w:r>
        <w:r>
          <w:rPr>
            <w:noProof/>
            <w:webHidden/>
          </w:rPr>
        </w:r>
        <w:r>
          <w:rPr>
            <w:noProof/>
            <w:webHidden/>
          </w:rPr>
          <w:fldChar w:fldCharType="separate"/>
        </w:r>
        <w:r>
          <w:rPr>
            <w:noProof/>
            <w:webHidden/>
          </w:rPr>
          <w:t>48</w:t>
        </w:r>
        <w:r>
          <w:rPr>
            <w:noProof/>
            <w:webHidden/>
          </w:rPr>
          <w:fldChar w:fldCharType="end"/>
        </w:r>
      </w:hyperlink>
    </w:p>
    <w:p w14:paraId="52630BE0" w14:textId="4F5CA990" w:rsidR="001C382D" w:rsidRDefault="001C382D">
      <w:pPr>
        <w:pStyle w:val="TDC3"/>
        <w:tabs>
          <w:tab w:val="left" w:pos="1440"/>
          <w:tab w:val="right" w:leader="dot" w:pos="8949"/>
        </w:tabs>
        <w:rPr>
          <w:rFonts w:cstheme="minorBidi"/>
          <w:noProof/>
          <w:kern w:val="2"/>
          <w:sz w:val="24"/>
          <w:szCs w:val="24"/>
          <w:lang w:eastAsia="es-ES_tradnl"/>
          <w14:ligatures w14:val="standardContextual"/>
        </w:rPr>
      </w:pPr>
      <w:hyperlink w:anchor="_Toc162807742" w:history="1">
        <w:r w:rsidRPr="006A51C2">
          <w:rPr>
            <w:rStyle w:val="Hipervnculo"/>
            <w:noProof/>
          </w:rPr>
          <w:t>5.7.6.</w:t>
        </w:r>
        <w:r>
          <w:rPr>
            <w:rFonts w:cstheme="minorBidi"/>
            <w:noProof/>
            <w:kern w:val="2"/>
            <w:sz w:val="24"/>
            <w:szCs w:val="24"/>
            <w:lang w:eastAsia="es-ES_tradnl"/>
            <w14:ligatures w14:val="standardContextual"/>
          </w:rPr>
          <w:tab/>
        </w:r>
        <w:r w:rsidRPr="006A51C2">
          <w:rPr>
            <w:rStyle w:val="Hipervnculo"/>
            <w:noProof/>
          </w:rPr>
          <w:t>Pantalla Editar Grupo</w:t>
        </w:r>
        <w:r>
          <w:rPr>
            <w:noProof/>
            <w:webHidden/>
          </w:rPr>
          <w:tab/>
        </w:r>
        <w:r>
          <w:rPr>
            <w:noProof/>
            <w:webHidden/>
          </w:rPr>
          <w:fldChar w:fldCharType="begin"/>
        </w:r>
        <w:r>
          <w:rPr>
            <w:noProof/>
            <w:webHidden/>
          </w:rPr>
          <w:instrText xml:space="preserve"> PAGEREF _Toc162807742 \h </w:instrText>
        </w:r>
        <w:r>
          <w:rPr>
            <w:noProof/>
            <w:webHidden/>
          </w:rPr>
        </w:r>
        <w:r>
          <w:rPr>
            <w:noProof/>
            <w:webHidden/>
          </w:rPr>
          <w:fldChar w:fldCharType="separate"/>
        </w:r>
        <w:r>
          <w:rPr>
            <w:noProof/>
            <w:webHidden/>
          </w:rPr>
          <w:t>49</w:t>
        </w:r>
        <w:r>
          <w:rPr>
            <w:noProof/>
            <w:webHidden/>
          </w:rPr>
          <w:fldChar w:fldCharType="end"/>
        </w:r>
      </w:hyperlink>
    </w:p>
    <w:p w14:paraId="3CCB81BE" w14:textId="66671703" w:rsidR="001C382D" w:rsidRDefault="001C382D">
      <w:pPr>
        <w:pStyle w:val="TDC3"/>
        <w:tabs>
          <w:tab w:val="left" w:pos="1440"/>
          <w:tab w:val="right" w:leader="dot" w:pos="8949"/>
        </w:tabs>
        <w:rPr>
          <w:rFonts w:cstheme="minorBidi"/>
          <w:noProof/>
          <w:kern w:val="2"/>
          <w:sz w:val="24"/>
          <w:szCs w:val="24"/>
          <w:lang w:eastAsia="es-ES_tradnl"/>
          <w14:ligatures w14:val="standardContextual"/>
        </w:rPr>
      </w:pPr>
      <w:hyperlink w:anchor="_Toc162807743" w:history="1">
        <w:r w:rsidRPr="006A51C2">
          <w:rPr>
            <w:rStyle w:val="Hipervnculo"/>
            <w:noProof/>
          </w:rPr>
          <w:t>5.7.7.</w:t>
        </w:r>
        <w:r>
          <w:rPr>
            <w:rFonts w:cstheme="minorBidi"/>
            <w:noProof/>
            <w:kern w:val="2"/>
            <w:sz w:val="24"/>
            <w:szCs w:val="24"/>
            <w:lang w:eastAsia="es-ES_tradnl"/>
            <w14:ligatures w14:val="standardContextual"/>
          </w:rPr>
          <w:tab/>
        </w:r>
        <w:r w:rsidRPr="006A51C2">
          <w:rPr>
            <w:rStyle w:val="Hipervnculo"/>
            <w:noProof/>
          </w:rPr>
          <w:t>Pantalla Detalle de Serie</w:t>
        </w:r>
        <w:r>
          <w:rPr>
            <w:noProof/>
            <w:webHidden/>
          </w:rPr>
          <w:tab/>
        </w:r>
        <w:r>
          <w:rPr>
            <w:noProof/>
            <w:webHidden/>
          </w:rPr>
          <w:fldChar w:fldCharType="begin"/>
        </w:r>
        <w:r>
          <w:rPr>
            <w:noProof/>
            <w:webHidden/>
          </w:rPr>
          <w:instrText xml:space="preserve"> PAGEREF _Toc162807743 \h </w:instrText>
        </w:r>
        <w:r>
          <w:rPr>
            <w:noProof/>
            <w:webHidden/>
          </w:rPr>
        </w:r>
        <w:r>
          <w:rPr>
            <w:noProof/>
            <w:webHidden/>
          </w:rPr>
          <w:fldChar w:fldCharType="separate"/>
        </w:r>
        <w:r>
          <w:rPr>
            <w:noProof/>
            <w:webHidden/>
          </w:rPr>
          <w:t>50</w:t>
        </w:r>
        <w:r>
          <w:rPr>
            <w:noProof/>
            <w:webHidden/>
          </w:rPr>
          <w:fldChar w:fldCharType="end"/>
        </w:r>
      </w:hyperlink>
    </w:p>
    <w:p w14:paraId="663D290B" w14:textId="795FCB45" w:rsidR="001C382D" w:rsidRDefault="001C382D">
      <w:pPr>
        <w:pStyle w:val="TDC3"/>
        <w:tabs>
          <w:tab w:val="left" w:pos="1440"/>
          <w:tab w:val="right" w:leader="dot" w:pos="8949"/>
        </w:tabs>
        <w:rPr>
          <w:rFonts w:cstheme="minorBidi"/>
          <w:noProof/>
          <w:kern w:val="2"/>
          <w:sz w:val="24"/>
          <w:szCs w:val="24"/>
          <w:lang w:eastAsia="es-ES_tradnl"/>
          <w14:ligatures w14:val="standardContextual"/>
        </w:rPr>
      </w:pPr>
      <w:hyperlink w:anchor="_Toc162807744" w:history="1">
        <w:r w:rsidRPr="006A51C2">
          <w:rPr>
            <w:rStyle w:val="Hipervnculo"/>
            <w:noProof/>
          </w:rPr>
          <w:t>5.7.8.</w:t>
        </w:r>
        <w:r>
          <w:rPr>
            <w:rFonts w:cstheme="minorBidi"/>
            <w:noProof/>
            <w:kern w:val="2"/>
            <w:sz w:val="24"/>
            <w:szCs w:val="24"/>
            <w:lang w:eastAsia="es-ES_tradnl"/>
            <w14:ligatures w14:val="standardContextual"/>
          </w:rPr>
          <w:tab/>
        </w:r>
        <w:r w:rsidRPr="006A51C2">
          <w:rPr>
            <w:rStyle w:val="Hipervnculo"/>
            <w:noProof/>
          </w:rPr>
          <w:t>Pantalla Detalle de Temporada</w:t>
        </w:r>
        <w:r>
          <w:rPr>
            <w:noProof/>
            <w:webHidden/>
          </w:rPr>
          <w:tab/>
        </w:r>
        <w:r>
          <w:rPr>
            <w:noProof/>
            <w:webHidden/>
          </w:rPr>
          <w:fldChar w:fldCharType="begin"/>
        </w:r>
        <w:r>
          <w:rPr>
            <w:noProof/>
            <w:webHidden/>
          </w:rPr>
          <w:instrText xml:space="preserve"> PAGEREF _Toc162807744 \h </w:instrText>
        </w:r>
        <w:r>
          <w:rPr>
            <w:noProof/>
            <w:webHidden/>
          </w:rPr>
        </w:r>
        <w:r>
          <w:rPr>
            <w:noProof/>
            <w:webHidden/>
          </w:rPr>
          <w:fldChar w:fldCharType="separate"/>
        </w:r>
        <w:r>
          <w:rPr>
            <w:noProof/>
            <w:webHidden/>
          </w:rPr>
          <w:t>51</w:t>
        </w:r>
        <w:r>
          <w:rPr>
            <w:noProof/>
            <w:webHidden/>
          </w:rPr>
          <w:fldChar w:fldCharType="end"/>
        </w:r>
      </w:hyperlink>
    </w:p>
    <w:p w14:paraId="535C6EBA" w14:textId="3EA945BD" w:rsidR="001C382D" w:rsidRDefault="001C382D">
      <w:pPr>
        <w:pStyle w:val="TDC3"/>
        <w:tabs>
          <w:tab w:val="left" w:pos="1440"/>
          <w:tab w:val="right" w:leader="dot" w:pos="8949"/>
        </w:tabs>
        <w:rPr>
          <w:rFonts w:cstheme="minorBidi"/>
          <w:noProof/>
          <w:kern w:val="2"/>
          <w:sz w:val="24"/>
          <w:szCs w:val="24"/>
          <w:lang w:eastAsia="es-ES_tradnl"/>
          <w14:ligatures w14:val="standardContextual"/>
        </w:rPr>
      </w:pPr>
      <w:hyperlink w:anchor="_Toc162807745" w:history="1">
        <w:r w:rsidRPr="006A51C2">
          <w:rPr>
            <w:rStyle w:val="Hipervnculo"/>
            <w:noProof/>
          </w:rPr>
          <w:t>5.7.9.</w:t>
        </w:r>
        <w:r>
          <w:rPr>
            <w:rFonts w:cstheme="minorBidi"/>
            <w:noProof/>
            <w:kern w:val="2"/>
            <w:sz w:val="24"/>
            <w:szCs w:val="24"/>
            <w:lang w:eastAsia="es-ES_tradnl"/>
            <w14:ligatures w14:val="standardContextual"/>
          </w:rPr>
          <w:tab/>
        </w:r>
        <w:r w:rsidRPr="006A51C2">
          <w:rPr>
            <w:rStyle w:val="Hipervnculo"/>
            <w:noProof/>
          </w:rPr>
          <w:t>Pantalla Crear Cuenta</w:t>
        </w:r>
        <w:r>
          <w:rPr>
            <w:noProof/>
            <w:webHidden/>
          </w:rPr>
          <w:tab/>
        </w:r>
        <w:r>
          <w:rPr>
            <w:noProof/>
            <w:webHidden/>
          </w:rPr>
          <w:fldChar w:fldCharType="begin"/>
        </w:r>
        <w:r>
          <w:rPr>
            <w:noProof/>
            <w:webHidden/>
          </w:rPr>
          <w:instrText xml:space="preserve"> PAGEREF _Toc162807745 \h </w:instrText>
        </w:r>
        <w:r>
          <w:rPr>
            <w:noProof/>
            <w:webHidden/>
          </w:rPr>
        </w:r>
        <w:r>
          <w:rPr>
            <w:noProof/>
            <w:webHidden/>
          </w:rPr>
          <w:fldChar w:fldCharType="separate"/>
        </w:r>
        <w:r>
          <w:rPr>
            <w:noProof/>
            <w:webHidden/>
          </w:rPr>
          <w:t>52</w:t>
        </w:r>
        <w:r>
          <w:rPr>
            <w:noProof/>
            <w:webHidden/>
          </w:rPr>
          <w:fldChar w:fldCharType="end"/>
        </w:r>
      </w:hyperlink>
    </w:p>
    <w:p w14:paraId="1C10A658" w14:textId="737E6345" w:rsidR="001C382D" w:rsidRDefault="001C382D">
      <w:pPr>
        <w:pStyle w:val="TDC3"/>
        <w:tabs>
          <w:tab w:val="left" w:pos="1440"/>
          <w:tab w:val="right" w:leader="dot" w:pos="8949"/>
        </w:tabs>
        <w:rPr>
          <w:rFonts w:cstheme="minorBidi"/>
          <w:noProof/>
          <w:kern w:val="2"/>
          <w:sz w:val="24"/>
          <w:szCs w:val="24"/>
          <w:lang w:eastAsia="es-ES_tradnl"/>
          <w14:ligatures w14:val="standardContextual"/>
        </w:rPr>
      </w:pPr>
      <w:hyperlink w:anchor="_Toc162807746" w:history="1">
        <w:r w:rsidRPr="006A51C2">
          <w:rPr>
            <w:rStyle w:val="Hipervnculo"/>
            <w:noProof/>
          </w:rPr>
          <w:t>5.7.10.</w:t>
        </w:r>
        <w:r>
          <w:rPr>
            <w:rFonts w:cstheme="minorBidi"/>
            <w:noProof/>
            <w:kern w:val="2"/>
            <w:sz w:val="24"/>
            <w:szCs w:val="24"/>
            <w:lang w:eastAsia="es-ES_tradnl"/>
            <w14:ligatures w14:val="standardContextual"/>
          </w:rPr>
          <w:tab/>
        </w:r>
        <w:r w:rsidRPr="006A51C2">
          <w:rPr>
            <w:rStyle w:val="Hipervnculo"/>
            <w:noProof/>
          </w:rPr>
          <w:t>Pantalla Calendario</w:t>
        </w:r>
        <w:r>
          <w:rPr>
            <w:noProof/>
            <w:webHidden/>
          </w:rPr>
          <w:tab/>
        </w:r>
        <w:r>
          <w:rPr>
            <w:noProof/>
            <w:webHidden/>
          </w:rPr>
          <w:fldChar w:fldCharType="begin"/>
        </w:r>
        <w:r>
          <w:rPr>
            <w:noProof/>
            <w:webHidden/>
          </w:rPr>
          <w:instrText xml:space="preserve"> PAGEREF _Toc162807746 \h </w:instrText>
        </w:r>
        <w:r>
          <w:rPr>
            <w:noProof/>
            <w:webHidden/>
          </w:rPr>
        </w:r>
        <w:r>
          <w:rPr>
            <w:noProof/>
            <w:webHidden/>
          </w:rPr>
          <w:fldChar w:fldCharType="separate"/>
        </w:r>
        <w:r>
          <w:rPr>
            <w:noProof/>
            <w:webHidden/>
          </w:rPr>
          <w:t>53</w:t>
        </w:r>
        <w:r>
          <w:rPr>
            <w:noProof/>
            <w:webHidden/>
          </w:rPr>
          <w:fldChar w:fldCharType="end"/>
        </w:r>
      </w:hyperlink>
    </w:p>
    <w:p w14:paraId="45CA5077" w14:textId="018054F9" w:rsidR="001C382D" w:rsidRDefault="001C382D">
      <w:pPr>
        <w:pStyle w:val="TDC2"/>
        <w:tabs>
          <w:tab w:val="left" w:pos="960"/>
          <w:tab w:val="right" w:leader="dot" w:pos="8949"/>
        </w:tabs>
        <w:rPr>
          <w:noProof/>
          <w:kern w:val="2"/>
          <w:szCs w:val="24"/>
          <w:lang w:eastAsia="es-ES_tradnl"/>
          <w14:ligatures w14:val="standardContextual"/>
        </w:rPr>
      </w:pPr>
      <w:hyperlink w:anchor="_Toc162807747" w:history="1">
        <w:r w:rsidRPr="006A51C2">
          <w:rPr>
            <w:rStyle w:val="Hipervnculo"/>
            <w:noProof/>
          </w:rPr>
          <w:t>5.8.</w:t>
        </w:r>
        <w:r>
          <w:rPr>
            <w:noProof/>
            <w:kern w:val="2"/>
            <w:szCs w:val="24"/>
            <w:lang w:eastAsia="es-ES_tradnl"/>
            <w14:ligatures w14:val="standardContextual"/>
          </w:rPr>
          <w:tab/>
        </w:r>
        <w:r w:rsidRPr="006A51C2">
          <w:rPr>
            <w:rStyle w:val="Hipervnculo"/>
            <w:noProof/>
          </w:rPr>
          <w:t>PT4.3 - Integración de la Interfaz de Usuario con el Backend</w:t>
        </w:r>
        <w:r>
          <w:rPr>
            <w:noProof/>
            <w:webHidden/>
          </w:rPr>
          <w:tab/>
        </w:r>
        <w:r>
          <w:rPr>
            <w:noProof/>
            <w:webHidden/>
          </w:rPr>
          <w:fldChar w:fldCharType="begin"/>
        </w:r>
        <w:r>
          <w:rPr>
            <w:noProof/>
            <w:webHidden/>
          </w:rPr>
          <w:instrText xml:space="preserve"> PAGEREF _Toc162807747 \h </w:instrText>
        </w:r>
        <w:r>
          <w:rPr>
            <w:noProof/>
            <w:webHidden/>
          </w:rPr>
        </w:r>
        <w:r>
          <w:rPr>
            <w:noProof/>
            <w:webHidden/>
          </w:rPr>
          <w:fldChar w:fldCharType="separate"/>
        </w:r>
        <w:r>
          <w:rPr>
            <w:noProof/>
            <w:webHidden/>
          </w:rPr>
          <w:t>54</w:t>
        </w:r>
        <w:r>
          <w:rPr>
            <w:noProof/>
            <w:webHidden/>
          </w:rPr>
          <w:fldChar w:fldCharType="end"/>
        </w:r>
      </w:hyperlink>
    </w:p>
    <w:p w14:paraId="7D7DBE8B" w14:textId="18C25F99" w:rsidR="001C382D" w:rsidRDefault="001C382D">
      <w:pPr>
        <w:pStyle w:val="TDC2"/>
        <w:tabs>
          <w:tab w:val="left" w:pos="960"/>
          <w:tab w:val="right" w:leader="dot" w:pos="8949"/>
        </w:tabs>
        <w:rPr>
          <w:noProof/>
          <w:kern w:val="2"/>
          <w:szCs w:val="24"/>
          <w:lang w:eastAsia="es-ES_tradnl"/>
          <w14:ligatures w14:val="standardContextual"/>
        </w:rPr>
      </w:pPr>
      <w:hyperlink w:anchor="_Toc162807748" w:history="1">
        <w:r w:rsidRPr="006A51C2">
          <w:rPr>
            <w:rStyle w:val="Hipervnculo"/>
            <w:noProof/>
          </w:rPr>
          <w:t>5.9.</w:t>
        </w:r>
        <w:r>
          <w:rPr>
            <w:noProof/>
            <w:kern w:val="2"/>
            <w:szCs w:val="24"/>
            <w:lang w:eastAsia="es-ES_tradnl"/>
            <w14:ligatures w14:val="standardContextual"/>
          </w:rPr>
          <w:tab/>
        </w:r>
        <w:r w:rsidRPr="006A51C2">
          <w:rPr>
            <w:rStyle w:val="Hipervnculo"/>
            <w:noProof/>
          </w:rPr>
          <w:t>PT5 - Pruebas y Calidad</w:t>
        </w:r>
        <w:r>
          <w:rPr>
            <w:noProof/>
            <w:webHidden/>
          </w:rPr>
          <w:tab/>
        </w:r>
        <w:r>
          <w:rPr>
            <w:noProof/>
            <w:webHidden/>
          </w:rPr>
          <w:fldChar w:fldCharType="begin"/>
        </w:r>
        <w:r>
          <w:rPr>
            <w:noProof/>
            <w:webHidden/>
          </w:rPr>
          <w:instrText xml:space="preserve"> PAGEREF _Toc162807748 \h </w:instrText>
        </w:r>
        <w:r>
          <w:rPr>
            <w:noProof/>
            <w:webHidden/>
          </w:rPr>
        </w:r>
        <w:r>
          <w:rPr>
            <w:noProof/>
            <w:webHidden/>
          </w:rPr>
          <w:fldChar w:fldCharType="separate"/>
        </w:r>
        <w:r>
          <w:rPr>
            <w:noProof/>
            <w:webHidden/>
          </w:rPr>
          <w:t>56</w:t>
        </w:r>
        <w:r>
          <w:rPr>
            <w:noProof/>
            <w:webHidden/>
          </w:rPr>
          <w:fldChar w:fldCharType="end"/>
        </w:r>
      </w:hyperlink>
    </w:p>
    <w:p w14:paraId="5C03C81D" w14:textId="41366060" w:rsidR="001C382D" w:rsidRDefault="001C382D">
      <w:pPr>
        <w:pStyle w:val="TDC2"/>
        <w:tabs>
          <w:tab w:val="left" w:pos="1200"/>
          <w:tab w:val="right" w:leader="dot" w:pos="8949"/>
        </w:tabs>
        <w:rPr>
          <w:noProof/>
          <w:kern w:val="2"/>
          <w:szCs w:val="24"/>
          <w:lang w:eastAsia="es-ES_tradnl"/>
          <w14:ligatures w14:val="standardContextual"/>
        </w:rPr>
      </w:pPr>
      <w:hyperlink w:anchor="_Toc162807749" w:history="1">
        <w:r w:rsidRPr="006A51C2">
          <w:rPr>
            <w:rStyle w:val="Hipervnculo"/>
            <w:noProof/>
          </w:rPr>
          <w:t>5.10.</w:t>
        </w:r>
        <w:r>
          <w:rPr>
            <w:noProof/>
            <w:kern w:val="2"/>
            <w:szCs w:val="24"/>
            <w:lang w:eastAsia="es-ES_tradnl"/>
            <w14:ligatures w14:val="standardContextual"/>
          </w:rPr>
          <w:tab/>
        </w:r>
        <w:r w:rsidRPr="006A51C2">
          <w:rPr>
            <w:rStyle w:val="Hipervnculo"/>
            <w:noProof/>
          </w:rPr>
          <w:t>PT6 - Preparación para el Lanzamiento</w:t>
        </w:r>
        <w:r>
          <w:rPr>
            <w:noProof/>
            <w:webHidden/>
          </w:rPr>
          <w:tab/>
        </w:r>
        <w:r>
          <w:rPr>
            <w:noProof/>
            <w:webHidden/>
          </w:rPr>
          <w:fldChar w:fldCharType="begin"/>
        </w:r>
        <w:r>
          <w:rPr>
            <w:noProof/>
            <w:webHidden/>
          </w:rPr>
          <w:instrText xml:space="preserve"> PAGEREF _Toc162807749 \h </w:instrText>
        </w:r>
        <w:r>
          <w:rPr>
            <w:noProof/>
            <w:webHidden/>
          </w:rPr>
        </w:r>
        <w:r>
          <w:rPr>
            <w:noProof/>
            <w:webHidden/>
          </w:rPr>
          <w:fldChar w:fldCharType="separate"/>
        </w:r>
        <w:r>
          <w:rPr>
            <w:noProof/>
            <w:webHidden/>
          </w:rPr>
          <w:t>56</w:t>
        </w:r>
        <w:r>
          <w:rPr>
            <w:noProof/>
            <w:webHidden/>
          </w:rPr>
          <w:fldChar w:fldCharType="end"/>
        </w:r>
      </w:hyperlink>
    </w:p>
    <w:p w14:paraId="1820F6DA" w14:textId="25D10D24" w:rsidR="001C382D" w:rsidRDefault="001C382D">
      <w:pPr>
        <w:pStyle w:val="TDC3"/>
        <w:tabs>
          <w:tab w:val="left" w:pos="1440"/>
          <w:tab w:val="right" w:leader="dot" w:pos="8949"/>
        </w:tabs>
        <w:rPr>
          <w:rFonts w:cstheme="minorBidi"/>
          <w:noProof/>
          <w:kern w:val="2"/>
          <w:sz w:val="24"/>
          <w:szCs w:val="24"/>
          <w:lang w:eastAsia="es-ES_tradnl"/>
          <w14:ligatures w14:val="standardContextual"/>
        </w:rPr>
      </w:pPr>
      <w:hyperlink w:anchor="_Toc162807750" w:history="1">
        <w:r w:rsidRPr="006A51C2">
          <w:rPr>
            <w:rStyle w:val="Hipervnculo"/>
            <w:noProof/>
          </w:rPr>
          <w:t>5.10.1.</w:t>
        </w:r>
        <w:r>
          <w:rPr>
            <w:rFonts w:cstheme="minorBidi"/>
            <w:noProof/>
            <w:kern w:val="2"/>
            <w:sz w:val="24"/>
            <w:szCs w:val="24"/>
            <w:lang w:eastAsia="es-ES_tradnl"/>
            <w14:ligatures w14:val="standardContextual"/>
          </w:rPr>
          <w:tab/>
        </w:r>
        <w:r w:rsidRPr="006A51C2">
          <w:rPr>
            <w:rStyle w:val="Hipervnculo"/>
            <w:noProof/>
          </w:rPr>
          <w:t>Build IOs y Android</w:t>
        </w:r>
        <w:r>
          <w:rPr>
            <w:noProof/>
            <w:webHidden/>
          </w:rPr>
          <w:tab/>
        </w:r>
        <w:r>
          <w:rPr>
            <w:noProof/>
            <w:webHidden/>
          </w:rPr>
          <w:fldChar w:fldCharType="begin"/>
        </w:r>
        <w:r>
          <w:rPr>
            <w:noProof/>
            <w:webHidden/>
          </w:rPr>
          <w:instrText xml:space="preserve"> PAGEREF _Toc162807750 \h </w:instrText>
        </w:r>
        <w:r>
          <w:rPr>
            <w:noProof/>
            <w:webHidden/>
          </w:rPr>
        </w:r>
        <w:r>
          <w:rPr>
            <w:noProof/>
            <w:webHidden/>
          </w:rPr>
          <w:fldChar w:fldCharType="separate"/>
        </w:r>
        <w:r>
          <w:rPr>
            <w:noProof/>
            <w:webHidden/>
          </w:rPr>
          <w:t>56</w:t>
        </w:r>
        <w:r>
          <w:rPr>
            <w:noProof/>
            <w:webHidden/>
          </w:rPr>
          <w:fldChar w:fldCharType="end"/>
        </w:r>
      </w:hyperlink>
    </w:p>
    <w:p w14:paraId="43AAB567" w14:textId="649D0E37" w:rsidR="001C382D" w:rsidRDefault="001C382D">
      <w:pPr>
        <w:pStyle w:val="TDC3"/>
        <w:tabs>
          <w:tab w:val="left" w:pos="1440"/>
          <w:tab w:val="right" w:leader="dot" w:pos="8949"/>
        </w:tabs>
        <w:rPr>
          <w:rFonts w:cstheme="minorBidi"/>
          <w:noProof/>
          <w:kern w:val="2"/>
          <w:sz w:val="24"/>
          <w:szCs w:val="24"/>
          <w:lang w:eastAsia="es-ES_tradnl"/>
          <w14:ligatures w14:val="standardContextual"/>
        </w:rPr>
      </w:pPr>
      <w:hyperlink w:anchor="_Toc162807751" w:history="1">
        <w:r w:rsidRPr="006A51C2">
          <w:rPr>
            <w:rStyle w:val="Hipervnculo"/>
            <w:noProof/>
          </w:rPr>
          <w:t>5.10.2.</w:t>
        </w:r>
        <w:r>
          <w:rPr>
            <w:rFonts w:cstheme="minorBidi"/>
            <w:noProof/>
            <w:kern w:val="2"/>
            <w:sz w:val="24"/>
            <w:szCs w:val="24"/>
            <w:lang w:eastAsia="es-ES_tradnl"/>
            <w14:ligatures w14:val="standardContextual"/>
          </w:rPr>
          <w:tab/>
        </w:r>
        <w:r w:rsidRPr="006A51C2">
          <w:rPr>
            <w:rStyle w:val="Hipervnculo"/>
            <w:noProof/>
          </w:rPr>
          <w:t>Despliegue en iOS</w:t>
        </w:r>
        <w:r>
          <w:rPr>
            <w:noProof/>
            <w:webHidden/>
          </w:rPr>
          <w:tab/>
        </w:r>
        <w:r>
          <w:rPr>
            <w:noProof/>
            <w:webHidden/>
          </w:rPr>
          <w:fldChar w:fldCharType="begin"/>
        </w:r>
        <w:r>
          <w:rPr>
            <w:noProof/>
            <w:webHidden/>
          </w:rPr>
          <w:instrText xml:space="preserve"> PAGEREF _Toc162807751 \h </w:instrText>
        </w:r>
        <w:r>
          <w:rPr>
            <w:noProof/>
            <w:webHidden/>
          </w:rPr>
        </w:r>
        <w:r>
          <w:rPr>
            <w:noProof/>
            <w:webHidden/>
          </w:rPr>
          <w:fldChar w:fldCharType="separate"/>
        </w:r>
        <w:r>
          <w:rPr>
            <w:noProof/>
            <w:webHidden/>
          </w:rPr>
          <w:t>57</w:t>
        </w:r>
        <w:r>
          <w:rPr>
            <w:noProof/>
            <w:webHidden/>
          </w:rPr>
          <w:fldChar w:fldCharType="end"/>
        </w:r>
      </w:hyperlink>
    </w:p>
    <w:p w14:paraId="06FE10B4" w14:textId="4E835A05" w:rsidR="001C382D" w:rsidRDefault="001C382D">
      <w:pPr>
        <w:pStyle w:val="TDC3"/>
        <w:tabs>
          <w:tab w:val="left" w:pos="1440"/>
          <w:tab w:val="right" w:leader="dot" w:pos="8949"/>
        </w:tabs>
        <w:rPr>
          <w:rFonts w:cstheme="minorBidi"/>
          <w:noProof/>
          <w:kern w:val="2"/>
          <w:sz w:val="24"/>
          <w:szCs w:val="24"/>
          <w:lang w:eastAsia="es-ES_tradnl"/>
          <w14:ligatures w14:val="standardContextual"/>
        </w:rPr>
      </w:pPr>
      <w:hyperlink w:anchor="_Toc162807752" w:history="1">
        <w:r w:rsidRPr="006A51C2">
          <w:rPr>
            <w:rStyle w:val="Hipervnculo"/>
            <w:noProof/>
          </w:rPr>
          <w:t>5.10.3.</w:t>
        </w:r>
        <w:r>
          <w:rPr>
            <w:rFonts w:cstheme="minorBidi"/>
            <w:noProof/>
            <w:kern w:val="2"/>
            <w:sz w:val="24"/>
            <w:szCs w:val="24"/>
            <w:lang w:eastAsia="es-ES_tradnl"/>
            <w14:ligatures w14:val="standardContextual"/>
          </w:rPr>
          <w:tab/>
        </w:r>
        <w:r w:rsidRPr="006A51C2">
          <w:rPr>
            <w:rStyle w:val="Hipervnculo"/>
            <w:noProof/>
          </w:rPr>
          <w:t>Despliegue en Android</w:t>
        </w:r>
        <w:r>
          <w:rPr>
            <w:noProof/>
            <w:webHidden/>
          </w:rPr>
          <w:tab/>
        </w:r>
        <w:r>
          <w:rPr>
            <w:noProof/>
            <w:webHidden/>
          </w:rPr>
          <w:fldChar w:fldCharType="begin"/>
        </w:r>
        <w:r>
          <w:rPr>
            <w:noProof/>
            <w:webHidden/>
          </w:rPr>
          <w:instrText xml:space="preserve"> PAGEREF _Toc162807752 \h </w:instrText>
        </w:r>
        <w:r>
          <w:rPr>
            <w:noProof/>
            <w:webHidden/>
          </w:rPr>
        </w:r>
        <w:r>
          <w:rPr>
            <w:noProof/>
            <w:webHidden/>
          </w:rPr>
          <w:fldChar w:fldCharType="separate"/>
        </w:r>
        <w:r>
          <w:rPr>
            <w:noProof/>
            <w:webHidden/>
          </w:rPr>
          <w:t>58</w:t>
        </w:r>
        <w:r>
          <w:rPr>
            <w:noProof/>
            <w:webHidden/>
          </w:rPr>
          <w:fldChar w:fldCharType="end"/>
        </w:r>
      </w:hyperlink>
    </w:p>
    <w:p w14:paraId="5BD38C86" w14:textId="2F568E53" w:rsidR="001C382D" w:rsidRDefault="001C382D">
      <w:pPr>
        <w:pStyle w:val="TDC1"/>
        <w:rPr>
          <w:rFonts w:asciiTheme="minorHAnsi" w:eastAsiaTheme="minorEastAsia" w:hAnsiTheme="minorHAnsi" w:cstheme="minorBidi"/>
          <w:b w:val="0"/>
          <w:color w:val="auto"/>
          <w:kern w:val="2"/>
          <w:sz w:val="24"/>
          <w:szCs w:val="24"/>
          <w:lang w:eastAsia="es-ES_tradnl"/>
          <w14:ligatures w14:val="standardContextual"/>
        </w:rPr>
      </w:pPr>
      <w:hyperlink w:anchor="_Toc162807753" w:history="1">
        <w:r w:rsidRPr="006A51C2">
          <w:rPr>
            <w:rStyle w:val="Hipervnculo"/>
          </w:rPr>
          <w:t>6.</w:t>
        </w:r>
        <w:r>
          <w:rPr>
            <w:rFonts w:asciiTheme="minorHAnsi" w:eastAsiaTheme="minorEastAsia" w:hAnsiTheme="minorHAnsi" w:cstheme="minorBidi"/>
            <w:b w:val="0"/>
            <w:color w:val="auto"/>
            <w:kern w:val="2"/>
            <w:sz w:val="24"/>
            <w:szCs w:val="24"/>
            <w:lang w:eastAsia="es-ES_tradnl"/>
            <w14:ligatures w14:val="standardContextual"/>
          </w:rPr>
          <w:tab/>
        </w:r>
        <w:r w:rsidRPr="006A51C2">
          <w:rPr>
            <w:rStyle w:val="Hipervnculo"/>
          </w:rPr>
          <w:t>Resultados</w:t>
        </w:r>
        <w:r>
          <w:rPr>
            <w:webHidden/>
          </w:rPr>
          <w:tab/>
        </w:r>
        <w:r>
          <w:rPr>
            <w:webHidden/>
          </w:rPr>
          <w:fldChar w:fldCharType="begin"/>
        </w:r>
        <w:r>
          <w:rPr>
            <w:webHidden/>
          </w:rPr>
          <w:instrText xml:space="preserve"> PAGEREF _Toc162807753 \h </w:instrText>
        </w:r>
        <w:r>
          <w:rPr>
            <w:webHidden/>
          </w:rPr>
        </w:r>
        <w:r>
          <w:rPr>
            <w:webHidden/>
          </w:rPr>
          <w:fldChar w:fldCharType="separate"/>
        </w:r>
        <w:r>
          <w:rPr>
            <w:webHidden/>
          </w:rPr>
          <w:t>61</w:t>
        </w:r>
        <w:r>
          <w:rPr>
            <w:webHidden/>
          </w:rPr>
          <w:fldChar w:fldCharType="end"/>
        </w:r>
      </w:hyperlink>
    </w:p>
    <w:p w14:paraId="5DC2E74A" w14:textId="2E2A58E8" w:rsidR="001C382D" w:rsidRDefault="001C382D">
      <w:pPr>
        <w:pStyle w:val="TDC1"/>
        <w:rPr>
          <w:rFonts w:asciiTheme="minorHAnsi" w:eastAsiaTheme="minorEastAsia" w:hAnsiTheme="minorHAnsi" w:cstheme="minorBidi"/>
          <w:b w:val="0"/>
          <w:color w:val="auto"/>
          <w:kern w:val="2"/>
          <w:sz w:val="24"/>
          <w:szCs w:val="24"/>
          <w:lang w:eastAsia="es-ES_tradnl"/>
          <w14:ligatures w14:val="standardContextual"/>
        </w:rPr>
      </w:pPr>
      <w:hyperlink w:anchor="_Toc162807754" w:history="1">
        <w:r w:rsidRPr="006A51C2">
          <w:rPr>
            <w:rStyle w:val="Hipervnculo"/>
          </w:rPr>
          <w:t>7.</w:t>
        </w:r>
        <w:r>
          <w:rPr>
            <w:rFonts w:asciiTheme="minorHAnsi" w:eastAsiaTheme="minorEastAsia" w:hAnsiTheme="minorHAnsi" w:cstheme="minorBidi"/>
            <w:b w:val="0"/>
            <w:color w:val="auto"/>
            <w:kern w:val="2"/>
            <w:sz w:val="24"/>
            <w:szCs w:val="24"/>
            <w:lang w:eastAsia="es-ES_tradnl"/>
            <w14:ligatures w14:val="standardContextual"/>
          </w:rPr>
          <w:tab/>
        </w:r>
        <w:r w:rsidRPr="006A51C2">
          <w:rPr>
            <w:rStyle w:val="Hipervnculo"/>
          </w:rPr>
          <w:t>Implicaciones Éticas e Impacto Social</w:t>
        </w:r>
        <w:r>
          <w:rPr>
            <w:webHidden/>
          </w:rPr>
          <w:tab/>
        </w:r>
        <w:r>
          <w:rPr>
            <w:webHidden/>
          </w:rPr>
          <w:fldChar w:fldCharType="begin"/>
        </w:r>
        <w:r>
          <w:rPr>
            <w:webHidden/>
          </w:rPr>
          <w:instrText xml:space="preserve"> PAGEREF _Toc162807754 \h </w:instrText>
        </w:r>
        <w:r>
          <w:rPr>
            <w:webHidden/>
          </w:rPr>
        </w:r>
        <w:r>
          <w:rPr>
            <w:webHidden/>
          </w:rPr>
          <w:fldChar w:fldCharType="separate"/>
        </w:r>
        <w:r>
          <w:rPr>
            <w:webHidden/>
          </w:rPr>
          <w:t>63</w:t>
        </w:r>
        <w:r>
          <w:rPr>
            <w:webHidden/>
          </w:rPr>
          <w:fldChar w:fldCharType="end"/>
        </w:r>
      </w:hyperlink>
    </w:p>
    <w:p w14:paraId="192FF054" w14:textId="7F43C736" w:rsidR="001C382D" w:rsidRDefault="001C382D">
      <w:pPr>
        <w:pStyle w:val="TDC1"/>
        <w:rPr>
          <w:rFonts w:asciiTheme="minorHAnsi" w:eastAsiaTheme="minorEastAsia" w:hAnsiTheme="minorHAnsi" w:cstheme="minorBidi"/>
          <w:b w:val="0"/>
          <w:color w:val="auto"/>
          <w:kern w:val="2"/>
          <w:sz w:val="24"/>
          <w:szCs w:val="24"/>
          <w:lang w:eastAsia="es-ES_tradnl"/>
          <w14:ligatures w14:val="standardContextual"/>
        </w:rPr>
      </w:pPr>
      <w:hyperlink w:anchor="_Toc162807755" w:history="1">
        <w:r w:rsidRPr="006A51C2">
          <w:rPr>
            <w:rStyle w:val="Hipervnculo"/>
          </w:rPr>
          <w:t>8.</w:t>
        </w:r>
        <w:r>
          <w:rPr>
            <w:rFonts w:asciiTheme="minorHAnsi" w:eastAsiaTheme="minorEastAsia" w:hAnsiTheme="minorHAnsi" w:cstheme="minorBidi"/>
            <w:b w:val="0"/>
            <w:color w:val="auto"/>
            <w:kern w:val="2"/>
            <w:sz w:val="24"/>
            <w:szCs w:val="24"/>
            <w:lang w:eastAsia="es-ES_tradnl"/>
            <w14:ligatures w14:val="standardContextual"/>
          </w:rPr>
          <w:tab/>
        </w:r>
        <w:r w:rsidRPr="006A51C2">
          <w:rPr>
            <w:rStyle w:val="Hipervnculo"/>
          </w:rPr>
          <w:t>Mi Recorrido en la UFV</w:t>
        </w:r>
        <w:r>
          <w:rPr>
            <w:webHidden/>
          </w:rPr>
          <w:tab/>
        </w:r>
        <w:r>
          <w:rPr>
            <w:webHidden/>
          </w:rPr>
          <w:fldChar w:fldCharType="begin"/>
        </w:r>
        <w:r>
          <w:rPr>
            <w:webHidden/>
          </w:rPr>
          <w:instrText xml:space="preserve"> PAGEREF _Toc162807755 \h </w:instrText>
        </w:r>
        <w:r>
          <w:rPr>
            <w:webHidden/>
          </w:rPr>
        </w:r>
        <w:r>
          <w:rPr>
            <w:webHidden/>
          </w:rPr>
          <w:fldChar w:fldCharType="separate"/>
        </w:r>
        <w:r>
          <w:rPr>
            <w:webHidden/>
          </w:rPr>
          <w:t>65</w:t>
        </w:r>
        <w:r>
          <w:rPr>
            <w:webHidden/>
          </w:rPr>
          <w:fldChar w:fldCharType="end"/>
        </w:r>
      </w:hyperlink>
    </w:p>
    <w:p w14:paraId="5F239650" w14:textId="13D56DB8" w:rsidR="001C382D" w:rsidRDefault="001C382D">
      <w:pPr>
        <w:pStyle w:val="TDC2"/>
        <w:tabs>
          <w:tab w:val="left" w:pos="960"/>
          <w:tab w:val="right" w:leader="dot" w:pos="8949"/>
        </w:tabs>
        <w:rPr>
          <w:noProof/>
          <w:kern w:val="2"/>
          <w:szCs w:val="24"/>
          <w:lang w:eastAsia="es-ES_tradnl"/>
          <w14:ligatures w14:val="standardContextual"/>
        </w:rPr>
      </w:pPr>
      <w:hyperlink w:anchor="_Toc162807756" w:history="1">
        <w:r w:rsidRPr="006A51C2">
          <w:rPr>
            <w:rStyle w:val="Hipervnculo"/>
            <w:noProof/>
          </w:rPr>
          <w:t>8.1.</w:t>
        </w:r>
        <w:r>
          <w:rPr>
            <w:noProof/>
            <w:kern w:val="2"/>
            <w:szCs w:val="24"/>
            <w:lang w:eastAsia="es-ES_tradnl"/>
            <w14:ligatures w14:val="standardContextual"/>
          </w:rPr>
          <w:tab/>
        </w:r>
        <w:r w:rsidRPr="006A51C2">
          <w:rPr>
            <w:rStyle w:val="Hipervnculo"/>
            <w:noProof/>
          </w:rPr>
          <w:t>El PFG como culminación de mi camino universitario</w:t>
        </w:r>
        <w:r>
          <w:rPr>
            <w:noProof/>
            <w:webHidden/>
          </w:rPr>
          <w:tab/>
        </w:r>
        <w:r>
          <w:rPr>
            <w:noProof/>
            <w:webHidden/>
          </w:rPr>
          <w:fldChar w:fldCharType="begin"/>
        </w:r>
        <w:r>
          <w:rPr>
            <w:noProof/>
            <w:webHidden/>
          </w:rPr>
          <w:instrText xml:space="preserve"> PAGEREF _Toc162807756 \h </w:instrText>
        </w:r>
        <w:r>
          <w:rPr>
            <w:noProof/>
            <w:webHidden/>
          </w:rPr>
        </w:r>
        <w:r>
          <w:rPr>
            <w:noProof/>
            <w:webHidden/>
          </w:rPr>
          <w:fldChar w:fldCharType="separate"/>
        </w:r>
        <w:r>
          <w:rPr>
            <w:noProof/>
            <w:webHidden/>
          </w:rPr>
          <w:t>65</w:t>
        </w:r>
        <w:r>
          <w:rPr>
            <w:noProof/>
            <w:webHidden/>
          </w:rPr>
          <w:fldChar w:fldCharType="end"/>
        </w:r>
      </w:hyperlink>
    </w:p>
    <w:p w14:paraId="734A660F" w14:textId="7C54C8FA" w:rsidR="001C382D" w:rsidRDefault="001C382D">
      <w:pPr>
        <w:pStyle w:val="TDC2"/>
        <w:tabs>
          <w:tab w:val="left" w:pos="960"/>
          <w:tab w:val="right" w:leader="dot" w:pos="8949"/>
        </w:tabs>
        <w:rPr>
          <w:noProof/>
          <w:kern w:val="2"/>
          <w:szCs w:val="24"/>
          <w:lang w:eastAsia="es-ES_tradnl"/>
          <w14:ligatures w14:val="standardContextual"/>
        </w:rPr>
      </w:pPr>
      <w:hyperlink w:anchor="_Toc162807757" w:history="1">
        <w:r w:rsidRPr="006A51C2">
          <w:rPr>
            <w:rStyle w:val="Hipervnculo"/>
            <w:noProof/>
          </w:rPr>
          <w:t>8.2.</w:t>
        </w:r>
        <w:r>
          <w:rPr>
            <w:noProof/>
            <w:kern w:val="2"/>
            <w:szCs w:val="24"/>
            <w:lang w:eastAsia="es-ES_tradnl"/>
            <w14:ligatures w14:val="standardContextual"/>
          </w:rPr>
          <w:tab/>
        </w:r>
        <w:r w:rsidRPr="006A51C2">
          <w:rPr>
            <w:rStyle w:val="Hipervnculo"/>
            <w:noProof/>
          </w:rPr>
          <w:t>Vinculación con mi futuro profesional</w:t>
        </w:r>
        <w:r>
          <w:rPr>
            <w:noProof/>
            <w:webHidden/>
          </w:rPr>
          <w:tab/>
        </w:r>
        <w:r>
          <w:rPr>
            <w:noProof/>
            <w:webHidden/>
          </w:rPr>
          <w:fldChar w:fldCharType="begin"/>
        </w:r>
        <w:r>
          <w:rPr>
            <w:noProof/>
            <w:webHidden/>
          </w:rPr>
          <w:instrText xml:space="preserve"> PAGEREF _Toc162807757 \h </w:instrText>
        </w:r>
        <w:r>
          <w:rPr>
            <w:noProof/>
            <w:webHidden/>
          </w:rPr>
        </w:r>
        <w:r>
          <w:rPr>
            <w:noProof/>
            <w:webHidden/>
          </w:rPr>
          <w:fldChar w:fldCharType="separate"/>
        </w:r>
        <w:r>
          <w:rPr>
            <w:noProof/>
            <w:webHidden/>
          </w:rPr>
          <w:t>66</w:t>
        </w:r>
        <w:r>
          <w:rPr>
            <w:noProof/>
            <w:webHidden/>
          </w:rPr>
          <w:fldChar w:fldCharType="end"/>
        </w:r>
      </w:hyperlink>
    </w:p>
    <w:p w14:paraId="083A35FA" w14:textId="49D380E6" w:rsidR="001C382D" w:rsidRDefault="001C382D">
      <w:pPr>
        <w:pStyle w:val="TDC1"/>
        <w:rPr>
          <w:rFonts w:asciiTheme="minorHAnsi" w:eastAsiaTheme="minorEastAsia" w:hAnsiTheme="minorHAnsi" w:cstheme="minorBidi"/>
          <w:b w:val="0"/>
          <w:color w:val="auto"/>
          <w:kern w:val="2"/>
          <w:sz w:val="24"/>
          <w:szCs w:val="24"/>
          <w:lang w:eastAsia="es-ES_tradnl"/>
          <w14:ligatures w14:val="standardContextual"/>
        </w:rPr>
      </w:pPr>
      <w:hyperlink w:anchor="_Toc162807758" w:history="1">
        <w:r w:rsidRPr="006A51C2">
          <w:rPr>
            <w:rStyle w:val="Hipervnculo"/>
          </w:rPr>
          <w:t>9.</w:t>
        </w:r>
        <w:r>
          <w:rPr>
            <w:rFonts w:asciiTheme="minorHAnsi" w:eastAsiaTheme="minorEastAsia" w:hAnsiTheme="minorHAnsi" w:cstheme="minorBidi"/>
            <w:b w:val="0"/>
            <w:color w:val="auto"/>
            <w:kern w:val="2"/>
            <w:sz w:val="24"/>
            <w:szCs w:val="24"/>
            <w:lang w:eastAsia="es-ES_tradnl"/>
            <w14:ligatures w14:val="standardContextual"/>
          </w:rPr>
          <w:tab/>
        </w:r>
        <w:r w:rsidRPr="006A51C2">
          <w:rPr>
            <w:rStyle w:val="Hipervnculo"/>
          </w:rPr>
          <w:t>Conclusiones</w:t>
        </w:r>
        <w:r>
          <w:rPr>
            <w:webHidden/>
          </w:rPr>
          <w:tab/>
        </w:r>
        <w:r>
          <w:rPr>
            <w:webHidden/>
          </w:rPr>
          <w:fldChar w:fldCharType="begin"/>
        </w:r>
        <w:r>
          <w:rPr>
            <w:webHidden/>
          </w:rPr>
          <w:instrText xml:space="preserve"> PAGEREF _Toc162807758 \h </w:instrText>
        </w:r>
        <w:r>
          <w:rPr>
            <w:webHidden/>
          </w:rPr>
        </w:r>
        <w:r>
          <w:rPr>
            <w:webHidden/>
          </w:rPr>
          <w:fldChar w:fldCharType="separate"/>
        </w:r>
        <w:r>
          <w:rPr>
            <w:webHidden/>
          </w:rPr>
          <w:t>67</w:t>
        </w:r>
        <w:r>
          <w:rPr>
            <w:webHidden/>
          </w:rPr>
          <w:fldChar w:fldCharType="end"/>
        </w:r>
      </w:hyperlink>
    </w:p>
    <w:p w14:paraId="3C357A48" w14:textId="0D815555" w:rsidR="001C382D" w:rsidRDefault="001C382D">
      <w:pPr>
        <w:pStyle w:val="TDC1"/>
        <w:rPr>
          <w:rFonts w:asciiTheme="minorHAnsi" w:eastAsiaTheme="minorEastAsia" w:hAnsiTheme="minorHAnsi" w:cstheme="minorBidi"/>
          <w:b w:val="0"/>
          <w:color w:val="auto"/>
          <w:kern w:val="2"/>
          <w:sz w:val="24"/>
          <w:szCs w:val="24"/>
          <w:lang w:eastAsia="es-ES_tradnl"/>
          <w14:ligatures w14:val="standardContextual"/>
        </w:rPr>
      </w:pPr>
      <w:hyperlink w:anchor="_Toc162807759" w:history="1">
        <w:r w:rsidRPr="006A51C2">
          <w:rPr>
            <w:rStyle w:val="Hipervnculo"/>
          </w:rPr>
          <w:t>10.</w:t>
        </w:r>
        <w:r>
          <w:rPr>
            <w:rFonts w:asciiTheme="minorHAnsi" w:eastAsiaTheme="minorEastAsia" w:hAnsiTheme="minorHAnsi" w:cstheme="minorBidi"/>
            <w:b w:val="0"/>
            <w:color w:val="auto"/>
            <w:kern w:val="2"/>
            <w:sz w:val="24"/>
            <w:szCs w:val="24"/>
            <w:lang w:eastAsia="es-ES_tradnl"/>
            <w14:ligatures w14:val="standardContextual"/>
          </w:rPr>
          <w:tab/>
        </w:r>
        <w:r w:rsidRPr="006A51C2">
          <w:rPr>
            <w:rStyle w:val="Hipervnculo"/>
          </w:rPr>
          <w:t>Otros Méritos del Proyecto</w:t>
        </w:r>
        <w:r>
          <w:rPr>
            <w:webHidden/>
          </w:rPr>
          <w:tab/>
        </w:r>
        <w:r>
          <w:rPr>
            <w:webHidden/>
          </w:rPr>
          <w:fldChar w:fldCharType="begin"/>
        </w:r>
        <w:r>
          <w:rPr>
            <w:webHidden/>
          </w:rPr>
          <w:instrText xml:space="preserve"> PAGEREF _Toc162807759 \h </w:instrText>
        </w:r>
        <w:r>
          <w:rPr>
            <w:webHidden/>
          </w:rPr>
        </w:r>
        <w:r>
          <w:rPr>
            <w:webHidden/>
          </w:rPr>
          <w:fldChar w:fldCharType="separate"/>
        </w:r>
        <w:r>
          <w:rPr>
            <w:webHidden/>
          </w:rPr>
          <w:t>69</w:t>
        </w:r>
        <w:r>
          <w:rPr>
            <w:webHidden/>
          </w:rPr>
          <w:fldChar w:fldCharType="end"/>
        </w:r>
      </w:hyperlink>
    </w:p>
    <w:p w14:paraId="6AA0FA6A" w14:textId="747F530C" w:rsidR="001C382D" w:rsidRDefault="001C382D">
      <w:pPr>
        <w:pStyle w:val="TDC1"/>
        <w:rPr>
          <w:rFonts w:asciiTheme="minorHAnsi" w:eastAsiaTheme="minorEastAsia" w:hAnsiTheme="minorHAnsi" w:cstheme="minorBidi"/>
          <w:b w:val="0"/>
          <w:color w:val="auto"/>
          <w:kern w:val="2"/>
          <w:sz w:val="24"/>
          <w:szCs w:val="24"/>
          <w:lang w:eastAsia="es-ES_tradnl"/>
          <w14:ligatures w14:val="standardContextual"/>
        </w:rPr>
      </w:pPr>
      <w:hyperlink w:anchor="_Toc162807760" w:history="1">
        <w:r w:rsidRPr="006A51C2">
          <w:rPr>
            <w:rStyle w:val="Hipervnculo"/>
          </w:rPr>
          <w:t>11.</w:t>
        </w:r>
        <w:r>
          <w:rPr>
            <w:rFonts w:asciiTheme="minorHAnsi" w:eastAsiaTheme="minorEastAsia" w:hAnsiTheme="minorHAnsi" w:cstheme="minorBidi"/>
            <w:b w:val="0"/>
            <w:color w:val="auto"/>
            <w:kern w:val="2"/>
            <w:sz w:val="24"/>
            <w:szCs w:val="24"/>
            <w:lang w:eastAsia="es-ES_tradnl"/>
            <w14:ligatures w14:val="standardContextual"/>
          </w:rPr>
          <w:tab/>
        </w:r>
        <w:r w:rsidRPr="006A51C2">
          <w:rPr>
            <w:rStyle w:val="Hipervnculo"/>
          </w:rPr>
          <w:t>Bibliografía</w:t>
        </w:r>
        <w:r>
          <w:rPr>
            <w:webHidden/>
          </w:rPr>
          <w:tab/>
        </w:r>
        <w:r>
          <w:rPr>
            <w:webHidden/>
          </w:rPr>
          <w:fldChar w:fldCharType="begin"/>
        </w:r>
        <w:r>
          <w:rPr>
            <w:webHidden/>
          </w:rPr>
          <w:instrText xml:space="preserve"> PAGEREF _Toc162807760 \h </w:instrText>
        </w:r>
        <w:r>
          <w:rPr>
            <w:webHidden/>
          </w:rPr>
        </w:r>
        <w:r>
          <w:rPr>
            <w:webHidden/>
          </w:rPr>
          <w:fldChar w:fldCharType="separate"/>
        </w:r>
        <w:r>
          <w:rPr>
            <w:webHidden/>
          </w:rPr>
          <w:t>71</w:t>
        </w:r>
        <w:r>
          <w:rPr>
            <w:webHidden/>
          </w:rPr>
          <w:fldChar w:fldCharType="end"/>
        </w:r>
      </w:hyperlink>
    </w:p>
    <w:p w14:paraId="3CB3A1AE" w14:textId="65DBFD6F" w:rsidR="001C382D" w:rsidRDefault="001C382D">
      <w:pPr>
        <w:pStyle w:val="TDC1"/>
        <w:rPr>
          <w:rFonts w:asciiTheme="minorHAnsi" w:eastAsiaTheme="minorEastAsia" w:hAnsiTheme="minorHAnsi" w:cstheme="minorBidi"/>
          <w:b w:val="0"/>
          <w:color w:val="auto"/>
          <w:kern w:val="2"/>
          <w:sz w:val="24"/>
          <w:szCs w:val="24"/>
          <w:lang w:eastAsia="es-ES_tradnl"/>
          <w14:ligatures w14:val="standardContextual"/>
        </w:rPr>
      </w:pPr>
      <w:hyperlink w:anchor="_Toc162807761" w:history="1">
        <w:r w:rsidRPr="006A51C2">
          <w:rPr>
            <w:rStyle w:val="Hipervnculo"/>
          </w:rPr>
          <w:t>Anexo A: Requisitos de Usuario</w:t>
        </w:r>
        <w:r>
          <w:rPr>
            <w:webHidden/>
          </w:rPr>
          <w:tab/>
        </w:r>
        <w:r>
          <w:rPr>
            <w:webHidden/>
          </w:rPr>
          <w:fldChar w:fldCharType="begin"/>
        </w:r>
        <w:r>
          <w:rPr>
            <w:webHidden/>
          </w:rPr>
          <w:instrText xml:space="preserve"> PAGEREF _Toc162807761 \h </w:instrText>
        </w:r>
        <w:r>
          <w:rPr>
            <w:webHidden/>
          </w:rPr>
        </w:r>
        <w:r>
          <w:rPr>
            <w:webHidden/>
          </w:rPr>
          <w:fldChar w:fldCharType="separate"/>
        </w:r>
        <w:r>
          <w:rPr>
            <w:webHidden/>
          </w:rPr>
          <w:t>75</w:t>
        </w:r>
        <w:r>
          <w:rPr>
            <w:webHidden/>
          </w:rPr>
          <w:fldChar w:fldCharType="end"/>
        </w:r>
      </w:hyperlink>
    </w:p>
    <w:p w14:paraId="524E5CA3" w14:textId="453436F5" w:rsidR="001C382D" w:rsidRDefault="001C382D">
      <w:pPr>
        <w:pStyle w:val="TDC2"/>
        <w:tabs>
          <w:tab w:val="right" w:leader="dot" w:pos="8949"/>
        </w:tabs>
        <w:rPr>
          <w:noProof/>
          <w:kern w:val="2"/>
          <w:szCs w:val="24"/>
          <w:lang w:eastAsia="es-ES_tradnl"/>
          <w14:ligatures w14:val="standardContextual"/>
        </w:rPr>
      </w:pPr>
      <w:hyperlink w:anchor="_Toc162807762" w:history="1">
        <w:r w:rsidRPr="006A51C2">
          <w:rPr>
            <w:rStyle w:val="Hipervnculo"/>
            <w:noProof/>
          </w:rPr>
          <w:t>Requisitos Funcionales</w:t>
        </w:r>
        <w:r>
          <w:rPr>
            <w:noProof/>
            <w:webHidden/>
          </w:rPr>
          <w:tab/>
        </w:r>
        <w:r>
          <w:rPr>
            <w:noProof/>
            <w:webHidden/>
          </w:rPr>
          <w:fldChar w:fldCharType="begin"/>
        </w:r>
        <w:r>
          <w:rPr>
            <w:noProof/>
            <w:webHidden/>
          </w:rPr>
          <w:instrText xml:space="preserve"> PAGEREF _Toc162807762 \h </w:instrText>
        </w:r>
        <w:r>
          <w:rPr>
            <w:noProof/>
            <w:webHidden/>
          </w:rPr>
        </w:r>
        <w:r>
          <w:rPr>
            <w:noProof/>
            <w:webHidden/>
          </w:rPr>
          <w:fldChar w:fldCharType="separate"/>
        </w:r>
        <w:r>
          <w:rPr>
            <w:noProof/>
            <w:webHidden/>
          </w:rPr>
          <w:t>75</w:t>
        </w:r>
        <w:r>
          <w:rPr>
            <w:noProof/>
            <w:webHidden/>
          </w:rPr>
          <w:fldChar w:fldCharType="end"/>
        </w:r>
      </w:hyperlink>
    </w:p>
    <w:p w14:paraId="2344BD8C" w14:textId="6889E3C6" w:rsidR="001C382D" w:rsidRDefault="001C382D">
      <w:pPr>
        <w:pStyle w:val="TDC2"/>
        <w:tabs>
          <w:tab w:val="right" w:leader="dot" w:pos="8949"/>
        </w:tabs>
        <w:rPr>
          <w:noProof/>
          <w:kern w:val="2"/>
          <w:szCs w:val="24"/>
          <w:lang w:eastAsia="es-ES_tradnl"/>
          <w14:ligatures w14:val="standardContextual"/>
        </w:rPr>
      </w:pPr>
      <w:hyperlink w:anchor="_Toc162807763" w:history="1">
        <w:r w:rsidRPr="006A51C2">
          <w:rPr>
            <w:rStyle w:val="Hipervnculo"/>
            <w:noProof/>
          </w:rPr>
          <w:t>Requisitos No Funcionales</w:t>
        </w:r>
        <w:r>
          <w:rPr>
            <w:noProof/>
            <w:webHidden/>
          </w:rPr>
          <w:tab/>
        </w:r>
        <w:r>
          <w:rPr>
            <w:noProof/>
            <w:webHidden/>
          </w:rPr>
          <w:fldChar w:fldCharType="begin"/>
        </w:r>
        <w:r>
          <w:rPr>
            <w:noProof/>
            <w:webHidden/>
          </w:rPr>
          <w:instrText xml:space="preserve"> PAGEREF _Toc162807763 \h </w:instrText>
        </w:r>
        <w:r>
          <w:rPr>
            <w:noProof/>
            <w:webHidden/>
          </w:rPr>
        </w:r>
        <w:r>
          <w:rPr>
            <w:noProof/>
            <w:webHidden/>
          </w:rPr>
          <w:fldChar w:fldCharType="separate"/>
        </w:r>
        <w:r>
          <w:rPr>
            <w:noProof/>
            <w:webHidden/>
          </w:rPr>
          <w:t>77</w:t>
        </w:r>
        <w:r>
          <w:rPr>
            <w:noProof/>
            <w:webHidden/>
          </w:rPr>
          <w:fldChar w:fldCharType="end"/>
        </w:r>
      </w:hyperlink>
    </w:p>
    <w:p w14:paraId="1F285FA8" w14:textId="62ECD45E" w:rsidR="001C382D" w:rsidRDefault="001C382D">
      <w:pPr>
        <w:pStyle w:val="TDC1"/>
        <w:rPr>
          <w:rFonts w:asciiTheme="minorHAnsi" w:eastAsiaTheme="minorEastAsia" w:hAnsiTheme="minorHAnsi" w:cstheme="minorBidi"/>
          <w:b w:val="0"/>
          <w:color w:val="auto"/>
          <w:kern w:val="2"/>
          <w:sz w:val="24"/>
          <w:szCs w:val="24"/>
          <w:lang w:eastAsia="es-ES_tradnl"/>
          <w14:ligatures w14:val="standardContextual"/>
        </w:rPr>
      </w:pPr>
      <w:hyperlink w:anchor="_Toc162807764" w:history="1">
        <w:r w:rsidRPr="006A51C2">
          <w:rPr>
            <w:rStyle w:val="Hipervnculo"/>
          </w:rPr>
          <w:t>Anexo B: Diseño de la Aplicación</w:t>
        </w:r>
        <w:r>
          <w:rPr>
            <w:webHidden/>
          </w:rPr>
          <w:tab/>
        </w:r>
        <w:r>
          <w:rPr>
            <w:webHidden/>
          </w:rPr>
          <w:fldChar w:fldCharType="begin"/>
        </w:r>
        <w:r>
          <w:rPr>
            <w:webHidden/>
          </w:rPr>
          <w:instrText xml:space="preserve"> PAGEREF _Toc162807764 \h </w:instrText>
        </w:r>
        <w:r>
          <w:rPr>
            <w:webHidden/>
          </w:rPr>
        </w:r>
        <w:r>
          <w:rPr>
            <w:webHidden/>
          </w:rPr>
          <w:fldChar w:fldCharType="separate"/>
        </w:r>
        <w:r>
          <w:rPr>
            <w:webHidden/>
          </w:rPr>
          <w:t>79</w:t>
        </w:r>
        <w:r>
          <w:rPr>
            <w:webHidden/>
          </w:rPr>
          <w:fldChar w:fldCharType="end"/>
        </w:r>
      </w:hyperlink>
    </w:p>
    <w:p w14:paraId="6AEA618E" w14:textId="1A2814DB" w:rsidR="001C382D" w:rsidRDefault="001C382D">
      <w:pPr>
        <w:pStyle w:val="TDC1"/>
        <w:rPr>
          <w:rFonts w:asciiTheme="minorHAnsi" w:eastAsiaTheme="minorEastAsia" w:hAnsiTheme="minorHAnsi" w:cstheme="minorBidi"/>
          <w:b w:val="0"/>
          <w:color w:val="auto"/>
          <w:kern w:val="2"/>
          <w:sz w:val="24"/>
          <w:szCs w:val="24"/>
          <w:lang w:eastAsia="es-ES_tradnl"/>
          <w14:ligatures w14:val="standardContextual"/>
        </w:rPr>
      </w:pPr>
      <w:hyperlink w:anchor="_Toc162807765" w:history="1">
        <w:r w:rsidRPr="006A51C2">
          <w:rPr>
            <w:rStyle w:val="Hipervnculo"/>
          </w:rPr>
          <w:t>Anexo C: Detalles de la integración de la BBDD</w:t>
        </w:r>
        <w:r>
          <w:rPr>
            <w:webHidden/>
          </w:rPr>
          <w:tab/>
        </w:r>
        <w:r>
          <w:rPr>
            <w:webHidden/>
          </w:rPr>
          <w:fldChar w:fldCharType="begin"/>
        </w:r>
        <w:r>
          <w:rPr>
            <w:webHidden/>
          </w:rPr>
          <w:instrText xml:space="preserve"> PAGEREF _Toc162807765 \h </w:instrText>
        </w:r>
        <w:r>
          <w:rPr>
            <w:webHidden/>
          </w:rPr>
        </w:r>
        <w:r>
          <w:rPr>
            <w:webHidden/>
          </w:rPr>
          <w:fldChar w:fldCharType="separate"/>
        </w:r>
        <w:r>
          <w:rPr>
            <w:webHidden/>
          </w:rPr>
          <w:t>81</w:t>
        </w:r>
        <w:r>
          <w:rPr>
            <w:webHidden/>
          </w:rPr>
          <w:fldChar w:fldCharType="end"/>
        </w:r>
      </w:hyperlink>
    </w:p>
    <w:p w14:paraId="3B6EE75D" w14:textId="3CAD8743" w:rsidR="0067575B" w:rsidRPr="0031552C" w:rsidRDefault="00A32323" w:rsidP="0067575B">
      <w:r w:rsidRPr="0031552C">
        <w:fldChar w:fldCharType="end"/>
      </w:r>
    </w:p>
    <w:p w14:paraId="3B6EE75E" w14:textId="77777777" w:rsidR="0067575B" w:rsidRPr="0031552C" w:rsidRDefault="0067575B" w:rsidP="0067575B"/>
    <w:p w14:paraId="3B6EE75F" w14:textId="77777777" w:rsidR="0067575B" w:rsidRPr="0031552C" w:rsidRDefault="0067575B" w:rsidP="0067575B"/>
    <w:p w14:paraId="3B6EE760" w14:textId="77777777" w:rsidR="0067575B" w:rsidRPr="0031552C" w:rsidRDefault="0067575B" w:rsidP="0067575B"/>
    <w:p w14:paraId="3B6EE761" w14:textId="77777777" w:rsidR="0067575B" w:rsidRPr="0031552C" w:rsidRDefault="0067575B" w:rsidP="0067575B">
      <w:pPr>
        <w:sectPr w:rsidR="0067575B" w:rsidRPr="0031552C" w:rsidSect="00223E1A">
          <w:footerReference w:type="even" r:id="rId12"/>
          <w:footerReference w:type="default" r:id="rId13"/>
          <w:type w:val="oddPage"/>
          <w:pgSz w:w="11907" w:h="16840" w:code="9"/>
          <w:pgMar w:top="1304" w:right="1247" w:bottom="1418" w:left="1247" w:header="720" w:footer="720" w:gutter="454"/>
          <w:pgNumType w:fmt="lowerRoman" w:start="1"/>
          <w:cols w:space="720"/>
          <w:docGrid w:linePitch="299"/>
        </w:sectPr>
      </w:pPr>
    </w:p>
    <w:p w14:paraId="3B6EE762" w14:textId="77777777" w:rsidR="0067575B" w:rsidRPr="0031552C" w:rsidRDefault="0067575B" w:rsidP="0067575B">
      <w:pPr>
        <w:pStyle w:val="Ttulo"/>
        <w:rPr>
          <w:color w:val="002060"/>
        </w:rPr>
      </w:pPr>
      <w:r w:rsidRPr="0031552C">
        <w:rPr>
          <w:color w:val="002060"/>
        </w:rPr>
        <w:lastRenderedPageBreak/>
        <w:t>Índice de Tablas</w:t>
      </w:r>
    </w:p>
    <w:p w14:paraId="3B6EE763" w14:textId="77777777" w:rsidR="0067575B" w:rsidRPr="0031552C" w:rsidRDefault="0067575B" w:rsidP="0067575B"/>
    <w:p w14:paraId="24EB09CB" w14:textId="646DA17B" w:rsidR="001C382D" w:rsidRDefault="000A493F">
      <w:pPr>
        <w:pStyle w:val="Tabladeilustraciones"/>
        <w:tabs>
          <w:tab w:val="right" w:leader="dot" w:pos="8949"/>
        </w:tabs>
        <w:rPr>
          <w:i w:val="0"/>
          <w:noProof/>
          <w:kern w:val="2"/>
          <w:sz w:val="24"/>
          <w:szCs w:val="24"/>
          <w:lang w:eastAsia="es-ES_tradnl"/>
          <w14:ligatures w14:val="standardContextual"/>
        </w:rPr>
      </w:pPr>
      <w:r>
        <w:rPr>
          <w:i w:val="0"/>
        </w:rPr>
        <w:fldChar w:fldCharType="begin"/>
      </w:r>
      <w:r>
        <w:instrText xml:space="preserve"> TOC \f f \h \z \t "Pie de Tabla;1" \c "Tabla" </w:instrText>
      </w:r>
      <w:r>
        <w:rPr>
          <w:i w:val="0"/>
        </w:rPr>
        <w:fldChar w:fldCharType="separate"/>
      </w:r>
      <w:hyperlink w:anchor="_Toc162807766" w:history="1">
        <w:r w:rsidR="001C382D" w:rsidRPr="000E0F18">
          <w:rPr>
            <w:rStyle w:val="Hipervnculo"/>
            <w:noProof/>
          </w:rPr>
          <w:t>Tabla 1:Objetivos Específicos.</w:t>
        </w:r>
        <w:r w:rsidR="001C382D">
          <w:rPr>
            <w:noProof/>
            <w:webHidden/>
          </w:rPr>
          <w:tab/>
        </w:r>
        <w:r w:rsidR="001C382D">
          <w:rPr>
            <w:noProof/>
            <w:webHidden/>
          </w:rPr>
          <w:fldChar w:fldCharType="begin"/>
        </w:r>
        <w:r w:rsidR="001C382D">
          <w:rPr>
            <w:noProof/>
            <w:webHidden/>
          </w:rPr>
          <w:instrText xml:space="preserve"> PAGEREF _Toc162807766 \h </w:instrText>
        </w:r>
        <w:r w:rsidR="001C382D">
          <w:rPr>
            <w:noProof/>
            <w:webHidden/>
          </w:rPr>
        </w:r>
        <w:r w:rsidR="001C382D">
          <w:rPr>
            <w:noProof/>
            <w:webHidden/>
          </w:rPr>
          <w:fldChar w:fldCharType="separate"/>
        </w:r>
        <w:r w:rsidR="001C382D">
          <w:rPr>
            <w:noProof/>
            <w:webHidden/>
          </w:rPr>
          <w:t>10</w:t>
        </w:r>
        <w:r w:rsidR="001C382D">
          <w:rPr>
            <w:noProof/>
            <w:webHidden/>
          </w:rPr>
          <w:fldChar w:fldCharType="end"/>
        </w:r>
      </w:hyperlink>
    </w:p>
    <w:p w14:paraId="67E367AB" w14:textId="34CAA5FF" w:rsidR="001C382D" w:rsidRDefault="001C382D">
      <w:pPr>
        <w:pStyle w:val="Tabladeilustraciones"/>
        <w:tabs>
          <w:tab w:val="right" w:leader="dot" w:pos="8949"/>
        </w:tabs>
        <w:rPr>
          <w:i w:val="0"/>
          <w:noProof/>
          <w:kern w:val="2"/>
          <w:sz w:val="24"/>
          <w:szCs w:val="24"/>
          <w:lang w:eastAsia="es-ES_tradnl"/>
          <w14:ligatures w14:val="standardContextual"/>
        </w:rPr>
      </w:pPr>
      <w:hyperlink w:anchor="_Toc162807767" w:history="1">
        <w:r w:rsidRPr="000E0F18">
          <w:rPr>
            <w:rStyle w:val="Hipervnculo"/>
            <w:noProof/>
          </w:rPr>
          <w:t>Tabla 2: Análisis de Requisitos. Elaboración Propia</w:t>
        </w:r>
        <w:r>
          <w:rPr>
            <w:noProof/>
            <w:webHidden/>
          </w:rPr>
          <w:tab/>
        </w:r>
        <w:r>
          <w:rPr>
            <w:noProof/>
            <w:webHidden/>
          </w:rPr>
          <w:fldChar w:fldCharType="begin"/>
        </w:r>
        <w:r>
          <w:rPr>
            <w:noProof/>
            <w:webHidden/>
          </w:rPr>
          <w:instrText xml:space="preserve"> PAGEREF _Toc162807767 \h </w:instrText>
        </w:r>
        <w:r>
          <w:rPr>
            <w:noProof/>
            <w:webHidden/>
          </w:rPr>
        </w:r>
        <w:r>
          <w:rPr>
            <w:noProof/>
            <w:webHidden/>
          </w:rPr>
          <w:fldChar w:fldCharType="separate"/>
        </w:r>
        <w:r>
          <w:rPr>
            <w:noProof/>
            <w:webHidden/>
          </w:rPr>
          <w:t>16</w:t>
        </w:r>
        <w:r>
          <w:rPr>
            <w:noProof/>
            <w:webHidden/>
          </w:rPr>
          <w:fldChar w:fldCharType="end"/>
        </w:r>
      </w:hyperlink>
    </w:p>
    <w:p w14:paraId="1A0CEA6F" w14:textId="514D4B26" w:rsidR="001C382D" w:rsidRDefault="001C382D">
      <w:pPr>
        <w:pStyle w:val="Tabladeilustraciones"/>
        <w:tabs>
          <w:tab w:val="right" w:leader="dot" w:pos="8949"/>
        </w:tabs>
        <w:rPr>
          <w:i w:val="0"/>
          <w:noProof/>
          <w:kern w:val="2"/>
          <w:sz w:val="24"/>
          <w:szCs w:val="24"/>
          <w:lang w:eastAsia="es-ES_tradnl"/>
          <w14:ligatures w14:val="standardContextual"/>
        </w:rPr>
      </w:pPr>
      <w:hyperlink w:anchor="_Toc162807768" w:history="1">
        <w:r w:rsidRPr="000E0F18">
          <w:rPr>
            <w:rStyle w:val="Hipervnculo"/>
            <w:noProof/>
          </w:rPr>
          <w:t>Tabla 3: Diseño IU. Elaboración Propia</w:t>
        </w:r>
        <w:r>
          <w:rPr>
            <w:noProof/>
            <w:webHidden/>
          </w:rPr>
          <w:tab/>
        </w:r>
        <w:r>
          <w:rPr>
            <w:noProof/>
            <w:webHidden/>
          </w:rPr>
          <w:fldChar w:fldCharType="begin"/>
        </w:r>
        <w:r>
          <w:rPr>
            <w:noProof/>
            <w:webHidden/>
          </w:rPr>
          <w:instrText xml:space="preserve"> PAGEREF _Toc162807768 \h </w:instrText>
        </w:r>
        <w:r>
          <w:rPr>
            <w:noProof/>
            <w:webHidden/>
          </w:rPr>
        </w:r>
        <w:r>
          <w:rPr>
            <w:noProof/>
            <w:webHidden/>
          </w:rPr>
          <w:fldChar w:fldCharType="separate"/>
        </w:r>
        <w:r>
          <w:rPr>
            <w:noProof/>
            <w:webHidden/>
          </w:rPr>
          <w:t>16</w:t>
        </w:r>
        <w:r>
          <w:rPr>
            <w:noProof/>
            <w:webHidden/>
          </w:rPr>
          <w:fldChar w:fldCharType="end"/>
        </w:r>
      </w:hyperlink>
    </w:p>
    <w:p w14:paraId="7C8A5998" w14:textId="40B1EDCC" w:rsidR="001C382D" w:rsidRDefault="001C382D">
      <w:pPr>
        <w:pStyle w:val="Tabladeilustraciones"/>
        <w:tabs>
          <w:tab w:val="right" w:leader="dot" w:pos="8949"/>
        </w:tabs>
        <w:rPr>
          <w:i w:val="0"/>
          <w:noProof/>
          <w:kern w:val="2"/>
          <w:sz w:val="24"/>
          <w:szCs w:val="24"/>
          <w:lang w:eastAsia="es-ES_tradnl"/>
          <w14:ligatures w14:val="standardContextual"/>
        </w:rPr>
      </w:pPr>
      <w:hyperlink w:anchor="_Toc162807769" w:history="1">
        <w:r w:rsidRPr="000E0F18">
          <w:rPr>
            <w:rStyle w:val="Hipervnculo"/>
            <w:noProof/>
          </w:rPr>
          <w:t>Tabla 4: Configuración del entorno del Servidor. Elaboración Propia</w:t>
        </w:r>
        <w:r>
          <w:rPr>
            <w:noProof/>
            <w:webHidden/>
          </w:rPr>
          <w:tab/>
        </w:r>
        <w:r>
          <w:rPr>
            <w:noProof/>
            <w:webHidden/>
          </w:rPr>
          <w:fldChar w:fldCharType="begin"/>
        </w:r>
        <w:r>
          <w:rPr>
            <w:noProof/>
            <w:webHidden/>
          </w:rPr>
          <w:instrText xml:space="preserve"> PAGEREF _Toc162807769 \h </w:instrText>
        </w:r>
        <w:r>
          <w:rPr>
            <w:noProof/>
            <w:webHidden/>
          </w:rPr>
        </w:r>
        <w:r>
          <w:rPr>
            <w:noProof/>
            <w:webHidden/>
          </w:rPr>
          <w:fldChar w:fldCharType="separate"/>
        </w:r>
        <w:r>
          <w:rPr>
            <w:noProof/>
            <w:webHidden/>
          </w:rPr>
          <w:t>17</w:t>
        </w:r>
        <w:r>
          <w:rPr>
            <w:noProof/>
            <w:webHidden/>
          </w:rPr>
          <w:fldChar w:fldCharType="end"/>
        </w:r>
      </w:hyperlink>
    </w:p>
    <w:p w14:paraId="629C220A" w14:textId="3FBC4780" w:rsidR="001C382D" w:rsidRDefault="001C382D">
      <w:pPr>
        <w:pStyle w:val="Tabladeilustraciones"/>
        <w:tabs>
          <w:tab w:val="right" w:leader="dot" w:pos="8949"/>
        </w:tabs>
        <w:rPr>
          <w:i w:val="0"/>
          <w:noProof/>
          <w:kern w:val="2"/>
          <w:sz w:val="24"/>
          <w:szCs w:val="24"/>
          <w:lang w:eastAsia="es-ES_tradnl"/>
          <w14:ligatures w14:val="standardContextual"/>
        </w:rPr>
      </w:pPr>
      <w:hyperlink w:anchor="_Toc162807770" w:history="1">
        <w:r w:rsidRPr="000E0F18">
          <w:rPr>
            <w:rStyle w:val="Hipervnculo"/>
            <w:noProof/>
          </w:rPr>
          <w:t>Tabla 5: Implementación BBDD. Elaboración Propia</w:t>
        </w:r>
        <w:r>
          <w:rPr>
            <w:noProof/>
            <w:webHidden/>
          </w:rPr>
          <w:tab/>
        </w:r>
        <w:r>
          <w:rPr>
            <w:noProof/>
            <w:webHidden/>
          </w:rPr>
          <w:fldChar w:fldCharType="begin"/>
        </w:r>
        <w:r>
          <w:rPr>
            <w:noProof/>
            <w:webHidden/>
          </w:rPr>
          <w:instrText xml:space="preserve"> PAGEREF _Toc162807770 \h </w:instrText>
        </w:r>
        <w:r>
          <w:rPr>
            <w:noProof/>
            <w:webHidden/>
          </w:rPr>
        </w:r>
        <w:r>
          <w:rPr>
            <w:noProof/>
            <w:webHidden/>
          </w:rPr>
          <w:fldChar w:fldCharType="separate"/>
        </w:r>
        <w:r>
          <w:rPr>
            <w:noProof/>
            <w:webHidden/>
          </w:rPr>
          <w:t>17</w:t>
        </w:r>
        <w:r>
          <w:rPr>
            <w:noProof/>
            <w:webHidden/>
          </w:rPr>
          <w:fldChar w:fldCharType="end"/>
        </w:r>
      </w:hyperlink>
    </w:p>
    <w:p w14:paraId="1AD2C336" w14:textId="63A68647" w:rsidR="001C382D" w:rsidRDefault="001C382D">
      <w:pPr>
        <w:pStyle w:val="Tabladeilustraciones"/>
        <w:tabs>
          <w:tab w:val="right" w:leader="dot" w:pos="8949"/>
        </w:tabs>
        <w:rPr>
          <w:i w:val="0"/>
          <w:noProof/>
          <w:kern w:val="2"/>
          <w:sz w:val="24"/>
          <w:szCs w:val="24"/>
          <w:lang w:eastAsia="es-ES_tradnl"/>
          <w14:ligatures w14:val="standardContextual"/>
        </w:rPr>
      </w:pPr>
      <w:hyperlink w:anchor="_Toc162807771" w:history="1">
        <w:r w:rsidRPr="000E0F18">
          <w:rPr>
            <w:rStyle w:val="Hipervnculo"/>
            <w:noProof/>
          </w:rPr>
          <w:t>Tabla 6: Desarrollo de API. Elaboración Propia</w:t>
        </w:r>
        <w:r>
          <w:rPr>
            <w:noProof/>
            <w:webHidden/>
          </w:rPr>
          <w:tab/>
        </w:r>
        <w:r>
          <w:rPr>
            <w:noProof/>
            <w:webHidden/>
          </w:rPr>
          <w:fldChar w:fldCharType="begin"/>
        </w:r>
        <w:r>
          <w:rPr>
            <w:noProof/>
            <w:webHidden/>
          </w:rPr>
          <w:instrText xml:space="preserve"> PAGEREF _Toc162807771 \h </w:instrText>
        </w:r>
        <w:r>
          <w:rPr>
            <w:noProof/>
            <w:webHidden/>
          </w:rPr>
        </w:r>
        <w:r>
          <w:rPr>
            <w:noProof/>
            <w:webHidden/>
          </w:rPr>
          <w:fldChar w:fldCharType="separate"/>
        </w:r>
        <w:r>
          <w:rPr>
            <w:noProof/>
            <w:webHidden/>
          </w:rPr>
          <w:t>18</w:t>
        </w:r>
        <w:r>
          <w:rPr>
            <w:noProof/>
            <w:webHidden/>
          </w:rPr>
          <w:fldChar w:fldCharType="end"/>
        </w:r>
      </w:hyperlink>
    </w:p>
    <w:p w14:paraId="22979F79" w14:textId="377B5782" w:rsidR="001C382D" w:rsidRDefault="001C382D">
      <w:pPr>
        <w:pStyle w:val="Tabladeilustraciones"/>
        <w:tabs>
          <w:tab w:val="right" w:leader="dot" w:pos="8949"/>
        </w:tabs>
        <w:rPr>
          <w:i w:val="0"/>
          <w:noProof/>
          <w:kern w:val="2"/>
          <w:sz w:val="24"/>
          <w:szCs w:val="24"/>
          <w:lang w:eastAsia="es-ES_tradnl"/>
          <w14:ligatures w14:val="standardContextual"/>
        </w:rPr>
      </w:pPr>
      <w:hyperlink w:anchor="_Toc162807772" w:history="1">
        <w:r w:rsidRPr="000E0F18">
          <w:rPr>
            <w:rStyle w:val="Hipervnculo"/>
            <w:noProof/>
          </w:rPr>
          <w:t>Tabla 7: Implementación de la Estructura Base Frontend. Elaboración Propia</w:t>
        </w:r>
        <w:r>
          <w:rPr>
            <w:noProof/>
            <w:webHidden/>
          </w:rPr>
          <w:tab/>
        </w:r>
        <w:r>
          <w:rPr>
            <w:noProof/>
            <w:webHidden/>
          </w:rPr>
          <w:fldChar w:fldCharType="begin"/>
        </w:r>
        <w:r>
          <w:rPr>
            <w:noProof/>
            <w:webHidden/>
          </w:rPr>
          <w:instrText xml:space="preserve"> PAGEREF _Toc162807772 \h </w:instrText>
        </w:r>
        <w:r>
          <w:rPr>
            <w:noProof/>
            <w:webHidden/>
          </w:rPr>
        </w:r>
        <w:r>
          <w:rPr>
            <w:noProof/>
            <w:webHidden/>
          </w:rPr>
          <w:fldChar w:fldCharType="separate"/>
        </w:r>
        <w:r>
          <w:rPr>
            <w:noProof/>
            <w:webHidden/>
          </w:rPr>
          <w:t>19</w:t>
        </w:r>
        <w:r>
          <w:rPr>
            <w:noProof/>
            <w:webHidden/>
          </w:rPr>
          <w:fldChar w:fldCharType="end"/>
        </w:r>
      </w:hyperlink>
    </w:p>
    <w:p w14:paraId="2DCDA8EB" w14:textId="64610248" w:rsidR="001C382D" w:rsidRDefault="001C382D">
      <w:pPr>
        <w:pStyle w:val="Tabladeilustraciones"/>
        <w:tabs>
          <w:tab w:val="right" w:leader="dot" w:pos="8949"/>
        </w:tabs>
        <w:rPr>
          <w:i w:val="0"/>
          <w:noProof/>
          <w:kern w:val="2"/>
          <w:sz w:val="24"/>
          <w:szCs w:val="24"/>
          <w:lang w:eastAsia="es-ES_tradnl"/>
          <w14:ligatures w14:val="standardContextual"/>
        </w:rPr>
      </w:pPr>
      <w:hyperlink w:anchor="_Toc162807773" w:history="1">
        <w:r w:rsidRPr="000E0F18">
          <w:rPr>
            <w:rStyle w:val="Hipervnculo"/>
            <w:noProof/>
          </w:rPr>
          <w:t>Tabla 8: Desarrollo de Pantallas y Navegación. Elaboración Propia</w:t>
        </w:r>
        <w:r>
          <w:rPr>
            <w:noProof/>
            <w:webHidden/>
          </w:rPr>
          <w:tab/>
        </w:r>
        <w:r>
          <w:rPr>
            <w:noProof/>
            <w:webHidden/>
          </w:rPr>
          <w:fldChar w:fldCharType="begin"/>
        </w:r>
        <w:r>
          <w:rPr>
            <w:noProof/>
            <w:webHidden/>
          </w:rPr>
          <w:instrText xml:space="preserve"> PAGEREF _Toc162807773 \h </w:instrText>
        </w:r>
        <w:r>
          <w:rPr>
            <w:noProof/>
            <w:webHidden/>
          </w:rPr>
        </w:r>
        <w:r>
          <w:rPr>
            <w:noProof/>
            <w:webHidden/>
          </w:rPr>
          <w:fldChar w:fldCharType="separate"/>
        </w:r>
        <w:r>
          <w:rPr>
            <w:noProof/>
            <w:webHidden/>
          </w:rPr>
          <w:t>19</w:t>
        </w:r>
        <w:r>
          <w:rPr>
            <w:noProof/>
            <w:webHidden/>
          </w:rPr>
          <w:fldChar w:fldCharType="end"/>
        </w:r>
      </w:hyperlink>
    </w:p>
    <w:p w14:paraId="45D60F8B" w14:textId="44DD5F70" w:rsidR="001C382D" w:rsidRDefault="001C382D">
      <w:pPr>
        <w:pStyle w:val="Tabladeilustraciones"/>
        <w:tabs>
          <w:tab w:val="right" w:leader="dot" w:pos="8949"/>
        </w:tabs>
        <w:rPr>
          <w:i w:val="0"/>
          <w:noProof/>
          <w:kern w:val="2"/>
          <w:sz w:val="24"/>
          <w:szCs w:val="24"/>
          <w:lang w:eastAsia="es-ES_tradnl"/>
          <w14:ligatures w14:val="standardContextual"/>
        </w:rPr>
      </w:pPr>
      <w:hyperlink w:anchor="_Toc162807774" w:history="1">
        <w:r w:rsidRPr="000E0F18">
          <w:rPr>
            <w:rStyle w:val="Hipervnculo"/>
            <w:noProof/>
          </w:rPr>
          <w:t>Tabla 9: Integración IU con el Backend. Elaboración Propia</w:t>
        </w:r>
        <w:r>
          <w:rPr>
            <w:noProof/>
            <w:webHidden/>
          </w:rPr>
          <w:tab/>
        </w:r>
        <w:r>
          <w:rPr>
            <w:noProof/>
            <w:webHidden/>
          </w:rPr>
          <w:fldChar w:fldCharType="begin"/>
        </w:r>
        <w:r>
          <w:rPr>
            <w:noProof/>
            <w:webHidden/>
          </w:rPr>
          <w:instrText xml:space="preserve"> PAGEREF _Toc162807774 \h </w:instrText>
        </w:r>
        <w:r>
          <w:rPr>
            <w:noProof/>
            <w:webHidden/>
          </w:rPr>
        </w:r>
        <w:r>
          <w:rPr>
            <w:noProof/>
            <w:webHidden/>
          </w:rPr>
          <w:fldChar w:fldCharType="separate"/>
        </w:r>
        <w:r>
          <w:rPr>
            <w:noProof/>
            <w:webHidden/>
          </w:rPr>
          <w:t>20</w:t>
        </w:r>
        <w:r>
          <w:rPr>
            <w:noProof/>
            <w:webHidden/>
          </w:rPr>
          <w:fldChar w:fldCharType="end"/>
        </w:r>
      </w:hyperlink>
    </w:p>
    <w:p w14:paraId="401F2EF9" w14:textId="1014450F" w:rsidR="001C382D" w:rsidRDefault="001C382D">
      <w:pPr>
        <w:pStyle w:val="Tabladeilustraciones"/>
        <w:tabs>
          <w:tab w:val="right" w:leader="dot" w:pos="8949"/>
        </w:tabs>
        <w:rPr>
          <w:i w:val="0"/>
          <w:noProof/>
          <w:kern w:val="2"/>
          <w:sz w:val="24"/>
          <w:szCs w:val="24"/>
          <w:lang w:eastAsia="es-ES_tradnl"/>
          <w14:ligatures w14:val="standardContextual"/>
        </w:rPr>
      </w:pPr>
      <w:hyperlink w:anchor="_Toc162807775" w:history="1">
        <w:r w:rsidRPr="000E0F18">
          <w:rPr>
            <w:rStyle w:val="Hipervnculo"/>
            <w:noProof/>
          </w:rPr>
          <w:t>Tabla 10: Pruebas y Calidad. Elaboración Propia</w:t>
        </w:r>
        <w:r>
          <w:rPr>
            <w:noProof/>
            <w:webHidden/>
          </w:rPr>
          <w:tab/>
        </w:r>
        <w:r>
          <w:rPr>
            <w:noProof/>
            <w:webHidden/>
          </w:rPr>
          <w:fldChar w:fldCharType="begin"/>
        </w:r>
        <w:r>
          <w:rPr>
            <w:noProof/>
            <w:webHidden/>
          </w:rPr>
          <w:instrText xml:space="preserve"> PAGEREF _Toc162807775 \h </w:instrText>
        </w:r>
        <w:r>
          <w:rPr>
            <w:noProof/>
            <w:webHidden/>
          </w:rPr>
        </w:r>
        <w:r>
          <w:rPr>
            <w:noProof/>
            <w:webHidden/>
          </w:rPr>
          <w:fldChar w:fldCharType="separate"/>
        </w:r>
        <w:r>
          <w:rPr>
            <w:noProof/>
            <w:webHidden/>
          </w:rPr>
          <w:t>20</w:t>
        </w:r>
        <w:r>
          <w:rPr>
            <w:noProof/>
            <w:webHidden/>
          </w:rPr>
          <w:fldChar w:fldCharType="end"/>
        </w:r>
      </w:hyperlink>
    </w:p>
    <w:p w14:paraId="0759DA61" w14:textId="269CE45C" w:rsidR="001C382D" w:rsidRDefault="001C382D">
      <w:pPr>
        <w:pStyle w:val="Tabladeilustraciones"/>
        <w:tabs>
          <w:tab w:val="right" w:leader="dot" w:pos="8949"/>
        </w:tabs>
        <w:rPr>
          <w:i w:val="0"/>
          <w:noProof/>
          <w:kern w:val="2"/>
          <w:sz w:val="24"/>
          <w:szCs w:val="24"/>
          <w:lang w:eastAsia="es-ES_tradnl"/>
          <w14:ligatures w14:val="standardContextual"/>
        </w:rPr>
      </w:pPr>
      <w:hyperlink w:anchor="_Toc162807776" w:history="1">
        <w:r w:rsidRPr="000E0F18">
          <w:rPr>
            <w:rStyle w:val="Hipervnculo"/>
            <w:noProof/>
          </w:rPr>
          <w:t>Tabla 11: Despliegue. Elaboración Propia</w:t>
        </w:r>
        <w:r>
          <w:rPr>
            <w:noProof/>
            <w:webHidden/>
          </w:rPr>
          <w:tab/>
        </w:r>
        <w:r>
          <w:rPr>
            <w:noProof/>
            <w:webHidden/>
          </w:rPr>
          <w:fldChar w:fldCharType="begin"/>
        </w:r>
        <w:r>
          <w:rPr>
            <w:noProof/>
            <w:webHidden/>
          </w:rPr>
          <w:instrText xml:space="preserve"> PAGEREF _Toc162807776 \h </w:instrText>
        </w:r>
        <w:r>
          <w:rPr>
            <w:noProof/>
            <w:webHidden/>
          </w:rPr>
        </w:r>
        <w:r>
          <w:rPr>
            <w:noProof/>
            <w:webHidden/>
          </w:rPr>
          <w:fldChar w:fldCharType="separate"/>
        </w:r>
        <w:r>
          <w:rPr>
            <w:noProof/>
            <w:webHidden/>
          </w:rPr>
          <w:t>21</w:t>
        </w:r>
        <w:r>
          <w:rPr>
            <w:noProof/>
            <w:webHidden/>
          </w:rPr>
          <w:fldChar w:fldCharType="end"/>
        </w:r>
      </w:hyperlink>
    </w:p>
    <w:p w14:paraId="1D1B7F80" w14:textId="224270F7" w:rsidR="001C382D" w:rsidRDefault="001C382D">
      <w:pPr>
        <w:pStyle w:val="Tabladeilustraciones"/>
        <w:tabs>
          <w:tab w:val="right" w:leader="dot" w:pos="8949"/>
        </w:tabs>
        <w:rPr>
          <w:i w:val="0"/>
          <w:noProof/>
          <w:kern w:val="2"/>
          <w:sz w:val="24"/>
          <w:szCs w:val="24"/>
          <w:lang w:eastAsia="es-ES_tradnl"/>
          <w14:ligatures w14:val="standardContextual"/>
        </w:rPr>
      </w:pPr>
      <w:hyperlink w:anchor="_Toc162807777" w:history="1">
        <w:r w:rsidRPr="000E0F18">
          <w:rPr>
            <w:rStyle w:val="Hipervnculo"/>
            <w:noProof/>
          </w:rPr>
          <w:t>Tabla 12: Costes. Elaboración Propia</w:t>
        </w:r>
        <w:r>
          <w:rPr>
            <w:noProof/>
            <w:webHidden/>
          </w:rPr>
          <w:tab/>
        </w:r>
        <w:r>
          <w:rPr>
            <w:noProof/>
            <w:webHidden/>
          </w:rPr>
          <w:fldChar w:fldCharType="begin"/>
        </w:r>
        <w:r>
          <w:rPr>
            <w:noProof/>
            <w:webHidden/>
          </w:rPr>
          <w:instrText xml:space="preserve"> PAGEREF _Toc162807777 \h </w:instrText>
        </w:r>
        <w:r>
          <w:rPr>
            <w:noProof/>
            <w:webHidden/>
          </w:rPr>
        </w:r>
        <w:r>
          <w:rPr>
            <w:noProof/>
            <w:webHidden/>
          </w:rPr>
          <w:fldChar w:fldCharType="separate"/>
        </w:r>
        <w:r>
          <w:rPr>
            <w:noProof/>
            <w:webHidden/>
          </w:rPr>
          <w:t>24</w:t>
        </w:r>
        <w:r>
          <w:rPr>
            <w:noProof/>
            <w:webHidden/>
          </w:rPr>
          <w:fldChar w:fldCharType="end"/>
        </w:r>
      </w:hyperlink>
    </w:p>
    <w:p w14:paraId="42F7172F" w14:textId="6EBD2060" w:rsidR="001C382D" w:rsidRDefault="001C382D">
      <w:pPr>
        <w:pStyle w:val="Tabladeilustraciones"/>
        <w:tabs>
          <w:tab w:val="right" w:leader="dot" w:pos="8949"/>
        </w:tabs>
        <w:rPr>
          <w:i w:val="0"/>
          <w:noProof/>
          <w:kern w:val="2"/>
          <w:sz w:val="24"/>
          <w:szCs w:val="24"/>
          <w:lang w:eastAsia="es-ES_tradnl"/>
          <w14:ligatures w14:val="standardContextual"/>
        </w:rPr>
      </w:pPr>
      <w:hyperlink w:anchor="_Toc162807778" w:history="1">
        <w:r w:rsidRPr="000E0F18">
          <w:rPr>
            <w:rStyle w:val="Hipervnculo"/>
            <w:noProof/>
          </w:rPr>
          <w:t>Tabla 13: Requisitos Funcionales</w:t>
        </w:r>
        <w:r>
          <w:rPr>
            <w:noProof/>
            <w:webHidden/>
          </w:rPr>
          <w:tab/>
        </w:r>
        <w:r>
          <w:rPr>
            <w:noProof/>
            <w:webHidden/>
          </w:rPr>
          <w:fldChar w:fldCharType="begin"/>
        </w:r>
        <w:r>
          <w:rPr>
            <w:noProof/>
            <w:webHidden/>
          </w:rPr>
          <w:instrText xml:space="preserve"> PAGEREF _Toc162807778 \h </w:instrText>
        </w:r>
        <w:r>
          <w:rPr>
            <w:noProof/>
            <w:webHidden/>
          </w:rPr>
        </w:r>
        <w:r>
          <w:rPr>
            <w:noProof/>
            <w:webHidden/>
          </w:rPr>
          <w:fldChar w:fldCharType="separate"/>
        </w:r>
        <w:r>
          <w:rPr>
            <w:noProof/>
            <w:webHidden/>
          </w:rPr>
          <w:t>77</w:t>
        </w:r>
        <w:r>
          <w:rPr>
            <w:noProof/>
            <w:webHidden/>
          </w:rPr>
          <w:fldChar w:fldCharType="end"/>
        </w:r>
      </w:hyperlink>
    </w:p>
    <w:p w14:paraId="1C413D12" w14:textId="53D98FD9" w:rsidR="001C382D" w:rsidRDefault="001C382D">
      <w:pPr>
        <w:pStyle w:val="Tabladeilustraciones"/>
        <w:tabs>
          <w:tab w:val="right" w:leader="dot" w:pos="8949"/>
        </w:tabs>
        <w:rPr>
          <w:i w:val="0"/>
          <w:noProof/>
          <w:kern w:val="2"/>
          <w:sz w:val="24"/>
          <w:szCs w:val="24"/>
          <w:lang w:eastAsia="es-ES_tradnl"/>
          <w14:ligatures w14:val="standardContextual"/>
        </w:rPr>
      </w:pPr>
      <w:hyperlink w:anchor="_Toc162807779" w:history="1">
        <w:r w:rsidRPr="000E0F18">
          <w:rPr>
            <w:rStyle w:val="Hipervnculo"/>
            <w:noProof/>
          </w:rPr>
          <w:t>Tabla 14: Requisitos No Funcionales</w:t>
        </w:r>
        <w:r>
          <w:rPr>
            <w:noProof/>
            <w:webHidden/>
          </w:rPr>
          <w:tab/>
        </w:r>
        <w:r>
          <w:rPr>
            <w:noProof/>
            <w:webHidden/>
          </w:rPr>
          <w:fldChar w:fldCharType="begin"/>
        </w:r>
        <w:r>
          <w:rPr>
            <w:noProof/>
            <w:webHidden/>
          </w:rPr>
          <w:instrText xml:space="preserve"> PAGEREF _Toc162807779 \h </w:instrText>
        </w:r>
        <w:r>
          <w:rPr>
            <w:noProof/>
            <w:webHidden/>
          </w:rPr>
        </w:r>
        <w:r>
          <w:rPr>
            <w:noProof/>
            <w:webHidden/>
          </w:rPr>
          <w:fldChar w:fldCharType="separate"/>
        </w:r>
        <w:r>
          <w:rPr>
            <w:noProof/>
            <w:webHidden/>
          </w:rPr>
          <w:t>78</w:t>
        </w:r>
        <w:r>
          <w:rPr>
            <w:noProof/>
            <w:webHidden/>
          </w:rPr>
          <w:fldChar w:fldCharType="end"/>
        </w:r>
      </w:hyperlink>
    </w:p>
    <w:p w14:paraId="0DD08A99" w14:textId="333F21ED" w:rsidR="001C382D" w:rsidRDefault="001C382D">
      <w:pPr>
        <w:pStyle w:val="Tabladeilustraciones"/>
        <w:tabs>
          <w:tab w:val="right" w:leader="dot" w:pos="8949"/>
        </w:tabs>
        <w:rPr>
          <w:i w:val="0"/>
          <w:noProof/>
          <w:kern w:val="2"/>
          <w:sz w:val="24"/>
          <w:szCs w:val="24"/>
          <w:lang w:eastAsia="es-ES_tradnl"/>
          <w14:ligatures w14:val="standardContextual"/>
        </w:rPr>
      </w:pPr>
      <w:hyperlink w:anchor="_Toc162807780" w:history="1">
        <w:r w:rsidRPr="000E0F18">
          <w:rPr>
            <w:rStyle w:val="Hipervnculo"/>
            <w:noProof/>
          </w:rPr>
          <w:t>Tabla 15: Detalles endpoints. Elaboración Propia.</w:t>
        </w:r>
        <w:r>
          <w:rPr>
            <w:noProof/>
            <w:webHidden/>
          </w:rPr>
          <w:tab/>
        </w:r>
        <w:r>
          <w:rPr>
            <w:noProof/>
            <w:webHidden/>
          </w:rPr>
          <w:fldChar w:fldCharType="begin"/>
        </w:r>
        <w:r>
          <w:rPr>
            <w:noProof/>
            <w:webHidden/>
          </w:rPr>
          <w:instrText xml:space="preserve"> PAGEREF _Toc162807780 \h </w:instrText>
        </w:r>
        <w:r>
          <w:rPr>
            <w:noProof/>
            <w:webHidden/>
          </w:rPr>
        </w:r>
        <w:r>
          <w:rPr>
            <w:noProof/>
            <w:webHidden/>
          </w:rPr>
          <w:fldChar w:fldCharType="separate"/>
        </w:r>
        <w:r>
          <w:rPr>
            <w:noProof/>
            <w:webHidden/>
          </w:rPr>
          <w:t>82</w:t>
        </w:r>
        <w:r>
          <w:rPr>
            <w:noProof/>
            <w:webHidden/>
          </w:rPr>
          <w:fldChar w:fldCharType="end"/>
        </w:r>
      </w:hyperlink>
    </w:p>
    <w:p w14:paraId="3B6EE766" w14:textId="1461C5C2" w:rsidR="0067575B" w:rsidRPr="0031552C" w:rsidRDefault="000A493F" w:rsidP="0067575B">
      <w:r>
        <w:rPr>
          <w:i/>
          <w:sz w:val="22"/>
        </w:rPr>
        <w:fldChar w:fldCharType="end"/>
      </w:r>
    </w:p>
    <w:p w14:paraId="3B6EE767" w14:textId="77777777" w:rsidR="0067575B" w:rsidRPr="0031552C" w:rsidRDefault="0067575B" w:rsidP="0067575B"/>
    <w:p w14:paraId="3B6EE768" w14:textId="77777777" w:rsidR="0067575B" w:rsidRPr="0031552C" w:rsidRDefault="0067575B" w:rsidP="0067575B">
      <w:pPr>
        <w:pStyle w:val="Ttulo"/>
        <w:sectPr w:rsidR="0067575B" w:rsidRPr="0031552C" w:rsidSect="00223E1A">
          <w:type w:val="oddPage"/>
          <w:pgSz w:w="11907" w:h="16840" w:code="9"/>
          <w:pgMar w:top="1304" w:right="1247" w:bottom="1304" w:left="1247" w:header="720" w:footer="720" w:gutter="454"/>
          <w:pgNumType w:fmt="lowerRoman"/>
          <w:cols w:space="720"/>
          <w:docGrid w:linePitch="299"/>
        </w:sectPr>
      </w:pPr>
    </w:p>
    <w:p w14:paraId="3B6EE769" w14:textId="77777777" w:rsidR="0067575B" w:rsidRPr="0031552C" w:rsidRDefault="0067575B" w:rsidP="0067575B">
      <w:pPr>
        <w:pStyle w:val="Ttulo"/>
        <w:rPr>
          <w:color w:val="002060"/>
        </w:rPr>
      </w:pPr>
      <w:r w:rsidRPr="0031552C">
        <w:rPr>
          <w:color w:val="002060"/>
        </w:rPr>
        <w:lastRenderedPageBreak/>
        <w:t>Índice de Figuras</w:t>
      </w:r>
    </w:p>
    <w:p w14:paraId="3B6EE76A" w14:textId="77777777" w:rsidR="0067575B" w:rsidRPr="0031552C" w:rsidRDefault="0067575B" w:rsidP="0067575B"/>
    <w:p w14:paraId="4469D737" w14:textId="3E6755B1" w:rsidR="007353C6" w:rsidRDefault="00770687">
      <w:pPr>
        <w:pStyle w:val="Tabladeilustraciones"/>
        <w:tabs>
          <w:tab w:val="right" w:leader="dot" w:pos="8949"/>
        </w:tabs>
        <w:rPr>
          <w:i w:val="0"/>
          <w:noProof/>
          <w:kern w:val="2"/>
          <w:sz w:val="24"/>
          <w:szCs w:val="24"/>
          <w:lang w:eastAsia="es-ES_tradnl"/>
          <w14:ligatures w14:val="standardContextual"/>
        </w:rPr>
      </w:pPr>
      <w:r>
        <w:rPr>
          <w:i w:val="0"/>
        </w:rPr>
        <w:fldChar w:fldCharType="begin"/>
      </w:r>
      <w:r>
        <w:rPr>
          <w:i w:val="0"/>
        </w:rPr>
        <w:instrText xml:space="preserve"> TOC \h \z \t "Pie de Figura;1" \c "Ilustración" </w:instrText>
      </w:r>
      <w:r>
        <w:rPr>
          <w:i w:val="0"/>
        </w:rPr>
        <w:fldChar w:fldCharType="separate"/>
      </w:r>
      <w:hyperlink w:anchor="_Toc162693162" w:history="1">
        <w:r w:rsidR="007353C6" w:rsidRPr="00423D58">
          <w:rPr>
            <w:rStyle w:val="Hipervnculo"/>
            <w:noProof/>
          </w:rPr>
          <w:t>Ilustración 1: Metodología en cascada típica. [5]</w:t>
        </w:r>
        <w:r w:rsidR="007353C6">
          <w:rPr>
            <w:noProof/>
            <w:webHidden/>
          </w:rPr>
          <w:tab/>
        </w:r>
        <w:r w:rsidR="007353C6">
          <w:rPr>
            <w:noProof/>
            <w:webHidden/>
          </w:rPr>
          <w:fldChar w:fldCharType="begin"/>
        </w:r>
        <w:r w:rsidR="007353C6">
          <w:rPr>
            <w:noProof/>
            <w:webHidden/>
          </w:rPr>
          <w:instrText xml:space="preserve"> PAGEREF _Toc162693162 \h </w:instrText>
        </w:r>
        <w:r w:rsidR="007353C6">
          <w:rPr>
            <w:noProof/>
            <w:webHidden/>
          </w:rPr>
        </w:r>
        <w:r w:rsidR="007353C6">
          <w:rPr>
            <w:noProof/>
            <w:webHidden/>
          </w:rPr>
          <w:fldChar w:fldCharType="separate"/>
        </w:r>
        <w:r w:rsidR="001C382D">
          <w:rPr>
            <w:noProof/>
            <w:webHidden/>
          </w:rPr>
          <w:t>11</w:t>
        </w:r>
        <w:r w:rsidR="007353C6">
          <w:rPr>
            <w:noProof/>
            <w:webHidden/>
          </w:rPr>
          <w:fldChar w:fldCharType="end"/>
        </w:r>
      </w:hyperlink>
    </w:p>
    <w:p w14:paraId="2B723EE2" w14:textId="014F989D" w:rsidR="007353C6" w:rsidRDefault="007353C6">
      <w:pPr>
        <w:pStyle w:val="Tabladeilustraciones"/>
        <w:tabs>
          <w:tab w:val="right" w:leader="dot" w:pos="8949"/>
        </w:tabs>
        <w:rPr>
          <w:i w:val="0"/>
          <w:noProof/>
          <w:kern w:val="2"/>
          <w:sz w:val="24"/>
          <w:szCs w:val="24"/>
          <w:lang w:eastAsia="es-ES_tradnl"/>
          <w14:ligatures w14:val="standardContextual"/>
        </w:rPr>
      </w:pPr>
      <w:hyperlink w:anchor="_Toc162693163" w:history="1">
        <w:r w:rsidRPr="00423D58">
          <w:rPr>
            <w:rStyle w:val="Hipervnculo"/>
            <w:noProof/>
          </w:rPr>
          <w:t>Ilustración 2: Diagrama en cascada del proyecto. Elaboración Propia</w:t>
        </w:r>
        <w:r>
          <w:rPr>
            <w:noProof/>
            <w:webHidden/>
          </w:rPr>
          <w:tab/>
        </w:r>
        <w:r>
          <w:rPr>
            <w:noProof/>
            <w:webHidden/>
          </w:rPr>
          <w:fldChar w:fldCharType="begin"/>
        </w:r>
        <w:r>
          <w:rPr>
            <w:noProof/>
            <w:webHidden/>
          </w:rPr>
          <w:instrText xml:space="preserve"> PAGEREF _Toc162693163 \h </w:instrText>
        </w:r>
        <w:r>
          <w:rPr>
            <w:noProof/>
            <w:webHidden/>
          </w:rPr>
        </w:r>
        <w:r>
          <w:rPr>
            <w:noProof/>
            <w:webHidden/>
          </w:rPr>
          <w:fldChar w:fldCharType="separate"/>
        </w:r>
        <w:r w:rsidR="001C382D">
          <w:rPr>
            <w:noProof/>
            <w:webHidden/>
          </w:rPr>
          <w:t>12</w:t>
        </w:r>
        <w:r>
          <w:rPr>
            <w:noProof/>
            <w:webHidden/>
          </w:rPr>
          <w:fldChar w:fldCharType="end"/>
        </w:r>
      </w:hyperlink>
    </w:p>
    <w:p w14:paraId="58E33F23" w14:textId="08545785" w:rsidR="007353C6" w:rsidRDefault="007353C6">
      <w:pPr>
        <w:pStyle w:val="Tabladeilustraciones"/>
        <w:tabs>
          <w:tab w:val="right" w:leader="dot" w:pos="8949"/>
        </w:tabs>
        <w:rPr>
          <w:i w:val="0"/>
          <w:noProof/>
          <w:kern w:val="2"/>
          <w:sz w:val="24"/>
          <w:szCs w:val="24"/>
          <w:lang w:eastAsia="es-ES_tradnl"/>
          <w14:ligatures w14:val="standardContextual"/>
        </w:rPr>
      </w:pPr>
      <w:hyperlink w:anchor="_Toc162693164" w:history="1">
        <w:r w:rsidRPr="00423D58">
          <w:rPr>
            <w:rStyle w:val="Hipervnculo"/>
            <w:noProof/>
          </w:rPr>
          <w:t>Ilustración 3: Diagrama de Gantt. Elaboración Propia</w:t>
        </w:r>
        <w:r>
          <w:rPr>
            <w:noProof/>
            <w:webHidden/>
          </w:rPr>
          <w:tab/>
        </w:r>
        <w:r>
          <w:rPr>
            <w:noProof/>
            <w:webHidden/>
          </w:rPr>
          <w:fldChar w:fldCharType="begin"/>
        </w:r>
        <w:r>
          <w:rPr>
            <w:noProof/>
            <w:webHidden/>
          </w:rPr>
          <w:instrText xml:space="preserve"> PAGEREF _Toc162693164 \h </w:instrText>
        </w:r>
        <w:r>
          <w:rPr>
            <w:noProof/>
            <w:webHidden/>
          </w:rPr>
        </w:r>
        <w:r>
          <w:rPr>
            <w:noProof/>
            <w:webHidden/>
          </w:rPr>
          <w:fldChar w:fldCharType="separate"/>
        </w:r>
        <w:r w:rsidR="001C382D">
          <w:rPr>
            <w:noProof/>
            <w:webHidden/>
          </w:rPr>
          <w:t>22</w:t>
        </w:r>
        <w:r>
          <w:rPr>
            <w:noProof/>
            <w:webHidden/>
          </w:rPr>
          <w:fldChar w:fldCharType="end"/>
        </w:r>
      </w:hyperlink>
    </w:p>
    <w:p w14:paraId="20FA1628" w14:textId="05E90337" w:rsidR="007353C6" w:rsidRDefault="007353C6">
      <w:pPr>
        <w:pStyle w:val="Tabladeilustraciones"/>
        <w:tabs>
          <w:tab w:val="right" w:leader="dot" w:pos="8949"/>
        </w:tabs>
        <w:rPr>
          <w:i w:val="0"/>
          <w:noProof/>
          <w:kern w:val="2"/>
          <w:sz w:val="24"/>
          <w:szCs w:val="24"/>
          <w:lang w:eastAsia="es-ES_tradnl"/>
          <w14:ligatures w14:val="standardContextual"/>
        </w:rPr>
      </w:pPr>
      <w:hyperlink w:anchor="_Toc162693165" w:history="1">
        <w:r w:rsidRPr="00423D58">
          <w:rPr>
            <w:rStyle w:val="Hipervnculo"/>
            <w:noProof/>
          </w:rPr>
          <w:t>Ilustración 4: ¿Ves series regularmente? Elaboración Propia</w:t>
        </w:r>
        <w:r>
          <w:rPr>
            <w:noProof/>
            <w:webHidden/>
          </w:rPr>
          <w:tab/>
        </w:r>
        <w:r>
          <w:rPr>
            <w:noProof/>
            <w:webHidden/>
          </w:rPr>
          <w:fldChar w:fldCharType="begin"/>
        </w:r>
        <w:r>
          <w:rPr>
            <w:noProof/>
            <w:webHidden/>
          </w:rPr>
          <w:instrText xml:space="preserve"> PAGEREF _Toc162693165 \h </w:instrText>
        </w:r>
        <w:r>
          <w:rPr>
            <w:noProof/>
            <w:webHidden/>
          </w:rPr>
        </w:r>
        <w:r>
          <w:rPr>
            <w:noProof/>
            <w:webHidden/>
          </w:rPr>
          <w:fldChar w:fldCharType="separate"/>
        </w:r>
        <w:r w:rsidR="001C382D">
          <w:rPr>
            <w:noProof/>
            <w:webHidden/>
          </w:rPr>
          <w:t>26</w:t>
        </w:r>
        <w:r>
          <w:rPr>
            <w:noProof/>
            <w:webHidden/>
          </w:rPr>
          <w:fldChar w:fldCharType="end"/>
        </w:r>
      </w:hyperlink>
    </w:p>
    <w:p w14:paraId="3530BA59" w14:textId="74B30D4B" w:rsidR="007353C6" w:rsidRDefault="007353C6">
      <w:pPr>
        <w:pStyle w:val="Tabladeilustraciones"/>
        <w:tabs>
          <w:tab w:val="right" w:leader="dot" w:pos="8949"/>
        </w:tabs>
        <w:rPr>
          <w:i w:val="0"/>
          <w:noProof/>
          <w:kern w:val="2"/>
          <w:sz w:val="24"/>
          <w:szCs w:val="24"/>
          <w:lang w:eastAsia="es-ES_tradnl"/>
          <w14:ligatures w14:val="standardContextual"/>
        </w:rPr>
      </w:pPr>
      <w:hyperlink w:anchor="_Toc162693166" w:history="1">
        <w:r w:rsidRPr="00423D58">
          <w:rPr>
            <w:rStyle w:val="Hipervnculo"/>
            <w:noProof/>
          </w:rPr>
          <w:t>Ilustración 5: ¿En qué plataforma sueles ver las series? Elaboración Propia</w:t>
        </w:r>
        <w:r>
          <w:rPr>
            <w:noProof/>
            <w:webHidden/>
          </w:rPr>
          <w:tab/>
        </w:r>
        <w:r>
          <w:rPr>
            <w:noProof/>
            <w:webHidden/>
          </w:rPr>
          <w:fldChar w:fldCharType="begin"/>
        </w:r>
        <w:r>
          <w:rPr>
            <w:noProof/>
            <w:webHidden/>
          </w:rPr>
          <w:instrText xml:space="preserve"> PAGEREF _Toc162693166 \h </w:instrText>
        </w:r>
        <w:r>
          <w:rPr>
            <w:noProof/>
            <w:webHidden/>
          </w:rPr>
        </w:r>
        <w:r>
          <w:rPr>
            <w:noProof/>
            <w:webHidden/>
          </w:rPr>
          <w:fldChar w:fldCharType="separate"/>
        </w:r>
        <w:r w:rsidR="001C382D">
          <w:rPr>
            <w:noProof/>
            <w:webHidden/>
          </w:rPr>
          <w:t>26</w:t>
        </w:r>
        <w:r>
          <w:rPr>
            <w:noProof/>
            <w:webHidden/>
          </w:rPr>
          <w:fldChar w:fldCharType="end"/>
        </w:r>
      </w:hyperlink>
    </w:p>
    <w:p w14:paraId="2969BC8E" w14:textId="1175DC87" w:rsidR="007353C6" w:rsidRDefault="007353C6">
      <w:pPr>
        <w:pStyle w:val="Tabladeilustraciones"/>
        <w:tabs>
          <w:tab w:val="right" w:leader="dot" w:pos="8949"/>
        </w:tabs>
        <w:rPr>
          <w:i w:val="0"/>
          <w:noProof/>
          <w:kern w:val="2"/>
          <w:sz w:val="24"/>
          <w:szCs w:val="24"/>
          <w:lang w:eastAsia="es-ES_tradnl"/>
          <w14:ligatures w14:val="standardContextual"/>
        </w:rPr>
      </w:pPr>
      <w:hyperlink w:anchor="_Toc162693167" w:history="1">
        <w:r w:rsidRPr="00423D58">
          <w:rPr>
            <w:rStyle w:val="Hipervnculo"/>
            <w:noProof/>
          </w:rPr>
          <w:t>Ilustración 6: ¿Conoces alguna aplicación para hacer seguimiento de las series? Elaboración Propia</w:t>
        </w:r>
        <w:r>
          <w:rPr>
            <w:noProof/>
            <w:webHidden/>
          </w:rPr>
          <w:tab/>
        </w:r>
        <w:r>
          <w:rPr>
            <w:noProof/>
            <w:webHidden/>
          </w:rPr>
          <w:fldChar w:fldCharType="begin"/>
        </w:r>
        <w:r>
          <w:rPr>
            <w:noProof/>
            <w:webHidden/>
          </w:rPr>
          <w:instrText xml:space="preserve"> PAGEREF _Toc162693167 \h </w:instrText>
        </w:r>
        <w:r>
          <w:rPr>
            <w:noProof/>
            <w:webHidden/>
          </w:rPr>
        </w:r>
        <w:r>
          <w:rPr>
            <w:noProof/>
            <w:webHidden/>
          </w:rPr>
          <w:fldChar w:fldCharType="separate"/>
        </w:r>
        <w:r w:rsidR="001C382D">
          <w:rPr>
            <w:noProof/>
            <w:webHidden/>
          </w:rPr>
          <w:t>27</w:t>
        </w:r>
        <w:r>
          <w:rPr>
            <w:noProof/>
            <w:webHidden/>
          </w:rPr>
          <w:fldChar w:fldCharType="end"/>
        </w:r>
      </w:hyperlink>
    </w:p>
    <w:p w14:paraId="58734D5B" w14:textId="34B4A542" w:rsidR="007353C6" w:rsidRDefault="007353C6">
      <w:pPr>
        <w:pStyle w:val="Tabladeilustraciones"/>
        <w:tabs>
          <w:tab w:val="right" w:leader="dot" w:pos="8949"/>
        </w:tabs>
        <w:rPr>
          <w:i w:val="0"/>
          <w:noProof/>
          <w:kern w:val="2"/>
          <w:sz w:val="24"/>
          <w:szCs w:val="24"/>
          <w:lang w:eastAsia="es-ES_tradnl"/>
          <w14:ligatures w14:val="standardContextual"/>
        </w:rPr>
      </w:pPr>
      <w:hyperlink w:anchor="_Toc162693168" w:history="1">
        <w:r w:rsidRPr="00423D58">
          <w:rPr>
            <w:rStyle w:val="Hipervnculo"/>
            <w:noProof/>
          </w:rPr>
          <w:t>Ilustración 7: ¿Te gustaría que hubiera una manera más fácil de gestionar la visualización de series? Elaboración Propia</w:t>
        </w:r>
        <w:r>
          <w:rPr>
            <w:noProof/>
            <w:webHidden/>
          </w:rPr>
          <w:tab/>
        </w:r>
        <w:r>
          <w:rPr>
            <w:noProof/>
            <w:webHidden/>
          </w:rPr>
          <w:fldChar w:fldCharType="begin"/>
        </w:r>
        <w:r>
          <w:rPr>
            <w:noProof/>
            <w:webHidden/>
          </w:rPr>
          <w:instrText xml:space="preserve"> PAGEREF _Toc162693168 \h </w:instrText>
        </w:r>
        <w:r>
          <w:rPr>
            <w:noProof/>
            <w:webHidden/>
          </w:rPr>
        </w:r>
        <w:r>
          <w:rPr>
            <w:noProof/>
            <w:webHidden/>
          </w:rPr>
          <w:fldChar w:fldCharType="separate"/>
        </w:r>
        <w:r w:rsidR="001C382D">
          <w:rPr>
            <w:noProof/>
            <w:webHidden/>
          </w:rPr>
          <w:t>28</w:t>
        </w:r>
        <w:r>
          <w:rPr>
            <w:noProof/>
            <w:webHidden/>
          </w:rPr>
          <w:fldChar w:fldCharType="end"/>
        </w:r>
      </w:hyperlink>
    </w:p>
    <w:p w14:paraId="5A6B779F" w14:textId="2D1D99DC" w:rsidR="007353C6" w:rsidRDefault="007353C6">
      <w:pPr>
        <w:pStyle w:val="Tabladeilustraciones"/>
        <w:tabs>
          <w:tab w:val="right" w:leader="dot" w:pos="8949"/>
        </w:tabs>
        <w:rPr>
          <w:i w:val="0"/>
          <w:noProof/>
          <w:kern w:val="2"/>
          <w:sz w:val="24"/>
          <w:szCs w:val="24"/>
          <w:lang w:eastAsia="es-ES_tradnl"/>
          <w14:ligatures w14:val="standardContextual"/>
        </w:rPr>
      </w:pPr>
      <w:hyperlink w:anchor="_Toc162693169" w:history="1">
        <w:r w:rsidRPr="00423D58">
          <w:rPr>
            <w:rStyle w:val="Hipervnculo"/>
            <w:noProof/>
          </w:rPr>
          <w:t>Ilustración 8: Características vs Recuento. Elaboración Propia</w:t>
        </w:r>
        <w:r>
          <w:rPr>
            <w:noProof/>
            <w:webHidden/>
          </w:rPr>
          <w:tab/>
        </w:r>
        <w:r>
          <w:rPr>
            <w:noProof/>
            <w:webHidden/>
          </w:rPr>
          <w:fldChar w:fldCharType="begin"/>
        </w:r>
        <w:r>
          <w:rPr>
            <w:noProof/>
            <w:webHidden/>
          </w:rPr>
          <w:instrText xml:space="preserve"> PAGEREF _Toc162693169 \h </w:instrText>
        </w:r>
        <w:r>
          <w:rPr>
            <w:noProof/>
            <w:webHidden/>
          </w:rPr>
        </w:r>
        <w:r>
          <w:rPr>
            <w:noProof/>
            <w:webHidden/>
          </w:rPr>
          <w:fldChar w:fldCharType="separate"/>
        </w:r>
        <w:r w:rsidR="001C382D">
          <w:rPr>
            <w:noProof/>
            <w:webHidden/>
          </w:rPr>
          <w:t>28</w:t>
        </w:r>
        <w:r>
          <w:rPr>
            <w:noProof/>
            <w:webHidden/>
          </w:rPr>
          <w:fldChar w:fldCharType="end"/>
        </w:r>
      </w:hyperlink>
    </w:p>
    <w:p w14:paraId="67D8E740" w14:textId="30724D47" w:rsidR="007353C6" w:rsidRDefault="007353C6">
      <w:pPr>
        <w:pStyle w:val="Tabladeilustraciones"/>
        <w:tabs>
          <w:tab w:val="right" w:leader="dot" w:pos="8949"/>
        </w:tabs>
        <w:rPr>
          <w:i w:val="0"/>
          <w:noProof/>
          <w:kern w:val="2"/>
          <w:sz w:val="24"/>
          <w:szCs w:val="24"/>
          <w:lang w:eastAsia="es-ES_tradnl"/>
          <w14:ligatures w14:val="standardContextual"/>
        </w:rPr>
      </w:pPr>
      <w:hyperlink w:anchor="_Toc162693170" w:history="1">
        <w:r w:rsidRPr="00423D58">
          <w:rPr>
            <w:rStyle w:val="Hipervnculo"/>
            <w:noProof/>
          </w:rPr>
          <w:t>Ilustración 9: ¿Considerarías cambiar a una aplicación como FST? Elaboración Propia</w:t>
        </w:r>
        <w:r>
          <w:rPr>
            <w:noProof/>
            <w:webHidden/>
          </w:rPr>
          <w:tab/>
        </w:r>
        <w:r>
          <w:rPr>
            <w:noProof/>
            <w:webHidden/>
          </w:rPr>
          <w:fldChar w:fldCharType="begin"/>
        </w:r>
        <w:r>
          <w:rPr>
            <w:noProof/>
            <w:webHidden/>
          </w:rPr>
          <w:instrText xml:space="preserve"> PAGEREF _Toc162693170 \h </w:instrText>
        </w:r>
        <w:r>
          <w:rPr>
            <w:noProof/>
            <w:webHidden/>
          </w:rPr>
        </w:r>
        <w:r>
          <w:rPr>
            <w:noProof/>
            <w:webHidden/>
          </w:rPr>
          <w:fldChar w:fldCharType="separate"/>
        </w:r>
        <w:r w:rsidR="001C382D">
          <w:rPr>
            <w:noProof/>
            <w:webHidden/>
          </w:rPr>
          <w:t>29</w:t>
        </w:r>
        <w:r>
          <w:rPr>
            <w:noProof/>
            <w:webHidden/>
          </w:rPr>
          <w:fldChar w:fldCharType="end"/>
        </w:r>
      </w:hyperlink>
    </w:p>
    <w:p w14:paraId="072C6FF3" w14:textId="4DC4C2AE" w:rsidR="007353C6" w:rsidRDefault="007353C6">
      <w:pPr>
        <w:pStyle w:val="Tabladeilustraciones"/>
        <w:tabs>
          <w:tab w:val="right" w:leader="dot" w:pos="8949"/>
        </w:tabs>
        <w:rPr>
          <w:i w:val="0"/>
          <w:noProof/>
          <w:kern w:val="2"/>
          <w:sz w:val="24"/>
          <w:szCs w:val="24"/>
          <w:lang w:eastAsia="es-ES_tradnl"/>
          <w14:ligatures w14:val="standardContextual"/>
        </w:rPr>
      </w:pPr>
      <w:hyperlink w:anchor="_Toc162693171" w:history="1">
        <w:r w:rsidRPr="00423D58">
          <w:rPr>
            <w:rStyle w:val="Hipervnculo"/>
            <w:noProof/>
          </w:rPr>
          <w:t>Ilustración 10: Tabla Usuarios. Elaboración Propia</w:t>
        </w:r>
        <w:r>
          <w:rPr>
            <w:noProof/>
            <w:webHidden/>
          </w:rPr>
          <w:tab/>
        </w:r>
        <w:r>
          <w:rPr>
            <w:noProof/>
            <w:webHidden/>
          </w:rPr>
          <w:fldChar w:fldCharType="begin"/>
        </w:r>
        <w:r>
          <w:rPr>
            <w:noProof/>
            <w:webHidden/>
          </w:rPr>
          <w:instrText xml:space="preserve"> PAGEREF _Toc162693171 \h </w:instrText>
        </w:r>
        <w:r>
          <w:rPr>
            <w:noProof/>
            <w:webHidden/>
          </w:rPr>
        </w:r>
        <w:r>
          <w:rPr>
            <w:noProof/>
            <w:webHidden/>
          </w:rPr>
          <w:fldChar w:fldCharType="separate"/>
        </w:r>
        <w:r w:rsidR="001C382D">
          <w:rPr>
            <w:noProof/>
            <w:webHidden/>
          </w:rPr>
          <w:t>35</w:t>
        </w:r>
        <w:r>
          <w:rPr>
            <w:noProof/>
            <w:webHidden/>
          </w:rPr>
          <w:fldChar w:fldCharType="end"/>
        </w:r>
      </w:hyperlink>
    </w:p>
    <w:p w14:paraId="4ECF6DC1" w14:textId="5095A9B4" w:rsidR="007353C6" w:rsidRDefault="007353C6">
      <w:pPr>
        <w:pStyle w:val="Tabladeilustraciones"/>
        <w:tabs>
          <w:tab w:val="right" w:leader="dot" w:pos="8949"/>
        </w:tabs>
        <w:rPr>
          <w:i w:val="0"/>
          <w:noProof/>
          <w:kern w:val="2"/>
          <w:sz w:val="24"/>
          <w:szCs w:val="24"/>
          <w:lang w:eastAsia="es-ES_tradnl"/>
          <w14:ligatures w14:val="standardContextual"/>
        </w:rPr>
      </w:pPr>
      <w:hyperlink w:anchor="_Toc162693172" w:history="1">
        <w:r w:rsidRPr="00423D58">
          <w:rPr>
            <w:rStyle w:val="Hipervnculo"/>
            <w:noProof/>
          </w:rPr>
          <w:t>Ilustración 11: Tabla Usuario_Grupo. Elaboración Propia</w:t>
        </w:r>
        <w:r>
          <w:rPr>
            <w:noProof/>
            <w:webHidden/>
          </w:rPr>
          <w:tab/>
        </w:r>
        <w:r>
          <w:rPr>
            <w:noProof/>
            <w:webHidden/>
          </w:rPr>
          <w:fldChar w:fldCharType="begin"/>
        </w:r>
        <w:r>
          <w:rPr>
            <w:noProof/>
            <w:webHidden/>
          </w:rPr>
          <w:instrText xml:space="preserve"> PAGEREF _Toc162693172 \h </w:instrText>
        </w:r>
        <w:r>
          <w:rPr>
            <w:noProof/>
            <w:webHidden/>
          </w:rPr>
        </w:r>
        <w:r>
          <w:rPr>
            <w:noProof/>
            <w:webHidden/>
          </w:rPr>
          <w:fldChar w:fldCharType="separate"/>
        </w:r>
        <w:r w:rsidR="001C382D">
          <w:rPr>
            <w:noProof/>
            <w:webHidden/>
          </w:rPr>
          <w:t>35</w:t>
        </w:r>
        <w:r>
          <w:rPr>
            <w:noProof/>
            <w:webHidden/>
          </w:rPr>
          <w:fldChar w:fldCharType="end"/>
        </w:r>
      </w:hyperlink>
    </w:p>
    <w:p w14:paraId="06B272F6" w14:textId="3DA72FC7" w:rsidR="007353C6" w:rsidRDefault="007353C6">
      <w:pPr>
        <w:pStyle w:val="Tabladeilustraciones"/>
        <w:tabs>
          <w:tab w:val="right" w:leader="dot" w:pos="8949"/>
        </w:tabs>
        <w:rPr>
          <w:i w:val="0"/>
          <w:noProof/>
          <w:kern w:val="2"/>
          <w:sz w:val="24"/>
          <w:szCs w:val="24"/>
          <w:lang w:eastAsia="es-ES_tradnl"/>
          <w14:ligatures w14:val="standardContextual"/>
        </w:rPr>
      </w:pPr>
      <w:hyperlink w:anchor="_Toc162693173" w:history="1">
        <w:r w:rsidRPr="00423D58">
          <w:rPr>
            <w:rStyle w:val="Hipervnculo"/>
            <w:noProof/>
          </w:rPr>
          <w:t>Ilustración 12: Tabla Grupos. Elaboración Propia</w:t>
        </w:r>
        <w:r>
          <w:rPr>
            <w:noProof/>
            <w:webHidden/>
          </w:rPr>
          <w:tab/>
        </w:r>
        <w:r>
          <w:rPr>
            <w:noProof/>
            <w:webHidden/>
          </w:rPr>
          <w:fldChar w:fldCharType="begin"/>
        </w:r>
        <w:r>
          <w:rPr>
            <w:noProof/>
            <w:webHidden/>
          </w:rPr>
          <w:instrText xml:space="preserve"> PAGEREF _Toc162693173 \h </w:instrText>
        </w:r>
        <w:r>
          <w:rPr>
            <w:noProof/>
            <w:webHidden/>
          </w:rPr>
        </w:r>
        <w:r>
          <w:rPr>
            <w:noProof/>
            <w:webHidden/>
          </w:rPr>
          <w:fldChar w:fldCharType="separate"/>
        </w:r>
        <w:r w:rsidR="001C382D">
          <w:rPr>
            <w:noProof/>
            <w:webHidden/>
          </w:rPr>
          <w:t>35</w:t>
        </w:r>
        <w:r>
          <w:rPr>
            <w:noProof/>
            <w:webHidden/>
          </w:rPr>
          <w:fldChar w:fldCharType="end"/>
        </w:r>
      </w:hyperlink>
    </w:p>
    <w:p w14:paraId="06F105C9" w14:textId="33BB67ED" w:rsidR="007353C6" w:rsidRDefault="007353C6">
      <w:pPr>
        <w:pStyle w:val="Tabladeilustraciones"/>
        <w:tabs>
          <w:tab w:val="right" w:leader="dot" w:pos="8949"/>
        </w:tabs>
        <w:rPr>
          <w:i w:val="0"/>
          <w:noProof/>
          <w:kern w:val="2"/>
          <w:sz w:val="24"/>
          <w:szCs w:val="24"/>
          <w:lang w:eastAsia="es-ES_tradnl"/>
          <w14:ligatures w14:val="standardContextual"/>
        </w:rPr>
      </w:pPr>
      <w:hyperlink w:anchor="_Toc162693174" w:history="1">
        <w:r w:rsidRPr="00423D58">
          <w:rPr>
            <w:rStyle w:val="Hipervnculo"/>
            <w:noProof/>
          </w:rPr>
          <w:t>Ilustración 13: Tabla Series. Elaboración Propia</w:t>
        </w:r>
        <w:r>
          <w:rPr>
            <w:noProof/>
            <w:webHidden/>
          </w:rPr>
          <w:tab/>
        </w:r>
        <w:r>
          <w:rPr>
            <w:noProof/>
            <w:webHidden/>
          </w:rPr>
          <w:fldChar w:fldCharType="begin"/>
        </w:r>
        <w:r>
          <w:rPr>
            <w:noProof/>
            <w:webHidden/>
          </w:rPr>
          <w:instrText xml:space="preserve"> PAGEREF _Toc162693174 \h </w:instrText>
        </w:r>
        <w:r>
          <w:rPr>
            <w:noProof/>
            <w:webHidden/>
          </w:rPr>
        </w:r>
        <w:r>
          <w:rPr>
            <w:noProof/>
            <w:webHidden/>
          </w:rPr>
          <w:fldChar w:fldCharType="separate"/>
        </w:r>
        <w:r w:rsidR="001C382D">
          <w:rPr>
            <w:noProof/>
            <w:webHidden/>
          </w:rPr>
          <w:t>35</w:t>
        </w:r>
        <w:r>
          <w:rPr>
            <w:noProof/>
            <w:webHidden/>
          </w:rPr>
          <w:fldChar w:fldCharType="end"/>
        </w:r>
      </w:hyperlink>
    </w:p>
    <w:p w14:paraId="6777AF42" w14:textId="77E85D16" w:rsidR="007353C6" w:rsidRDefault="007353C6">
      <w:pPr>
        <w:pStyle w:val="Tabladeilustraciones"/>
        <w:tabs>
          <w:tab w:val="right" w:leader="dot" w:pos="8949"/>
        </w:tabs>
        <w:rPr>
          <w:i w:val="0"/>
          <w:noProof/>
          <w:kern w:val="2"/>
          <w:sz w:val="24"/>
          <w:szCs w:val="24"/>
          <w:lang w:eastAsia="es-ES_tradnl"/>
          <w14:ligatures w14:val="standardContextual"/>
        </w:rPr>
      </w:pPr>
      <w:hyperlink w:anchor="_Toc162693175" w:history="1">
        <w:r w:rsidRPr="00423D58">
          <w:rPr>
            <w:rStyle w:val="Hipervnculo"/>
            <w:noProof/>
          </w:rPr>
          <w:t>Ilustración 14: Tabla Capítulos. Elaboración Propia</w:t>
        </w:r>
        <w:r>
          <w:rPr>
            <w:noProof/>
            <w:webHidden/>
          </w:rPr>
          <w:tab/>
        </w:r>
        <w:r>
          <w:rPr>
            <w:noProof/>
            <w:webHidden/>
          </w:rPr>
          <w:fldChar w:fldCharType="begin"/>
        </w:r>
        <w:r>
          <w:rPr>
            <w:noProof/>
            <w:webHidden/>
          </w:rPr>
          <w:instrText xml:space="preserve"> PAGEREF _Toc162693175 \h </w:instrText>
        </w:r>
        <w:r>
          <w:rPr>
            <w:noProof/>
            <w:webHidden/>
          </w:rPr>
        </w:r>
        <w:r>
          <w:rPr>
            <w:noProof/>
            <w:webHidden/>
          </w:rPr>
          <w:fldChar w:fldCharType="separate"/>
        </w:r>
        <w:r w:rsidR="001C382D">
          <w:rPr>
            <w:noProof/>
            <w:webHidden/>
          </w:rPr>
          <w:t>36</w:t>
        </w:r>
        <w:r>
          <w:rPr>
            <w:noProof/>
            <w:webHidden/>
          </w:rPr>
          <w:fldChar w:fldCharType="end"/>
        </w:r>
      </w:hyperlink>
    </w:p>
    <w:p w14:paraId="758B5C80" w14:textId="6ECF8304" w:rsidR="007353C6" w:rsidRDefault="007353C6">
      <w:pPr>
        <w:pStyle w:val="Tabladeilustraciones"/>
        <w:tabs>
          <w:tab w:val="right" w:leader="dot" w:pos="8949"/>
        </w:tabs>
        <w:rPr>
          <w:i w:val="0"/>
          <w:noProof/>
          <w:kern w:val="2"/>
          <w:sz w:val="24"/>
          <w:szCs w:val="24"/>
          <w:lang w:eastAsia="es-ES_tradnl"/>
          <w14:ligatures w14:val="standardContextual"/>
        </w:rPr>
      </w:pPr>
      <w:hyperlink w:anchor="_Toc162693176" w:history="1">
        <w:r w:rsidRPr="00423D58">
          <w:rPr>
            <w:rStyle w:val="Hipervnculo"/>
            <w:noProof/>
          </w:rPr>
          <w:t>Ilustración 15: Tabla Visualizaciones. Elaboración Propia</w:t>
        </w:r>
        <w:r>
          <w:rPr>
            <w:noProof/>
            <w:webHidden/>
          </w:rPr>
          <w:tab/>
        </w:r>
        <w:r>
          <w:rPr>
            <w:noProof/>
            <w:webHidden/>
          </w:rPr>
          <w:fldChar w:fldCharType="begin"/>
        </w:r>
        <w:r>
          <w:rPr>
            <w:noProof/>
            <w:webHidden/>
          </w:rPr>
          <w:instrText xml:space="preserve"> PAGEREF _Toc162693176 \h </w:instrText>
        </w:r>
        <w:r>
          <w:rPr>
            <w:noProof/>
            <w:webHidden/>
          </w:rPr>
        </w:r>
        <w:r>
          <w:rPr>
            <w:noProof/>
            <w:webHidden/>
          </w:rPr>
          <w:fldChar w:fldCharType="separate"/>
        </w:r>
        <w:r w:rsidR="001C382D">
          <w:rPr>
            <w:noProof/>
            <w:webHidden/>
          </w:rPr>
          <w:t>36</w:t>
        </w:r>
        <w:r>
          <w:rPr>
            <w:noProof/>
            <w:webHidden/>
          </w:rPr>
          <w:fldChar w:fldCharType="end"/>
        </w:r>
      </w:hyperlink>
    </w:p>
    <w:p w14:paraId="7E689F6B" w14:textId="60E54314" w:rsidR="007353C6" w:rsidRDefault="007353C6">
      <w:pPr>
        <w:pStyle w:val="Tabladeilustraciones"/>
        <w:tabs>
          <w:tab w:val="right" w:leader="dot" w:pos="8949"/>
        </w:tabs>
        <w:rPr>
          <w:i w:val="0"/>
          <w:noProof/>
          <w:kern w:val="2"/>
          <w:sz w:val="24"/>
          <w:szCs w:val="24"/>
          <w:lang w:eastAsia="es-ES_tradnl"/>
          <w14:ligatures w14:val="standardContextual"/>
        </w:rPr>
      </w:pPr>
      <w:hyperlink w:anchor="_Toc162693177" w:history="1">
        <w:r w:rsidRPr="00423D58">
          <w:rPr>
            <w:rStyle w:val="Hipervnculo"/>
            <w:noProof/>
          </w:rPr>
          <w:t>Ilustración 16: Esquema BBDD. Elaboración Propia</w:t>
        </w:r>
        <w:r>
          <w:rPr>
            <w:noProof/>
            <w:webHidden/>
          </w:rPr>
          <w:tab/>
        </w:r>
        <w:r>
          <w:rPr>
            <w:noProof/>
            <w:webHidden/>
          </w:rPr>
          <w:fldChar w:fldCharType="begin"/>
        </w:r>
        <w:r>
          <w:rPr>
            <w:noProof/>
            <w:webHidden/>
          </w:rPr>
          <w:instrText xml:space="preserve"> PAGEREF _Toc162693177 \h </w:instrText>
        </w:r>
        <w:r>
          <w:rPr>
            <w:noProof/>
            <w:webHidden/>
          </w:rPr>
        </w:r>
        <w:r>
          <w:rPr>
            <w:noProof/>
            <w:webHidden/>
          </w:rPr>
          <w:fldChar w:fldCharType="separate"/>
        </w:r>
        <w:r w:rsidR="001C382D">
          <w:rPr>
            <w:noProof/>
            <w:webHidden/>
          </w:rPr>
          <w:t>37</w:t>
        </w:r>
        <w:r>
          <w:rPr>
            <w:noProof/>
            <w:webHidden/>
          </w:rPr>
          <w:fldChar w:fldCharType="end"/>
        </w:r>
      </w:hyperlink>
    </w:p>
    <w:p w14:paraId="0EB8D4EB" w14:textId="20588CC3" w:rsidR="007353C6" w:rsidRDefault="007353C6">
      <w:pPr>
        <w:pStyle w:val="Tabladeilustraciones"/>
        <w:tabs>
          <w:tab w:val="right" w:leader="dot" w:pos="8949"/>
        </w:tabs>
        <w:rPr>
          <w:i w:val="0"/>
          <w:noProof/>
          <w:kern w:val="2"/>
          <w:sz w:val="24"/>
          <w:szCs w:val="24"/>
          <w:lang w:eastAsia="es-ES_tradnl"/>
          <w14:ligatures w14:val="standardContextual"/>
        </w:rPr>
      </w:pPr>
      <w:hyperlink w:anchor="_Toc162693178" w:history="1">
        <w:r w:rsidRPr="00423D58">
          <w:rPr>
            <w:rStyle w:val="Hipervnculo"/>
            <w:noProof/>
          </w:rPr>
          <w:t>Ilustración 17: Diagrama de Conexión API. Elaboración Propia</w:t>
        </w:r>
        <w:r>
          <w:rPr>
            <w:noProof/>
            <w:webHidden/>
          </w:rPr>
          <w:tab/>
        </w:r>
        <w:r>
          <w:rPr>
            <w:noProof/>
            <w:webHidden/>
          </w:rPr>
          <w:fldChar w:fldCharType="begin"/>
        </w:r>
        <w:r>
          <w:rPr>
            <w:noProof/>
            <w:webHidden/>
          </w:rPr>
          <w:instrText xml:space="preserve"> PAGEREF _Toc162693178 \h </w:instrText>
        </w:r>
        <w:r>
          <w:rPr>
            <w:noProof/>
            <w:webHidden/>
          </w:rPr>
        </w:r>
        <w:r>
          <w:rPr>
            <w:noProof/>
            <w:webHidden/>
          </w:rPr>
          <w:fldChar w:fldCharType="separate"/>
        </w:r>
        <w:r w:rsidR="001C382D">
          <w:rPr>
            <w:noProof/>
            <w:webHidden/>
          </w:rPr>
          <w:t>38</w:t>
        </w:r>
        <w:r>
          <w:rPr>
            <w:noProof/>
            <w:webHidden/>
          </w:rPr>
          <w:fldChar w:fldCharType="end"/>
        </w:r>
      </w:hyperlink>
    </w:p>
    <w:p w14:paraId="63CCF763" w14:textId="6FE6876D" w:rsidR="007353C6" w:rsidRDefault="007353C6">
      <w:pPr>
        <w:pStyle w:val="Tabladeilustraciones"/>
        <w:tabs>
          <w:tab w:val="right" w:leader="dot" w:pos="8949"/>
        </w:tabs>
        <w:rPr>
          <w:i w:val="0"/>
          <w:noProof/>
          <w:kern w:val="2"/>
          <w:sz w:val="24"/>
          <w:szCs w:val="24"/>
          <w:lang w:eastAsia="es-ES_tradnl"/>
          <w14:ligatures w14:val="standardContextual"/>
        </w:rPr>
      </w:pPr>
      <w:hyperlink w:anchor="_Toc162693179" w:history="1">
        <w:r w:rsidRPr="00423D58">
          <w:rPr>
            <w:rStyle w:val="Hipervnculo"/>
            <w:noProof/>
          </w:rPr>
          <w:t>Ilustración 18: Estructura Directorios. Elaboración Propia</w:t>
        </w:r>
        <w:r>
          <w:rPr>
            <w:noProof/>
            <w:webHidden/>
          </w:rPr>
          <w:tab/>
        </w:r>
        <w:r>
          <w:rPr>
            <w:noProof/>
            <w:webHidden/>
          </w:rPr>
          <w:fldChar w:fldCharType="begin"/>
        </w:r>
        <w:r>
          <w:rPr>
            <w:noProof/>
            <w:webHidden/>
          </w:rPr>
          <w:instrText xml:space="preserve"> PAGEREF _Toc162693179 \h </w:instrText>
        </w:r>
        <w:r>
          <w:rPr>
            <w:noProof/>
            <w:webHidden/>
          </w:rPr>
        </w:r>
        <w:r>
          <w:rPr>
            <w:noProof/>
            <w:webHidden/>
          </w:rPr>
          <w:fldChar w:fldCharType="separate"/>
        </w:r>
        <w:r w:rsidR="001C382D">
          <w:rPr>
            <w:noProof/>
            <w:webHidden/>
          </w:rPr>
          <w:t>41</w:t>
        </w:r>
        <w:r>
          <w:rPr>
            <w:noProof/>
            <w:webHidden/>
          </w:rPr>
          <w:fldChar w:fldCharType="end"/>
        </w:r>
      </w:hyperlink>
    </w:p>
    <w:p w14:paraId="493B7DC3" w14:textId="12B57FB8" w:rsidR="007353C6" w:rsidRDefault="007353C6">
      <w:pPr>
        <w:pStyle w:val="Tabladeilustraciones"/>
        <w:tabs>
          <w:tab w:val="right" w:leader="dot" w:pos="8949"/>
        </w:tabs>
        <w:rPr>
          <w:i w:val="0"/>
          <w:noProof/>
          <w:kern w:val="2"/>
          <w:sz w:val="24"/>
          <w:szCs w:val="24"/>
          <w:lang w:eastAsia="es-ES_tradnl"/>
          <w14:ligatures w14:val="standardContextual"/>
        </w:rPr>
      </w:pPr>
      <w:hyperlink w:anchor="_Toc162693180" w:history="1">
        <w:r w:rsidRPr="00423D58">
          <w:rPr>
            <w:rStyle w:val="Hipervnculo"/>
            <w:noProof/>
          </w:rPr>
          <w:t>Ilustración 19: Pantalla de Bienvenida. Elaboración Propia</w:t>
        </w:r>
        <w:r>
          <w:rPr>
            <w:noProof/>
            <w:webHidden/>
          </w:rPr>
          <w:tab/>
        </w:r>
        <w:r>
          <w:rPr>
            <w:noProof/>
            <w:webHidden/>
          </w:rPr>
          <w:fldChar w:fldCharType="begin"/>
        </w:r>
        <w:r>
          <w:rPr>
            <w:noProof/>
            <w:webHidden/>
          </w:rPr>
          <w:instrText xml:space="preserve"> PAGEREF _Toc162693180 \h </w:instrText>
        </w:r>
        <w:r>
          <w:rPr>
            <w:noProof/>
            <w:webHidden/>
          </w:rPr>
        </w:r>
        <w:r>
          <w:rPr>
            <w:noProof/>
            <w:webHidden/>
          </w:rPr>
          <w:fldChar w:fldCharType="separate"/>
        </w:r>
        <w:r w:rsidR="001C382D">
          <w:rPr>
            <w:noProof/>
            <w:webHidden/>
          </w:rPr>
          <w:t>44</w:t>
        </w:r>
        <w:r>
          <w:rPr>
            <w:noProof/>
            <w:webHidden/>
          </w:rPr>
          <w:fldChar w:fldCharType="end"/>
        </w:r>
      </w:hyperlink>
    </w:p>
    <w:p w14:paraId="0A5471CB" w14:textId="65C3A50B" w:rsidR="007353C6" w:rsidRDefault="007353C6">
      <w:pPr>
        <w:pStyle w:val="Tabladeilustraciones"/>
        <w:tabs>
          <w:tab w:val="right" w:leader="dot" w:pos="8949"/>
        </w:tabs>
        <w:rPr>
          <w:i w:val="0"/>
          <w:noProof/>
          <w:kern w:val="2"/>
          <w:sz w:val="24"/>
          <w:szCs w:val="24"/>
          <w:lang w:eastAsia="es-ES_tradnl"/>
          <w14:ligatures w14:val="standardContextual"/>
        </w:rPr>
      </w:pPr>
      <w:hyperlink w:anchor="_Toc162693181" w:history="1">
        <w:r w:rsidRPr="00423D58">
          <w:rPr>
            <w:rStyle w:val="Hipervnculo"/>
            <w:noProof/>
          </w:rPr>
          <w:t>Ilustración 20: Pantalla Inicio de Sesión. Elaboración Propia</w:t>
        </w:r>
        <w:r>
          <w:rPr>
            <w:noProof/>
            <w:webHidden/>
          </w:rPr>
          <w:tab/>
        </w:r>
        <w:r>
          <w:rPr>
            <w:noProof/>
            <w:webHidden/>
          </w:rPr>
          <w:fldChar w:fldCharType="begin"/>
        </w:r>
        <w:r>
          <w:rPr>
            <w:noProof/>
            <w:webHidden/>
          </w:rPr>
          <w:instrText xml:space="preserve"> PAGEREF _Toc162693181 \h </w:instrText>
        </w:r>
        <w:r>
          <w:rPr>
            <w:noProof/>
            <w:webHidden/>
          </w:rPr>
        </w:r>
        <w:r>
          <w:rPr>
            <w:noProof/>
            <w:webHidden/>
          </w:rPr>
          <w:fldChar w:fldCharType="separate"/>
        </w:r>
        <w:r w:rsidR="001C382D">
          <w:rPr>
            <w:noProof/>
            <w:webHidden/>
          </w:rPr>
          <w:t>45</w:t>
        </w:r>
        <w:r>
          <w:rPr>
            <w:noProof/>
            <w:webHidden/>
          </w:rPr>
          <w:fldChar w:fldCharType="end"/>
        </w:r>
      </w:hyperlink>
    </w:p>
    <w:p w14:paraId="649E24F4" w14:textId="09F4C531" w:rsidR="007353C6" w:rsidRDefault="007353C6">
      <w:pPr>
        <w:pStyle w:val="Tabladeilustraciones"/>
        <w:tabs>
          <w:tab w:val="right" w:leader="dot" w:pos="8949"/>
        </w:tabs>
        <w:rPr>
          <w:i w:val="0"/>
          <w:noProof/>
          <w:kern w:val="2"/>
          <w:sz w:val="24"/>
          <w:szCs w:val="24"/>
          <w:lang w:eastAsia="es-ES_tradnl"/>
          <w14:ligatures w14:val="standardContextual"/>
        </w:rPr>
      </w:pPr>
      <w:hyperlink w:anchor="_Toc162693182" w:history="1">
        <w:r w:rsidRPr="00423D58">
          <w:rPr>
            <w:rStyle w:val="Hipervnculo"/>
            <w:noProof/>
          </w:rPr>
          <w:t>Ilustración 21: Pantalla de Inicio. Elaboración Propia</w:t>
        </w:r>
        <w:r>
          <w:rPr>
            <w:noProof/>
            <w:webHidden/>
          </w:rPr>
          <w:tab/>
        </w:r>
        <w:r>
          <w:rPr>
            <w:noProof/>
            <w:webHidden/>
          </w:rPr>
          <w:fldChar w:fldCharType="begin"/>
        </w:r>
        <w:r>
          <w:rPr>
            <w:noProof/>
            <w:webHidden/>
          </w:rPr>
          <w:instrText xml:space="preserve"> PAGEREF _Toc162693182 \h </w:instrText>
        </w:r>
        <w:r>
          <w:rPr>
            <w:noProof/>
            <w:webHidden/>
          </w:rPr>
        </w:r>
        <w:r>
          <w:rPr>
            <w:noProof/>
            <w:webHidden/>
          </w:rPr>
          <w:fldChar w:fldCharType="separate"/>
        </w:r>
        <w:r w:rsidR="001C382D">
          <w:rPr>
            <w:noProof/>
            <w:webHidden/>
          </w:rPr>
          <w:t>46</w:t>
        </w:r>
        <w:r>
          <w:rPr>
            <w:noProof/>
            <w:webHidden/>
          </w:rPr>
          <w:fldChar w:fldCharType="end"/>
        </w:r>
      </w:hyperlink>
    </w:p>
    <w:p w14:paraId="21FC84ED" w14:textId="6D9E1615" w:rsidR="007353C6" w:rsidRDefault="007353C6">
      <w:pPr>
        <w:pStyle w:val="Tabladeilustraciones"/>
        <w:tabs>
          <w:tab w:val="right" w:leader="dot" w:pos="8949"/>
        </w:tabs>
        <w:rPr>
          <w:i w:val="0"/>
          <w:noProof/>
          <w:kern w:val="2"/>
          <w:sz w:val="24"/>
          <w:szCs w:val="24"/>
          <w:lang w:eastAsia="es-ES_tradnl"/>
          <w14:ligatures w14:val="standardContextual"/>
        </w:rPr>
      </w:pPr>
      <w:hyperlink w:anchor="_Toc162693183" w:history="1">
        <w:r w:rsidRPr="00423D58">
          <w:rPr>
            <w:rStyle w:val="Hipervnculo"/>
            <w:noProof/>
          </w:rPr>
          <w:t>Ilustración 22: Pantalla Ajustes. Elaboración Propia</w:t>
        </w:r>
        <w:r>
          <w:rPr>
            <w:noProof/>
            <w:webHidden/>
          </w:rPr>
          <w:tab/>
        </w:r>
        <w:r>
          <w:rPr>
            <w:noProof/>
            <w:webHidden/>
          </w:rPr>
          <w:fldChar w:fldCharType="begin"/>
        </w:r>
        <w:r>
          <w:rPr>
            <w:noProof/>
            <w:webHidden/>
          </w:rPr>
          <w:instrText xml:space="preserve"> PAGEREF _Toc162693183 \h </w:instrText>
        </w:r>
        <w:r>
          <w:rPr>
            <w:noProof/>
            <w:webHidden/>
          </w:rPr>
        </w:r>
        <w:r>
          <w:rPr>
            <w:noProof/>
            <w:webHidden/>
          </w:rPr>
          <w:fldChar w:fldCharType="separate"/>
        </w:r>
        <w:r w:rsidR="001C382D">
          <w:rPr>
            <w:noProof/>
            <w:webHidden/>
          </w:rPr>
          <w:t>48</w:t>
        </w:r>
        <w:r>
          <w:rPr>
            <w:noProof/>
            <w:webHidden/>
          </w:rPr>
          <w:fldChar w:fldCharType="end"/>
        </w:r>
      </w:hyperlink>
    </w:p>
    <w:p w14:paraId="6F843B3B" w14:textId="043952E9" w:rsidR="007353C6" w:rsidRDefault="007353C6">
      <w:pPr>
        <w:pStyle w:val="Tabladeilustraciones"/>
        <w:tabs>
          <w:tab w:val="right" w:leader="dot" w:pos="8949"/>
        </w:tabs>
        <w:rPr>
          <w:i w:val="0"/>
          <w:noProof/>
          <w:kern w:val="2"/>
          <w:sz w:val="24"/>
          <w:szCs w:val="24"/>
          <w:lang w:eastAsia="es-ES_tradnl"/>
          <w14:ligatures w14:val="standardContextual"/>
        </w:rPr>
      </w:pPr>
      <w:hyperlink w:anchor="_Toc162693184" w:history="1">
        <w:r w:rsidRPr="00423D58">
          <w:rPr>
            <w:rStyle w:val="Hipervnculo"/>
            <w:noProof/>
          </w:rPr>
          <w:t>Ilustración 23: Pantalla Crear Grupo. Elaboración Propia.</w:t>
        </w:r>
        <w:r>
          <w:rPr>
            <w:noProof/>
            <w:webHidden/>
          </w:rPr>
          <w:tab/>
        </w:r>
        <w:r>
          <w:rPr>
            <w:noProof/>
            <w:webHidden/>
          </w:rPr>
          <w:fldChar w:fldCharType="begin"/>
        </w:r>
        <w:r>
          <w:rPr>
            <w:noProof/>
            <w:webHidden/>
          </w:rPr>
          <w:instrText xml:space="preserve"> PAGEREF _Toc162693184 \h </w:instrText>
        </w:r>
        <w:r>
          <w:rPr>
            <w:noProof/>
            <w:webHidden/>
          </w:rPr>
        </w:r>
        <w:r>
          <w:rPr>
            <w:noProof/>
            <w:webHidden/>
          </w:rPr>
          <w:fldChar w:fldCharType="separate"/>
        </w:r>
        <w:r w:rsidR="001C382D">
          <w:rPr>
            <w:noProof/>
            <w:webHidden/>
          </w:rPr>
          <w:t>49</w:t>
        </w:r>
        <w:r>
          <w:rPr>
            <w:noProof/>
            <w:webHidden/>
          </w:rPr>
          <w:fldChar w:fldCharType="end"/>
        </w:r>
      </w:hyperlink>
    </w:p>
    <w:p w14:paraId="3EE13D0C" w14:textId="5BD93064" w:rsidR="007353C6" w:rsidRDefault="007353C6">
      <w:pPr>
        <w:pStyle w:val="Tabladeilustraciones"/>
        <w:tabs>
          <w:tab w:val="right" w:leader="dot" w:pos="8949"/>
        </w:tabs>
        <w:rPr>
          <w:i w:val="0"/>
          <w:noProof/>
          <w:kern w:val="2"/>
          <w:sz w:val="24"/>
          <w:szCs w:val="24"/>
          <w:lang w:eastAsia="es-ES_tradnl"/>
          <w14:ligatures w14:val="standardContextual"/>
        </w:rPr>
      </w:pPr>
      <w:hyperlink w:anchor="_Toc162693185" w:history="1">
        <w:r w:rsidRPr="00423D58">
          <w:rPr>
            <w:rStyle w:val="Hipervnculo"/>
            <w:noProof/>
          </w:rPr>
          <w:t>Ilustración 24: Pantalla Editar Grupo. Elaboración propia.</w:t>
        </w:r>
        <w:r>
          <w:rPr>
            <w:noProof/>
            <w:webHidden/>
          </w:rPr>
          <w:tab/>
        </w:r>
        <w:r>
          <w:rPr>
            <w:noProof/>
            <w:webHidden/>
          </w:rPr>
          <w:fldChar w:fldCharType="begin"/>
        </w:r>
        <w:r>
          <w:rPr>
            <w:noProof/>
            <w:webHidden/>
          </w:rPr>
          <w:instrText xml:space="preserve"> PAGEREF _Toc162693185 \h </w:instrText>
        </w:r>
        <w:r>
          <w:rPr>
            <w:noProof/>
            <w:webHidden/>
          </w:rPr>
        </w:r>
        <w:r>
          <w:rPr>
            <w:noProof/>
            <w:webHidden/>
          </w:rPr>
          <w:fldChar w:fldCharType="separate"/>
        </w:r>
        <w:r w:rsidR="001C382D">
          <w:rPr>
            <w:noProof/>
            <w:webHidden/>
          </w:rPr>
          <w:t>50</w:t>
        </w:r>
        <w:r>
          <w:rPr>
            <w:noProof/>
            <w:webHidden/>
          </w:rPr>
          <w:fldChar w:fldCharType="end"/>
        </w:r>
      </w:hyperlink>
    </w:p>
    <w:p w14:paraId="61EFBD83" w14:textId="5EBC30D5" w:rsidR="007353C6" w:rsidRDefault="007353C6">
      <w:pPr>
        <w:pStyle w:val="Tabladeilustraciones"/>
        <w:tabs>
          <w:tab w:val="right" w:leader="dot" w:pos="8949"/>
        </w:tabs>
        <w:rPr>
          <w:i w:val="0"/>
          <w:noProof/>
          <w:kern w:val="2"/>
          <w:sz w:val="24"/>
          <w:szCs w:val="24"/>
          <w:lang w:eastAsia="es-ES_tradnl"/>
          <w14:ligatures w14:val="standardContextual"/>
        </w:rPr>
      </w:pPr>
      <w:hyperlink w:anchor="_Toc162693186" w:history="1">
        <w:r w:rsidRPr="00423D58">
          <w:rPr>
            <w:rStyle w:val="Hipervnculo"/>
            <w:noProof/>
          </w:rPr>
          <w:t>Ilustración 25: Pantalla Detalles de Serie. Elaboración Propia</w:t>
        </w:r>
        <w:r>
          <w:rPr>
            <w:noProof/>
            <w:webHidden/>
          </w:rPr>
          <w:tab/>
        </w:r>
        <w:r>
          <w:rPr>
            <w:noProof/>
            <w:webHidden/>
          </w:rPr>
          <w:fldChar w:fldCharType="begin"/>
        </w:r>
        <w:r>
          <w:rPr>
            <w:noProof/>
            <w:webHidden/>
          </w:rPr>
          <w:instrText xml:space="preserve"> PAGEREF _Toc162693186 \h </w:instrText>
        </w:r>
        <w:r>
          <w:rPr>
            <w:noProof/>
            <w:webHidden/>
          </w:rPr>
        </w:r>
        <w:r>
          <w:rPr>
            <w:noProof/>
            <w:webHidden/>
          </w:rPr>
          <w:fldChar w:fldCharType="separate"/>
        </w:r>
        <w:r w:rsidR="001C382D">
          <w:rPr>
            <w:noProof/>
            <w:webHidden/>
          </w:rPr>
          <w:t>51</w:t>
        </w:r>
        <w:r>
          <w:rPr>
            <w:noProof/>
            <w:webHidden/>
          </w:rPr>
          <w:fldChar w:fldCharType="end"/>
        </w:r>
      </w:hyperlink>
    </w:p>
    <w:p w14:paraId="454647B8" w14:textId="40EDD556" w:rsidR="007353C6" w:rsidRDefault="007353C6">
      <w:pPr>
        <w:pStyle w:val="Tabladeilustraciones"/>
        <w:tabs>
          <w:tab w:val="right" w:leader="dot" w:pos="8949"/>
        </w:tabs>
        <w:rPr>
          <w:i w:val="0"/>
          <w:noProof/>
          <w:kern w:val="2"/>
          <w:sz w:val="24"/>
          <w:szCs w:val="24"/>
          <w:lang w:eastAsia="es-ES_tradnl"/>
          <w14:ligatures w14:val="standardContextual"/>
        </w:rPr>
      </w:pPr>
      <w:hyperlink w:anchor="_Toc162693187" w:history="1">
        <w:r w:rsidRPr="00423D58">
          <w:rPr>
            <w:rStyle w:val="Hipervnculo"/>
            <w:noProof/>
          </w:rPr>
          <w:t>Ilustración 26: Pantalla Detalle de Temporada. Elaboración Propia.</w:t>
        </w:r>
        <w:r>
          <w:rPr>
            <w:noProof/>
            <w:webHidden/>
          </w:rPr>
          <w:tab/>
        </w:r>
        <w:r>
          <w:rPr>
            <w:noProof/>
            <w:webHidden/>
          </w:rPr>
          <w:fldChar w:fldCharType="begin"/>
        </w:r>
        <w:r>
          <w:rPr>
            <w:noProof/>
            <w:webHidden/>
          </w:rPr>
          <w:instrText xml:space="preserve"> PAGEREF _Toc162693187 \h </w:instrText>
        </w:r>
        <w:r>
          <w:rPr>
            <w:noProof/>
            <w:webHidden/>
          </w:rPr>
        </w:r>
        <w:r>
          <w:rPr>
            <w:noProof/>
            <w:webHidden/>
          </w:rPr>
          <w:fldChar w:fldCharType="separate"/>
        </w:r>
        <w:r w:rsidR="001C382D">
          <w:rPr>
            <w:noProof/>
            <w:webHidden/>
          </w:rPr>
          <w:t>52</w:t>
        </w:r>
        <w:r>
          <w:rPr>
            <w:noProof/>
            <w:webHidden/>
          </w:rPr>
          <w:fldChar w:fldCharType="end"/>
        </w:r>
      </w:hyperlink>
    </w:p>
    <w:p w14:paraId="343A44B9" w14:textId="3F1EF833" w:rsidR="007353C6" w:rsidRDefault="007353C6">
      <w:pPr>
        <w:pStyle w:val="Tabladeilustraciones"/>
        <w:tabs>
          <w:tab w:val="right" w:leader="dot" w:pos="8949"/>
        </w:tabs>
        <w:rPr>
          <w:i w:val="0"/>
          <w:noProof/>
          <w:kern w:val="2"/>
          <w:sz w:val="24"/>
          <w:szCs w:val="24"/>
          <w:lang w:eastAsia="es-ES_tradnl"/>
          <w14:ligatures w14:val="standardContextual"/>
        </w:rPr>
      </w:pPr>
      <w:hyperlink w:anchor="_Toc162693188" w:history="1">
        <w:r w:rsidRPr="00423D58">
          <w:rPr>
            <w:rStyle w:val="Hipervnculo"/>
            <w:noProof/>
          </w:rPr>
          <w:t>Ilustración 27: Pantalla Crear Usuario. Elaboración Propia.</w:t>
        </w:r>
        <w:r>
          <w:rPr>
            <w:noProof/>
            <w:webHidden/>
          </w:rPr>
          <w:tab/>
        </w:r>
        <w:r>
          <w:rPr>
            <w:noProof/>
            <w:webHidden/>
          </w:rPr>
          <w:fldChar w:fldCharType="begin"/>
        </w:r>
        <w:r>
          <w:rPr>
            <w:noProof/>
            <w:webHidden/>
          </w:rPr>
          <w:instrText xml:space="preserve"> PAGEREF _Toc162693188 \h </w:instrText>
        </w:r>
        <w:r>
          <w:rPr>
            <w:noProof/>
            <w:webHidden/>
          </w:rPr>
        </w:r>
        <w:r>
          <w:rPr>
            <w:noProof/>
            <w:webHidden/>
          </w:rPr>
          <w:fldChar w:fldCharType="separate"/>
        </w:r>
        <w:r w:rsidR="001C382D">
          <w:rPr>
            <w:noProof/>
            <w:webHidden/>
          </w:rPr>
          <w:t>53</w:t>
        </w:r>
        <w:r>
          <w:rPr>
            <w:noProof/>
            <w:webHidden/>
          </w:rPr>
          <w:fldChar w:fldCharType="end"/>
        </w:r>
      </w:hyperlink>
    </w:p>
    <w:p w14:paraId="3A6B2FBE" w14:textId="72920FD5" w:rsidR="007353C6" w:rsidRDefault="007353C6">
      <w:pPr>
        <w:pStyle w:val="Tabladeilustraciones"/>
        <w:tabs>
          <w:tab w:val="right" w:leader="dot" w:pos="8949"/>
        </w:tabs>
        <w:rPr>
          <w:i w:val="0"/>
          <w:noProof/>
          <w:kern w:val="2"/>
          <w:sz w:val="24"/>
          <w:szCs w:val="24"/>
          <w:lang w:eastAsia="es-ES_tradnl"/>
          <w14:ligatures w14:val="standardContextual"/>
        </w:rPr>
      </w:pPr>
      <w:hyperlink w:anchor="_Toc162693189" w:history="1">
        <w:r w:rsidRPr="00423D58">
          <w:rPr>
            <w:rStyle w:val="Hipervnculo"/>
            <w:noProof/>
          </w:rPr>
          <w:t>Ilustración 28: Pantalla Calendario. Elaboración Propia.</w:t>
        </w:r>
        <w:r>
          <w:rPr>
            <w:noProof/>
            <w:webHidden/>
          </w:rPr>
          <w:tab/>
        </w:r>
        <w:r>
          <w:rPr>
            <w:noProof/>
            <w:webHidden/>
          </w:rPr>
          <w:fldChar w:fldCharType="begin"/>
        </w:r>
        <w:r>
          <w:rPr>
            <w:noProof/>
            <w:webHidden/>
          </w:rPr>
          <w:instrText xml:space="preserve"> PAGEREF _Toc162693189 \h </w:instrText>
        </w:r>
        <w:r>
          <w:rPr>
            <w:noProof/>
            <w:webHidden/>
          </w:rPr>
        </w:r>
        <w:r>
          <w:rPr>
            <w:noProof/>
            <w:webHidden/>
          </w:rPr>
          <w:fldChar w:fldCharType="separate"/>
        </w:r>
        <w:r w:rsidR="001C382D">
          <w:rPr>
            <w:noProof/>
            <w:webHidden/>
          </w:rPr>
          <w:t>54</w:t>
        </w:r>
        <w:r>
          <w:rPr>
            <w:noProof/>
            <w:webHidden/>
          </w:rPr>
          <w:fldChar w:fldCharType="end"/>
        </w:r>
      </w:hyperlink>
    </w:p>
    <w:p w14:paraId="3D137141" w14:textId="1E84DDFC" w:rsidR="007353C6" w:rsidRDefault="007353C6">
      <w:pPr>
        <w:pStyle w:val="Tabladeilustraciones"/>
        <w:tabs>
          <w:tab w:val="right" w:leader="dot" w:pos="8949"/>
        </w:tabs>
        <w:rPr>
          <w:i w:val="0"/>
          <w:noProof/>
          <w:kern w:val="2"/>
          <w:sz w:val="24"/>
          <w:szCs w:val="24"/>
          <w:lang w:eastAsia="es-ES_tradnl"/>
          <w14:ligatures w14:val="standardContextual"/>
        </w:rPr>
      </w:pPr>
      <w:hyperlink w:anchor="_Toc162693190" w:history="1">
        <w:r w:rsidRPr="00423D58">
          <w:rPr>
            <w:rStyle w:val="Hipervnculo"/>
            <w:noProof/>
          </w:rPr>
          <w:t>Ilustración 29: EAS Build para iOS. Elaboración Propia</w:t>
        </w:r>
        <w:r>
          <w:rPr>
            <w:noProof/>
            <w:webHidden/>
          </w:rPr>
          <w:tab/>
        </w:r>
        <w:r>
          <w:rPr>
            <w:noProof/>
            <w:webHidden/>
          </w:rPr>
          <w:fldChar w:fldCharType="begin"/>
        </w:r>
        <w:r>
          <w:rPr>
            <w:noProof/>
            <w:webHidden/>
          </w:rPr>
          <w:instrText xml:space="preserve"> PAGEREF _Toc162693190 \h </w:instrText>
        </w:r>
        <w:r>
          <w:rPr>
            <w:noProof/>
            <w:webHidden/>
          </w:rPr>
        </w:r>
        <w:r>
          <w:rPr>
            <w:noProof/>
            <w:webHidden/>
          </w:rPr>
          <w:fldChar w:fldCharType="separate"/>
        </w:r>
        <w:r w:rsidR="001C382D">
          <w:rPr>
            <w:noProof/>
            <w:webHidden/>
          </w:rPr>
          <w:t>57</w:t>
        </w:r>
        <w:r>
          <w:rPr>
            <w:noProof/>
            <w:webHidden/>
          </w:rPr>
          <w:fldChar w:fldCharType="end"/>
        </w:r>
      </w:hyperlink>
    </w:p>
    <w:p w14:paraId="2DEC8D4D" w14:textId="6BBB0A03" w:rsidR="007353C6" w:rsidRDefault="007353C6">
      <w:pPr>
        <w:pStyle w:val="Tabladeilustraciones"/>
        <w:tabs>
          <w:tab w:val="right" w:leader="dot" w:pos="8949"/>
        </w:tabs>
        <w:rPr>
          <w:i w:val="0"/>
          <w:noProof/>
          <w:kern w:val="2"/>
          <w:sz w:val="24"/>
          <w:szCs w:val="24"/>
          <w:lang w:eastAsia="es-ES_tradnl"/>
          <w14:ligatures w14:val="standardContextual"/>
        </w:rPr>
      </w:pPr>
      <w:hyperlink w:anchor="_Toc162693191" w:history="1">
        <w:r w:rsidRPr="00423D58">
          <w:rPr>
            <w:rStyle w:val="Hipervnculo"/>
            <w:noProof/>
          </w:rPr>
          <w:t>Ilustración 30: EAS Build iOS finalizado. Elaboración Propia</w:t>
        </w:r>
        <w:r>
          <w:rPr>
            <w:noProof/>
            <w:webHidden/>
          </w:rPr>
          <w:tab/>
        </w:r>
        <w:r>
          <w:rPr>
            <w:noProof/>
            <w:webHidden/>
          </w:rPr>
          <w:fldChar w:fldCharType="begin"/>
        </w:r>
        <w:r>
          <w:rPr>
            <w:noProof/>
            <w:webHidden/>
          </w:rPr>
          <w:instrText xml:space="preserve"> PAGEREF _Toc162693191 \h </w:instrText>
        </w:r>
        <w:r>
          <w:rPr>
            <w:noProof/>
            <w:webHidden/>
          </w:rPr>
        </w:r>
        <w:r>
          <w:rPr>
            <w:noProof/>
            <w:webHidden/>
          </w:rPr>
          <w:fldChar w:fldCharType="separate"/>
        </w:r>
        <w:r w:rsidR="001C382D">
          <w:rPr>
            <w:noProof/>
            <w:webHidden/>
          </w:rPr>
          <w:t>57</w:t>
        </w:r>
        <w:r>
          <w:rPr>
            <w:noProof/>
            <w:webHidden/>
          </w:rPr>
          <w:fldChar w:fldCharType="end"/>
        </w:r>
      </w:hyperlink>
    </w:p>
    <w:p w14:paraId="66F58FC6" w14:textId="0D61316B" w:rsidR="007353C6" w:rsidRDefault="007353C6">
      <w:pPr>
        <w:pStyle w:val="Tabladeilustraciones"/>
        <w:tabs>
          <w:tab w:val="right" w:leader="dot" w:pos="8949"/>
        </w:tabs>
        <w:rPr>
          <w:i w:val="0"/>
          <w:noProof/>
          <w:kern w:val="2"/>
          <w:sz w:val="24"/>
          <w:szCs w:val="24"/>
          <w:lang w:eastAsia="es-ES_tradnl"/>
          <w14:ligatures w14:val="standardContextual"/>
        </w:rPr>
      </w:pPr>
      <w:hyperlink w:anchor="_Toc162693192" w:history="1">
        <w:r w:rsidRPr="00423D58">
          <w:rPr>
            <w:rStyle w:val="Hipervnculo"/>
            <w:noProof/>
          </w:rPr>
          <w:t>Ilustración 31: FST en Transporter. Elaboración Propia</w:t>
        </w:r>
        <w:r>
          <w:rPr>
            <w:noProof/>
            <w:webHidden/>
          </w:rPr>
          <w:tab/>
        </w:r>
        <w:r>
          <w:rPr>
            <w:noProof/>
            <w:webHidden/>
          </w:rPr>
          <w:fldChar w:fldCharType="begin"/>
        </w:r>
        <w:r>
          <w:rPr>
            <w:noProof/>
            <w:webHidden/>
          </w:rPr>
          <w:instrText xml:space="preserve"> PAGEREF _Toc162693192 \h </w:instrText>
        </w:r>
        <w:r>
          <w:rPr>
            <w:noProof/>
            <w:webHidden/>
          </w:rPr>
        </w:r>
        <w:r>
          <w:rPr>
            <w:noProof/>
            <w:webHidden/>
          </w:rPr>
          <w:fldChar w:fldCharType="separate"/>
        </w:r>
        <w:r w:rsidR="001C382D">
          <w:rPr>
            <w:noProof/>
            <w:webHidden/>
          </w:rPr>
          <w:t>58</w:t>
        </w:r>
        <w:r>
          <w:rPr>
            <w:noProof/>
            <w:webHidden/>
          </w:rPr>
          <w:fldChar w:fldCharType="end"/>
        </w:r>
      </w:hyperlink>
    </w:p>
    <w:p w14:paraId="75997FBC" w14:textId="08D8250E" w:rsidR="007353C6" w:rsidRDefault="007353C6">
      <w:pPr>
        <w:pStyle w:val="Tabladeilustraciones"/>
        <w:tabs>
          <w:tab w:val="right" w:leader="dot" w:pos="8949"/>
        </w:tabs>
        <w:rPr>
          <w:i w:val="0"/>
          <w:noProof/>
          <w:kern w:val="2"/>
          <w:sz w:val="24"/>
          <w:szCs w:val="24"/>
          <w:lang w:eastAsia="es-ES_tradnl"/>
          <w14:ligatures w14:val="standardContextual"/>
        </w:rPr>
      </w:pPr>
      <w:hyperlink w:anchor="_Toc162693193" w:history="1">
        <w:r w:rsidRPr="00423D58">
          <w:rPr>
            <w:rStyle w:val="Hipervnculo"/>
            <w:noProof/>
            <w:lang w:val="en-US"/>
          </w:rPr>
          <w:t xml:space="preserve">Ilustración 32: FST en Apple Store Connect. </w:t>
        </w:r>
        <w:r w:rsidRPr="00423D58">
          <w:rPr>
            <w:rStyle w:val="Hipervnculo"/>
            <w:noProof/>
          </w:rPr>
          <w:t>Elaboración Propia.</w:t>
        </w:r>
        <w:r>
          <w:rPr>
            <w:noProof/>
            <w:webHidden/>
          </w:rPr>
          <w:tab/>
        </w:r>
        <w:r>
          <w:rPr>
            <w:noProof/>
            <w:webHidden/>
          </w:rPr>
          <w:fldChar w:fldCharType="begin"/>
        </w:r>
        <w:r>
          <w:rPr>
            <w:noProof/>
            <w:webHidden/>
          </w:rPr>
          <w:instrText xml:space="preserve"> PAGEREF _Toc162693193 \h </w:instrText>
        </w:r>
        <w:r>
          <w:rPr>
            <w:noProof/>
            <w:webHidden/>
          </w:rPr>
        </w:r>
        <w:r>
          <w:rPr>
            <w:noProof/>
            <w:webHidden/>
          </w:rPr>
          <w:fldChar w:fldCharType="separate"/>
        </w:r>
        <w:r w:rsidR="001C382D">
          <w:rPr>
            <w:noProof/>
            <w:webHidden/>
          </w:rPr>
          <w:t>58</w:t>
        </w:r>
        <w:r>
          <w:rPr>
            <w:noProof/>
            <w:webHidden/>
          </w:rPr>
          <w:fldChar w:fldCharType="end"/>
        </w:r>
      </w:hyperlink>
    </w:p>
    <w:p w14:paraId="3B6EE76D" w14:textId="1CC64337" w:rsidR="0067575B" w:rsidRPr="0031552C" w:rsidRDefault="00770687" w:rsidP="0067575B">
      <w:r>
        <w:rPr>
          <w:i/>
          <w:sz w:val="22"/>
        </w:rPr>
        <w:fldChar w:fldCharType="end"/>
      </w:r>
    </w:p>
    <w:p w14:paraId="3B6EE76E" w14:textId="77777777" w:rsidR="004A4057" w:rsidRPr="0031552C" w:rsidRDefault="004A4057" w:rsidP="0067575B"/>
    <w:p w14:paraId="3B6EE76F" w14:textId="77777777" w:rsidR="004A4057" w:rsidRPr="0031552C" w:rsidRDefault="004A4057" w:rsidP="004A4057"/>
    <w:p w14:paraId="3B6EE770" w14:textId="77777777" w:rsidR="004A4057" w:rsidRPr="0031552C" w:rsidRDefault="004A4057" w:rsidP="004A4057">
      <w:pPr>
        <w:pStyle w:val="Ttulo"/>
        <w:sectPr w:rsidR="004A4057" w:rsidRPr="0031552C" w:rsidSect="00223E1A">
          <w:type w:val="oddPage"/>
          <w:pgSz w:w="11907" w:h="16840" w:code="9"/>
          <w:pgMar w:top="1304" w:right="1247" w:bottom="1304" w:left="1247" w:header="720" w:footer="720" w:gutter="454"/>
          <w:pgNumType w:fmt="lowerRoman"/>
          <w:cols w:space="720"/>
          <w:docGrid w:linePitch="299"/>
        </w:sectPr>
      </w:pPr>
    </w:p>
    <w:p w14:paraId="3B6EE771" w14:textId="77777777" w:rsidR="0067575B" w:rsidRPr="0031552C" w:rsidRDefault="004A4057" w:rsidP="004A4057">
      <w:pPr>
        <w:pStyle w:val="Ttulo"/>
        <w:rPr>
          <w:color w:val="002060"/>
        </w:rPr>
      </w:pPr>
      <w:r w:rsidRPr="0031552C">
        <w:rPr>
          <w:color w:val="002060"/>
        </w:rPr>
        <w:lastRenderedPageBreak/>
        <w:t>Lista de Acrónimos</w:t>
      </w:r>
    </w:p>
    <w:p w14:paraId="3B6EE772" w14:textId="77777777" w:rsidR="004A4057" w:rsidRPr="0031552C" w:rsidRDefault="004A4057" w:rsidP="004A4057"/>
    <w:tbl>
      <w:tblPr>
        <w:tblStyle w:val="Tablaconcuadrcula"/>
        <w:tblW w:w="0" w:type="auto"/>
        <w:tblLook w:val="04A0" w:firstRow="1" w:lastRow="0" w:firstColumn="1" w:lastColumn="0" w:noHBand="0" w:noVBand="1"/>
      </w:tblPr>
      <w:tblGrid>
        <w:gridCol w:w="1555"/>
        <w:gridCol w:w="7394"/>
      </w:tblGrid>
      <w:tr w:rsidR="00B14060" w:rsidRPr="0031552C" w14:paraId="3B6EE775" w14:textId="77777777" w:rsidTr="00564FA4">
        <w:tc>
          <w:tcPr>
            <w:tcW w:w="1555" w:type="dxa"/>
          </w:tcPr>
          <w:p w14:paraId="3B6EE773" w14:textId="77777777" w:rsidR="00B14060" w:rsidRPr="0031552C" w:rsidRDefault="00B14060" w:rsidP="00234DA8">
            <w:pPr>
              <w:spacing w:before="120" w:after="120"/>
              <w:rPr>
                <w:b/>
              </w:rPr>
            </w:pPr>
            <w:r w:rsidRPr="0031552C">
              <w:rPr>
                <w:b/>
              </w:rPr>
              <w:t>Acrónimo</w:t>
            </w:r>
          </w:p>
        </w:tc>
        <w:tc>
          <w:tcPr>
            <w:tcW w:w="7394" w:type="dxa"/>
          </w:tcPr>
          <w:p w14:paraId="3B6EE774" w14:textId="77777777" w:rsidR="00B14060" w:rsidRPr="0031552C" w:rsidRDefault="00B14060" w:rsidP="00234DA8">
            <w:pPr>
              <w:spacing w:before="120" w:after="120"/>
              <w:rPr>
                <w:b/>
              </w:rPr>
            </w:pPr>
            <w:r w:rsidRPr="0031552C">
              <w:rPr>
                <w:b/>
              </w:rPr>
              <w:t>Significado</w:t>
            </w:r>
          </w:p>
        </w:tc>
      </w:tr>
      <w:tr w:rsidR="00782FF2" w:rsidRPr="0031552C" w14:paraId="28FFCD5D" w14:textId="77777777" w:rsidTr="00564FA4">
        <w:tc>
          <w:tcPr>
            <w:tcW w:w="1555" w:type="dxa"/>
          </w:tcPr>
          <w:p w14:paraId="3C5DA8F2" w14:textId="0D8C02CB" w:rsidR="00782FF2" w:rsidRPr="00051616" w:rsidRDefault="00782FF2" w:rsidP="004A4057">
            <w:r>
              <w:t>F</w:t>
            </w:r>
            <w:r w:rsidR="00FB2360">
              <w:t>ST</w:t>
            </w:r>
          </w:p>
        </w:tc>
        <w:tc>
          <w:tcPr>
            <w:tcW w:w="7394" w:type="dxa"/>
          </w:tcPr>
          <w:p w14:paraId="70272693" w14:textId="56157FA7" w:rsidR="00782FF2" w:rsidRDefault="00782FF2" w:rsidP="004A4057">
            <w:r>
              <w:t>FamilySeriesTrack</w:t>
            </w:r>
          </w:p>
        </w:tc>
      </w:tr>
      <w:tr w:rsidR="00B14060" w:rsidRPr="0031552C" w14:paraId="3B6EE778" w14:textId="77777777" w:rsidTr="00564FA4">
        <w:tc>
          <w:tcPr>
            <w:tcW w:w="1555" w:type="dxa"/>
          </w:tcPr>
          <w:p w14:paraId="3B6EE776" w14:textId="2EAC303A" w:rsidR="00B14060" w:rsidRPr="0031552C" w:rsidRDefault="00067ED9" w:rsidP="004A4057">
            <w:r w:rsidRPr="00051616">
              <w:t>TMDb</w:t>
            </w:r>
          </w:p>
        </w:tc>
        <w:tc>
          <w:tcPr>
            <w:tcW w:w="7394" w:type="dxa"/>
          </w:tcPr>
          <w:p w14:paraId="3B6EE777" w14:textId="781C55FA" w:rsidR="00B14060" w:rsidRPr="0031552C" w:rsidRDefault="00067ED9" w:rsidP="004A4057">
            <w:r>
              <w:t>The Movie Data Base</w:t>
            </w:r>
          </w:p>
        </w:tc>
      </w:tr>
      <w:tr w:rsidR="00B14060" w:rsidRPr="0031552C" w14:paraId="3B6EE77B" w14:textId="77777777" w:rsidTr="00564FA4">
        <w:tc>
          <w:tcPr>
            <w:tcW w:w="1555" w:type="dxa"/>
          </w:tcPr>
          <w:p w14:paraId="3B6EE779" w14:textId="6054FFC2" w:rsidR="00B14060" w:rsidRPr="0031552C" w:rsidRDefault="007D53F3" w:rsidP="004A4057">
            <w:r>
              <w:t>BBDD</w:t>
            </w:r>
          </w:p>
        </w:tc>
        <w:tc>
          <w:tcPr>
            <w:tcW w:w="7394" w:type="dxa"/>
          </w:tcPr>
          <w:p w14:paraId="3B6EE77A" w14:textId="3FB98876" w:rsidR="00B14060" w:rsidRPr="0031552C" w:rsidRDefault="007D53F3" w:rsidP="004A4057">
            <w:r>
              <w:t>Base de Datos</w:t>
            </w:r>
          </w:p>
        </w:tc>
      </w:tr>
      <w:tr w:rsidR="00ED5D40" w:rsidRPr="0031552C" w14:paraId="1A642E1A" w14:textId="77777777" w:rsidTr="00564FA4">
        <w:tc>
          <w:tcPr>
            <w:tcW w:w="1555" w:type="dxa"/>
          </w:tcPr>
          <w:p w14:paraId="42E9FBBC" w14:textId="66741044" w:rsidR="00ED5D40" w:rsidRDefault="00ED5D40" w:rsidP="004A4057">
            <w:r>
              <w:t>IU</w:t>
            </w:r>
          </w:p>
        </w:tc>
        <w:tc>
          <w:tcPr>
            <w:tcW w:w="7394" w:type="dxa"/>
          </w:tcPr>
          <w:p w14:paraId="256B2481" w14:textId="0C14388A" w:rsidR="00ED5D40" w:rsidRDefault="00ED5D40" w:rsidP="004A4057">
            <w:r>
              <w:t>Interfaz de Usuario</w:t>
            </w:r>
          </w:p>
        </w:tc>
      </w:tr>
      <w:tr w:rsidR="00C75C44" w:rsidRPr="0031552C" w14:paraId="3332B039" w14:textId="77777777" w:rsidTr="00564FA4">
        <w:tc>
          <w:tcPr>
            <w:tcW w:w="1555" w:type="dxa"/>
          </w:tcPr>
          <w:p w14:paraId="1082BC06" w14:textId="0A22CE14" w:rsidR="00C75C44" w:rsidRDefault="00C75C44" w:rsidP="004A4057">
            <w:r>
              <w:t>UX</w:t>
            </w:r>
          </w:p>
        </w:tc>
        <w:tc>
          <w:tcPr>
            <w:tcW w:w="7394" w:type="dxa"/>
          </w:tcPr>
          <w:p w14:paraId="0273E55C" w14:textId="46433689" w:rsidR="00C75C44" w:rsidRDefault="00C75C44" w:rsidP="004A4057">
            <w:r>
              <w:t>E</w:t>
            </w:r>
            <w:r w:rsidRPr="00C75C44">
              <w:t xml:space="preserve">xperiencia de </w:t>
            </w:r>
            <w:r>
              <w:t>U</w:t>
            </w:r>
            <w:r w:rsidRPr="00C75C44">
              <w:t>suario</w:t>
            </w:r>
          </w:p>
        </w:tc>
      </w:tr>
      <w:tr w:rsidR="00DD0F87" w:rsidRPr="0031552C" w14:paraId="1CB0F9BD" w14:textId="77777777" w:rsidTr="00564FA4">
        <w:tc>
          <w:tcPr>
            <w:tcW w:w="1555" w:type="dxa"/>
          </w:tcPr>
          <w:p w14:paraId="10B6978F" w14:textId="50BE0C57" w:rsidR="00DD0F87" w:rsidRPr="00DD0F87" w:rsidRDefault="00DD0F87" w:rsidP="00DD0F87">
            <w:r w:rsidRPr="00DD0F87">
              <w:t>EAS</w:t>
            </w:r>
          </w:p>
        </w:tc>
        <w:tc>
          <w:tcPr>
            <w:tcW w:w="7394" w:type="dxa"/>
          </w:tcPr>
          <w:p w14:paraId="47E0F8AE" w14:textId="5478343E" w:rsidR="00DD0F87" w:rsidRDefault="00DD0F87" w:rsidP="004A4057">
            <w:r w:rsidRPr="001F1E83">
              <w:t xml:space="preserve">Expo </w:t>
            </w:r>
            <w:proofErr w:type="spellStart"/>
            <w:r w:rsidRPr="001F1E83">
              <w:t>Application</w:t>
            </w:r>
            <w:proofErr w:type="spellEnd"/>
            <w:r w:rsidRPr="001F1E83">
              <w:t xml:space="preserve"> </w:t>
            </w:r>
            <w:proofErr w:type="spellStart"/>
            <w:r w:rsidRPr="001F1E83">
              <w:t>Services</w:t>
            </w:r>
            <w:proofErr w:type="spellEnd"/>
          </w:p>
        </w:tc>
      </w:tr>
      <w:tr w:rsidR="00DD0F87" w:rsidRPr="0031552C" w14:paraId="37D3D825" w14:textId="77777777" w:rsidTr="00564FA4">
        <w:tc>
          <w:tcPr>
            <w:tcW w:w="1555" w:type="dxa"/>
          </w:tcPr>
          <w:p w14:paraId="508F6928" w14:textId="2BF1B4A7" w:rsidR="00DD0F87" w:rsidRPr="00DD0F87" w:rsidRDefault="00DD0F87" w:rsidP="00DD0F87">
            <w:r w:rsidRPr="00DD0F87">
              <w:t xml:space="preserve">OTA </w:t>
            </w:r>
          </w:p>
        </w:tc>
        <w:tc>
          <w:tcPr>
            <w:tcW w:w="7394" w:type="dxa"/>
          </w:tcPr>
          <w:p w14:paraId="28C20F5B" w14:textId="54A63D41" w:rsidR="00DD0F87" w:rsidRPr="001F1E83" w:rsidRDefault="00DD0F87" w:rsidP="004A4057">
            <w:proofErr w:type="spellStart"/>
            <w:r w:rsidRPr="00DD0F87">
              <w:t>Over</w:t>
            </w:r>
            <w:proofErr w:type="spellEnd"/>
            <w:r w:rsidRPr="00DD0F87">
              <w:t xml:space="preserve"> </w:t>
            </w:r>
            <w:r w:rsidRPr="00DD0F87">
              <w:t>The</w:t>
            </w:r>
            <w:r w:rsidRPr="00DD0F87">
              <w:t xml:space="preserve"> </w:t>
            </w:r>
            <w:r w:rsidRPr="00DD0F87">
              <w:t>Air</w:t>
            </w:r>
          </w:p>
        </w:tc>
      </w:tr>
      <w:tr w:rsidR="00850D8C" w:rsidRPr="0031552C" w14:paraId="3A3D118F" w14:textId="77777777" w:rsidTr="00564FA4">
        <w:tc>
          <w:tcPr>
            <w:tcW w:w="1555" w:type="dxa"/>
          </w:tcPr>
          <w:p w14:paraId="78284C73" w14:textId="3D707FEB" w:rsidR="00850D8C" w:rsidRPr="00DD0F87" w:rsidRDefault="00850D8C" w:rsidP="00850D8C">
            <w:r w:rsidRPr="000C40C9">
              <w:t>iOS</w:t>
            </w:r>
          </w:p>
        </w:tc>
        <w:tc>
          <w:tcPr>
            <w:tcW w:w="7394" w:type="dxa"/>
          </w:tcPr>
          <w:p w14:paraId="3D09C0FA" w14:textId="63B06A53" w:rsidR="00850D8C" w:rsidRPr="00DD0F87" w:rsidRDefault="00850D8C" w:rsidP="00F72AC8">
            <w:r>
              <w:t xml:space="preserve">iPhone </w:t>
            </w:r>
            <w:proofErr w:type="spellStart"/>
            <w:r>
              <w:t>Operator</w:t>
            </w:r>
            <w:proofErr w:type="spellEnd"/>
            <w:r>
              <w:t xml:space="preserve"> </w:t>
            </w:r>
            <w:proofErr w:type="spellStart"/>
            <w:r>
              <w:t>System</w:t>
            </w:r>
            <w:proofErr w:type="spellEnd"/>
          </w:p>
        </w:tc>
      </w:tr>
      <w:tr w:rsidR="00F72AC8" w:rsidRPr="0031552C" w14:paraId="2EFBA73E" w14:textId="77777777" w:rsidTr="00564FA4">
        <w:tc>
          <w:tcPr>
            <w:tcW w:w="1555" w:type="dxa"/>
          </w:tcPr>
          <w:p w14:paraId="4063A932" w14:textId="78289B96" w:rsidR="00F72AC8" w:rsidRPr="00F72AC8" w:rsidRDefault="00F72AC8" w:rsidP="00F72AC8">
            <w:pPr>
              <w:rPr>
                <w:lang w:val="en-US"/>
              </w:rPr>
            </w:pPr>
            <w:r w:rsidRPr="00F72AC8">
              <w:t>IPA</w:t>
            </w:r>
          </w:p>
        </w:tc>
        <w:tc>
          <w:tcPr>
            <w:tcW w:w="7394" w:type="dxa"/>
          </w:tcPr>
          <w:p w14:paraId="4A5EB968" w14:textId="26D44B9C" w:rsidR="00F72AC8" w:rsidRDefault="00F72AC8" w:rsidP="00850D8C">
            <w:pPr>
              <w:tabs>
                <w:tab w:val="left" w:pos="2809"/>
              </w:tabs>
            </w:pPr>
            <w:r w:rsidRPr="00F72AC8">
              <w:rPr>
                <w:lang w:val="en-US"/>
              </w:rPr>
              <w:t>iOS App Store Package</w:t>
            </w:r>
          </w:p>
        </w:tc>
      </w:tr>
      <w:tr w:rsidR="00F72AC8" w:rsidRPr="0031552C" w14:paraId="13AE6B0B" w14:textId="77777777" w:rsidTr="00564FA4">
        <w:tc>
          <w:tcPr>
            <w:tcW w:w="1555" w:type="dxa"/>
          </w:tcPr>
          <w:p w14:paraId="05E0923F" w14:textId="23FA4AC2" w:rsidR="00F72AC8" w:rsidRPr="00F72AC8" w:rsidRDefault="00F72AC8" w:rsidP="00F72AC8">
            <w:pPr>
              <w:rPr>
                <w:lang w:val="en-US"/>
              </w:rPr>
            </w:pPr>
            <w:r w:rsidRPr="00132224">
              <w:t xml:space="preserve">AAB </w:t>
            </w:r>
          </w:p>
        </w:tc>
        <w:tc>
          <w:tcPr>
            <w:tcW w:w="7394" w:type="dxa"/>
          </w:tcPr>
          <w:p w14:paraId="1357358F" w14:textId="09C826AE" w:rsidR="00F72AC8" w:rsidRPr="00F72AC8" w:rsidRDefault="00F72AC8" w:rsidP="00850D8C">
            <w:pPr>
              <w:tabs>
                <w:tab w:val="left" w:pos="2809"/>
              </w:tabs>
              <w:rPr>
                <w:lang w:val="en-US"/>
              </w:rPr>
            </w:pPr>
            <w:r w:rsidRPr="00132224">
              <w:t xml:space="preserve">Android App </w:t>
            </w:r>
            <w:proofErr w:type="spellStart"/>
            <w:r w:rsidRPr="00132224">
              <w:t>Bundle</w:t>
            </w:r>
            <w:proofErr w:type="spellEnd"/>
          </w:p>
        </w:tc>
      </w:tr>
      <w:tr w:rsidR="00F72AC8" w:rsidRPr="0031552C" w14:paraId="69A5B94C" w14:textId="77777777" w:rsidTr="00564FA4">
        <w:tc>
          <w:tcPr>
            <w:tcW w:w="1555" w:type="dxa"/>
          </w:tcPr>
          <w:p w14:paraId="4B8F6F2E" w14:textId="1BD8940E" w:rsidR="00F72AC8" w:rsidRPr="00132224" w:rsidRDefault="00F72AC8" w:rsidP="00F72AC8">
            <w:r w:rsidRPr="00132224">
              <w:t xml:space="preserve">APK </w:t>
            </w:r>
          </w:p>
        </w:tc>
        <w:tc>
          <w:tcPr>
            <w:tcW w:w="7394" w:type="dxa"/>
          </w:tcPr>
          <w:p w14:paraId="58A9155F" w14:textId="5EB48DCA" w:rsidR="00F72AC8" w:rsidRPr="00132224" w:rsidRDefault="00F72AC8" w:rsidP="00850D8C">
            <w:pPr>
              <w:tabs>
                <w:tab w:val="left" w:pos="2809"/>
              </w:tabs>
            </w:pPr>
            <w:r w:rsidRPr="00132224">
              <w:t xml:space="preserve">Android </w:t>
            </w:r>
            <w:proofErr w:type="spellStart"/>
            <w:r w:rsidRPr="00132224">
              <w:t>Package</w:t>
            </w:r>
            <w:proofErr w:type="spellEnd"/>
            <w:r w:rsidRPr="00132224">
              <w:t xml:space="preserve"> Kit</w:t>
            </w:r>
          </w:p>
        </w:tc>
      </w:tr>
    </w:tbl>
    <w:p w14:paraId="3B6EE77C" w14:textId="77777777" w:rsidR="004A4057" w:rsidRPr="0031552C" w:rsidRDefault="004A4057" w:rsidP="004A4057"/>
    <w:p w14:paraId="3B6EE77D" w14:textId="77777777" w:rsidR="004A4057" w:rsidRPr="0031552C" w:rsidRDefault="004A4057" w:rsidP="004A4057"/>
    <w:p w14:paraId="3B6EE77E" w14:textId="77777777" w:rsidR="004A4057" w:rsidRPr="0031552C" w:rsidRDefault="004A4057" w:rsidP="004A4057"/>
    <w:p w14:paraId="3B6EE77F" w14:textId="77777777" w:rsidR="0067575B" w:rsidRPr="0031552C" w:rsidRDefault="0067575B" w:rsidP="0067575B"/>
    <w:p w14:paraId="3B6EE780" w14:textId="77777777" w:rsidR="0067575B" w:rsidRPr="0031552C" w:rsidRDefault="0067575B" w:rsidP="004A4057">
      <w:pPr>
        <w:pStyle w:val="Ttulo1"/>
        <w:rPr>
          <w:noProof w:val="0"/>
        </w:rPr>
        <w:sectPr w:rsidR="0067575B" w:rsidRPr="0031552C" w:rsidSect="00223E1A">
          <w:type w:val="oddPage"/>
          <w:pgSz w:w="11907" w:h="16840" w:code="9"/>
          <w:pgMar w:top="1304" w:right="1247" w:bottom="1304" w:left="1247" w:header="720" w:footer="720" w:gutter="454"/>
          <w:pgNumType w:fmt="lowerRoman"/>
          <w:cols w:space="720"/>
          <w:docGrid w:linePitch="299"/>
        </w:sectPr>
      </w:pPr>
    </w:p>
    <w:p w14:paraId="3B6EE781" w14:textId="77777777" w:rsidR="003C69EC" w:rsidRPr="0031552C" w:rsidRDefault="00A32323" w:rsidP="00E46FB0">
      <w:pPr>
        <w:pStyle w:val="Ttulo1"/>
      </w:pPr>
      <w:bookmarkStart w:id="3" w:name="_Toc162807687"/>
      <w:r w:rsidRPr="00E46FB0">
        <w:lastRenderedPageBreak/>
        <w:t>Introducción</w:t>
      </w:r>
      <w:bookmarkEnd w:id="3"/>
    </w:p>
    <w:p w14:paraId="232105AD" w14:textId="7A58EB99" w:rsidR="00F7219B" w:rsidRPr="00F7219B" w:rsidRDefault="00F7219B" w:rsidP="00F7219B">
      <w:pPr>
        <w:rPr>
          <w:rFonts w:ascii="Calibri" w:hAnsi="Calibri"/>
        </w:rPr>
      </w:pPr>
      <w:bookmarkStart w:id="4" w:name="OLE_LINK25"/>
      <w:bookmarkStart w:id="5" w:name="OLE_LINK26"/>
      <w:bookmarkStart w:id="6" w:name="OLE_LINK11"/>
      <w:bookmarkStart w:id="7" w:name="OLE_LINK12"/>
      <w:r w:rsidRPr="00F7219B">
        <w:rPr>
          <w:rFonts w:ascii="Calibri" w:hAnsi="Calibri"/>
        </w:rPr>
        <w:t>En la era actual, donde la tecnología y el entretenimiento digital juegan un papel central en nuestras vidas, la experiencia de ver series de televisión se ha transformado en una actividad compartida que trasciende las barreras físicas. Este proyecto de fin de carrera introduce "FamilySeriesTrack", una innovadora aplicación diseñada para dispositivos iPhone y Android que revoluciona la manera en que las familias y amigos siguen y disfrutan sus series de televisión favoritas, manteniendo a todos los usuarios sincronizados, sin importar sus compromisos individuales o ubicaciones geográficas.</w:t>
      </w:r>
    </w:p>
    <w:p w14:paraId="679E6ADF" w14:textId="0F0E8B41" w:rsidR="00F7219B" w:rsidRPr="00F7219B" w:rsidRDefault="00F7219B" w:rsidP="00F7219B">
      <w:pPr>
        <w:rPr>
          <w:rFonts w:ascii="Calibri" w:hAnsi="Calibri"/>
        </w:rPr>
      </w:pPr>
      <w:r w:rsidRPr="00F7219B">
        <w:rPr>
          <w:rFonts w:ascii="Calibri" w:hAnsi="Calibri"/>
        </w:rPr>
        <w:t>La inspiración para este proyecto surge de una experiencia personal en mi hogar, donde el amor compartido por las series de televisión ha sido una constante. Sin embargo, con el crecimiento y la independencia de cada miembro de la familia, incluyendo cambios geográficos como la mudanza de mis padres a Estados Unidos y los diversos compromisos individuales, se ha vuelto un desafío mantenernos al día y sincronizados en nuestras series favoritas. "FamilySeriesTrack" nace de la necesidad de coordinar y enriquecer estas experiencias compartidas, superando los obstáculos de horarios conflictivos y distancias físicas.</w:t>
      </w:r>
    </w:p>
    <w:p w14:paraId="3F6F6297" w14:textId="61943B00" w:rsidR="00F7219B" w:rsidRPr="00F7219B" w:rsidRDefault="00F7219B" w:rsidP="00F7219B">
      <w:pPr>
        <w:rPr>
          <w:rFonts w:ascii="Calibri" w:hAnsi="Calibri"/>
        </w:rPr>
      </w:pPr>
      <w:r w:rsidRPr="00F7219B">
        <w:rPr>
          <w:rFonts w:ascii="Calibri" w:hAnsi="Calibri"/>
        </w:rPr>
        <w:t>La aplicación permite a los usuarios crear grupos familiares o de amigos para compartir las series que están viendo, utilizando una API que ofrece acceso a una amplia gama de información sobre las series, incluyendo títulos, nombres de episodios y descripciones. Una característica clave es la capacidad de marcar episodios como "vistos", generando notificaciones para otros miembros del grupo, facilitando así el seguimiento del progreso de visualización. Además, la aplicación integra un calendario para mostrar fechas de lanzamiento de nuevos episodios y permite la planificación de sesiones de visualización grupal.</w:t>
      </w:r>
    </w:p>
    <w:p w14:paraId="2F26190B" w14:textId="77777777" w:rsidR="00F7219B" w:rsidRDefault="00F7219B" w:rsidP="00F7219B">
      <w:pPr>
        <w:rPr>
          <w:rFonts w:ascii="Calibri" w:hAnsi="Calibri"/>
        </w:rPr>
      </w:pPr>
      <w:r w:rsidRPr="00F7219B">
        <w:rPr>
          <w:rFonts w:ascii="Calibri" w:hAnsi="Calibri"/>
        </w:rPr>
        <w:t>Para fomentar la interacción y el debate, "FamilySeriesTrack" incluirá un sistema de calificación y valoración, espacios para comentarios y secciones de discusión abierta. Estas funciones permitirán a los usuarios compartir opiniones y disfrutar de una experiencia comunitaria más rica. Pensando en una mejora continua, la aplicación podría incorporar recomendaciones personalizadas, la creación de listas de series por género o interés, y opciones para organizar eventos de visualización en grupo.</w:t>
      </w:r>
    </w:p>
    <w:bookmarkEnd w:id="4"/>
    <w:bookmarkEnd w:id="5"/>
    <w:p w14:paraId="639B7AD5" w14:textId="13BE61DF" w:rsidR="00F7219B" w:rsidRPr="00F7219B" w:rsidRDefault="006A4BEE" w:rsidP="00F7219B">
      <w:pPr>
        <w:rPr>
          <w:rFonts w:ascii="Calibri" w:hAnsi="Calibri"/>
        </w:rPr>
      </w:pPr>
      <w:r w:rsidRPr="006A4BEE">
        <w:rPr>
          <w:rFonts w:ascii="Calibri" w:hAnsi="Calibri"/>
        </w:rPr>
        <w:t xml:space="preserve">"FamilySeriesTrack" es una </w:t>
      </w:r>
      <w:proofErr w:type="gramStart"/>
      <w:r w:rsidRPr="006A4BEE">
        <w:rPr>
          <w:rFonts w:ascii="Calibri" w:hAnsi="Calibri"/>
        </w:rPr>
        <w:t>app</w:t>
      </w:r>
      <w:proofErr w:type="gramEnd"/>
      <w:r w:rsidRPr="006A4BEE">
        <w:rPr>
          <w:rFonts w:ascii="Calibri" w:hAnsi="Calibri"/>
        </w:rPr>
        <w:t xml:space="preserve"> diseñada para ser intuitiva y accesible, disponible en Apple Store y Google Play. Permite a los usuarios registrarse, crear perfiles personales y formar grupos familiares usando correos electrónicos para sincronizar series y episodios vistos.</w:t>
      </w:r>
    </w:p>
    <w:bookmarkEnd w:id="6"/>
    <w:bookmarkEnd w:id="7"/>
    <w:p w14:paraId="3B6EE78D" w14:textId="77777777" w:rsidR="00603E0B" w:rsidRPr="0031552C" w:rsidRDefault="00603E0B" w:rsidP="00732C8E"/>
    <w:p w14:paraId="3B6EE78E" w14:textId="77777777" w:rsidR="00732C8E" w:rsidRPr="0031552C" w:rsidRDefault="00732C8E" w:rsidP="00732C8E"/>
    <w:p w14:paraId="3B6EE78F" w14:textId="77777777" w:rsidR="00732C8E" w:rsidRPr="0031552C" w:rsidRDefault="00732C8E" w:rsidP="00732C8E">
      <w:pPr>
        <w:sectPr w:rsidR="00732C8E" w:rsidRPr="0031552C" w:rsidSect="00223E1A">
          <w:type w:val="oddPage"/>
          <w:pgSz w:w="11907" w:h="16840" w:code="9"/>
          <w:pgMar w:top="1304" w:right="1247" w:bottom="1304" w:left="1247" w:header="720" w:footer="720" w:gutter="454"/>
          <w:pgNumType w:start="1"/>
          <w:cols w:space="720"/>
          <w:docGrid w:linePitch="299"/>
        </w:sectPr>
      </w:pPr>
    </w:p>
    <w:p w14:paraId="3B6EE790" w14:textId="1E6066DF" w:rsidR="0026243C" w:rsidRPr="0031552C" w:rsidRDefault="00CB789F" w:rsidP="004A4057">
      <w:pPr>
        <w:pStyle w:val="Ttulo1"/>
        <w:rPr>
          <w:noProof w:val="0"/>
        </w:rPr>
      </w:pPr>
      <w:bookmarkStart w:id="8" w:name="_Toc162807688"/>
      <w:r>
        <w:rPr>
          <w:noProof w:val="0"/>
        </w:rPr>
        <w:lastRenderedPageBreak/>
        <w:t>Investigación previa</w:t>
      </w:r>
      <w:bookmarkEnd w:id="8"/>
    </w:p>
    <w:p w14:paraId="39C3457E" w14:textId="189FE5B3" w:rsidR="00EA0138" w:rsidRDefault="00EA0138" w:rsidP="00EA0138">
      <w:r>
        <w:t>En el contexto actual de la era digital, el consumo de series de televisión ha evolucionado hacia una práctica social y culturalmente enriquecedora que trasciende las barreras geográficas. Este cambio ha generado una creciente demanda de herramientas tecnológicas avanzadas que no solo faciliten el seguimiento individual de series, sino que también potencien y gestionen las experiencias compartidas de visualización en comunidades, ya sean familiares o de amigos.</w:t>
      </w:r>
    </w:p>
    <w:p w14:paraId="277959B2" w14:textId="29310111" w:rsidR="00EA0138" w:rsidRDefault="00EA0138" w:rsidP="00EA0138">
      <w:r>
        <w:t>Ante este escenario, se observa una diversificación en el mercado de aplicaciones móviles orientadas a satisfacer estas necesidades, proponiendo soluciones que van más allá del simple seguimiento de episodios. Estas aplicaciones buscan transformar el consumo de series en una experiencia colectiva más rica y conectada, integrando funcionalidades que permiten a los usuarios descubrir nuevos contenidos en función de sus intereses compartidos, recibir alertas sobre estrenos y actualizaciones relevantes, y acceder a plataformas de streaming de manera directa.</w:t>
      </w:r>
    </w:p>
    <w:p w14:paraId="50B248AD" w14:textId="5314307E" w:rsidR="00EA0138" w:rsidRDefault="00EA0138" w:rsidP="00EA0138">
      <w:r>
        <w:t>No obstante, el desafío radica en diseñar un sistema que consolide efectivamente estas funcionalidades en un entorno interactivo que fomente la comunicación y la interacción social entre sus usuarios. Esto implica no solo la recomendación y discusión de contenidos, sino también la posibilidad de crear espacios virtuales donde grupos de amigos o familiares puedan gestionar colectivamente sus preferencias de visualización, establecer maratones de series, y compartir sus experiencias y opiniones en tiempo real.</w:t>
      </w:r>
    </w:p>
    <w:p w14:paraId="067A0BC8" w14:textId="1F366FD5" w:rsidR="009863EE" w:rsidRDefault="00292B40" w:rsidP="00EA0138">
      <w:proofErr w:type="gramStart"/>
      <w:r>
        <w:t>El</w:t>
      </w:r>
      <w:r w:rsidR="00EA0138">
        <w:t xml:space="preserve"> problema a resolver</w:t>
      </w:r>
      <w:proofErr w:type="gramEnd"/>
      <w:r w:rsidR="00EA0138">
        <w:t xml:space="preserve"> se enfoca en la creación de una plataforma integral que responda a la necesidad de una gestión más social y colaborativa del consumo de series de televisión, proporcionando un espacio donde la tecnología sirva como puente para enriquecer las relaciones y las experiencias compartidas, independientemente de las distancias físicas. </w:t>
      </w:r>
      <w:r w:rsidR="00BC63FE">
        <w:t>Se procederá a examinar uno a uno las posibles soluciones encontradas a este problema</w:t>
      </w:r>
      <w:r w:rsidR="00E82883">
        <w:t>.</w:t>
      </w:r>
    </w:p>
    <w:p w14:paraId="6BBBDD8D" w14:textId="2FED77EF" w:rsidR="00823BCA" w:rsidRDefault="00823BCA" w:rsidP="00823BCA">
      <w:pPr>
        <w:pStyle w:val="Ttulo2"/>
      </w:pPr>
      <w:bookmarkStart w:id="9" w:name="_Toc162807689"/>
      <w:r w:rsidRPr="00823BCA">
        <w:t>Filmaffinity</w:t>
      </w:r>
      <w:bookmarkEnd w:id="9"/>
    </w:p>
    <w:p w14:paraId="6CF75791" w14:textId="2606EE55" w:rsidR="008F6F35" w:rsidRPr="008F6F35" w:rsidRDefault="008F6F35" w:rsidP="008F6F35">
      <w:proofErr w:type="spellStart"/>
      <w:r w:rsidRPr="008F6F35">
        <w:t>Filmaffinity</w:t>
      </w:r>
      <w:proofErr w:type="spellEnd"/>
      <w:r w:rsidRPr="008F6F35">
        <w:t xml:space="preserve"> sobresale en el panorama digital como una plataforma esencial para los amantes del cine y las series, gracias a una serie de características que la hacen particularmente atractiva. Su extenso catálogo, que abarca desde los clásicos del cine hasta las últimas novedades en series, permite a los usuarios explorar una amplia gama de géneros y épocas. </w:t>
      </w:r>
      <w:r w:rsidRPr="008F6F35">
        <w:lastRenderedPageBreak/>
        <w:t xml:space="preserve">Lo que realmente distingue a </w:t>
      </w:r>
      <w:proofErr w:type="spellStart"/>
      <w:r w:rsidRPr="008F6F35">
        <w:t>Filmaffinity</w:t>
      </w:r>
      <w:proofErr w:type="spellEnd"/>
      <w:r w:rsidRPr="008F6F35">
        <w:t xml:space="preserve"> es su enfoque en la personalización: a través de su sistema de recomendaciones, basado en un algoritmo que analiza las calificaciones y preferencias de cada usuario, la plataforma es capaz de sugerir títulos que se ajustan a los gustos individuales, facilitando así el descubrimiento de nuevos contenidos que de otro modo podrían pasar inadvertidos.</w:t>
      </w:r>
    </w:p>
    <w:p w14:paraId="2E134A4D" w14:textId="2E878961" w:rsidR="008F6F35" w:rsidRPr="008F6F35" w:rsidRDefault="008F6F35" w:rsidP="008F6F35">
      <w:r w:rsidRPr="008F6F35">
        <w:t xml:space="preserve">Además de las recomendaciones personalizadas, </w:t>
      </w:r>
      <w:proofErr w:type="spellStart"/>
      <w:r w:rsidRPr="008F6F35">
        <w:t>Filmaffinity</w:t>
      </w:r>
      <w:proofErr w:type="spellEnd"/>
      <w:r w:rsidRPr="008F6F35">
        <w:t xml:space="preserve"> permite a los usuarios calificar películas y series, escribir reseñas detalladas y crear listas personalizadas, lo que no solo enriquece la experiencia del usuario, sino que también contribuye a una comunidad activa y participativa. Esta capacidad de interactuar con el contenido y con otros usuarios añade una capa de profundidad a la experiencia de navegación, permitiendo a los cinéfilos compartir sus opiniones y descubrir perspectivas diferentes.</w:t>
      </w:r>
      <w:sdt>
        <w:sdtPr>
          <w:id w:val="1373971554"/>
          <w:citation/>
        </w:sdtPr>
        <w:sdtEndPr/>
        <w:sdtContent>
          <w:r w:rsidR="009427C8">
            <w:fldChar w:fldCharType="begin"/>
          </w:r>
          <w:r w:rsidR="009427C8">
            <w:instrText xml:space="preserve"> CITATION Glo23 \l 3082 </w:instrText>
          </w:r>
          <w:r w:rsidR="009427C8">
            <w:fldChar w:fldCharType="separate"/>
          </w:r>
          <w:r>
            <w:rPr>
              <w:noProof/>
            </w:rPr>
            <w:t xml:space="preserve"> [1]</w:t>
          </w:r>
          <w:r w:rsidR="009427C8">
            <w:fldChar w:fldCharType="end"/>
          </w:r>
        </w:sdtContent>
      </w:sdt>
    </w:p>
    <w:p w14:paraId="302E0902" w14:textId="4105254B" w:rsidR="008F6F35" w:rsidRPr="008F6F35" w:rsidRDefault="008F6F35" w:rsidP="008F6F35">
      <w:r w:rsidRPr="008F6F35">
        <w:t xml:space="preserve">La interfaz de usuario de </w:t>
      </w:r>
      <w:proofErr w:type="spellStart"/>
      <w:r w:rsidRPr="008F6F35">
        <w:t>Filmaffinity</w:t>
      </w:r>
      <w:proofErr w:type="spellEnd"/>
      <w:r w:rsidRPr="008F6F35">
        <w:t xml:space="preserve"> es otra de sus fortalezas, ofreciendo un diseño intuitivo y fácil de navegar que hace accesible su vasta base de datos a una amplia audiencia, desde espectadores ocasionales hasta aficionados al cine más dedicados. Los usuarios pueden buscar fácilmente información detallada sobre películas y series, incluyendo reparto, director, sinopsis y opiniones de otros usuarios, lo que facilita la toma de decisiones informadas sobre qué ver.</w:t>
      </w:r>
    </w:p>
    <w:p w14:paraId="1279F781" w14:textId="64F18DA2" w:rsidR="008F6F35" w:rsidRPr="008F6F35" w:rsidRDefault="008F6F35" w:rsidP="008F6F35">
      <w:pPr>
        <w:rPr>
          <w:rFonts w:asciiTheme="majorHAnsi" w:eastAsiaTheme="majorEastAsia" w:hAnsiTheme="majorHAnsi" w:cstheme="majorBidi"/>
          <w:bCs/>
          <w:smallCaps/>
          <w:noProof/>
          <w:color w:val="000000" w:themeColor="text1"/>
          <w:sz w:val="40"/>
          <w:szCs w:val="28"/>
        </w:rPr>
      </w:pPr>
      <w:r w:rsidRPr="008F6F35">
        <w:t xml:space="preserve">Sin embargo, a pesar de estas características positivas, </w:t>
      </w:r>
      <w:proofErr w:type="spellStart"/>
      <w:r w:rsidRPr="008F6F35">
        <w:t>Filmaffinity</w:t>
      </w:r>
      <w:proofErr w:type="spellEnd"/>
      <w:r w:rsidRPr="008F6F35">
        <w:t xml:space="preserve"> presenta ciertas limitaciones, especialmente en lo que respecta a la funcionalidad de grupo. La plataforma se centra en la experiencia individual del usuario, ofreciendo pocas o ninguna opción para la gestión de contenido en un contexto grupal. Esto deja un espacio para innovaciones como FamilySeriesTrack, que busca llenar este vacío ofreciendo funcionalidades específicas diseñadas para mejorar la experiencia de visualización en grupo, permitiendo a los usuarios crear grupos con familiares y amigos, compartir recomendaciones, y organizar sesiones de visionado colectivas.</w:t>
      </w:r>
    </w:p>
    <w:p w14:paraId="4254B58D" w14:textId="7F2D9354" w:rsidR="00BC63FE" w:rsidRDefault="00BC63FE" w:rsidP="008F6F35">
      <w:pPr>
        <w:pStyle w:val="Ttulo2"/>
      </w:pPr>
      <w:bookmarkStart w:id="10" w:name="_Toc162807690"/>
      <w:r w:rsidRPr="00BC63FE">
        <w:t>NextEpisode</w:t>
      </w:r>
      <w:bookmarkEnd w:id="10"/>
    </w:p>
    <w:p w14:paraId="5C974032" w14:textId="0ECE5517" w:rsidR="00F36845" w:rsidRDefault="00F36845" w:rsidP="00F36845">
      <w:r>
        <w:t xml:space="preserve">Al profundizar en la funcionalidad de aplicaciones como </w:t>
      </w:r>
      <w:proofErr w:type="spellStart"/>
      <w:r>
        <w:t>NextEpisode</w:t>
      </w:r>
      <w:proofErr w:type="spellEnd"/>
      <w:r>
        <w:t xml:space="preserve">, que es popular en iOS por su interfaz limpia y soporte para notificaciones </w:t>
      </w:r>
      <w:proofErr w:type="spellStart"/>
      <w:r>
        <w:t>push</w:t>
      </w:r>
      <w:proofErr w:type="spellEnd"/>
      <w:r>
        <w:t xml:space="preserve">, se observa una tendencia clara hacia la personalización y la facilidad de uso en el ámbito de las aplicaciones para la gestión de series de televisión. </w:t>
      </w:r>
      <w:proofErr w:type="spellStart"/>
      <w:r>
        <w:t>NextEpisode</w:t>
      </w:r>
      <w:proofErr w:type="spellEnd"/>
      <w:r>
        <w:t>, al permitir a los usuarios descubrir nuev</w:t>
      </w:r>
      <w:r w:rsidR="000E7535">
        <w:t xml:space="preserve">as series </w:t>
      </w:r>
      <w:r>
        <w:t>y recibir recomendaciones personalizadas, ejemplifica cómo la tecnología puede adaptarse a las preferencias individuales y fomentar la exploración de contenidos nuevos y relevantes.</w:t>
      </w:r>
      <w:sdt>
        <w:sdtPr>
          <w:id w:val="-667480015"/>
          <w:citation/>
        </w:sdtPr>
        <w:sdtEndPr/>
        <w:sdtContent>
          <w:r w:rsidR="00C777EC">
            <w:fldChar w:fldCharType="begin"/>
          </w:r>
          <w:r w:rsidR="00C777EC">
            <w:instrText xml:space="preserve"> CITATION Mar15 \l 3082 </w:instrText>
          </w:r>
          <w:r w:rsidR="00C777EC">
            <w:fldChar w:fldCharType="separate"/>
          </w:r>
          <w:r>
            <w:rPr>
              <w:noProof/>
            </w:rPr>
            <w:t xml:space="preserve"> [2]</w:t>
          </w:r>
          <w:r w:rsidR="00C777EC">
            <w:fldChar w:fldCharType="end"/>
          </w:r>
        </w:sdtContent>
      </w:sdt>
    </w:p>
    <w:p w14:paraId="13FAEA9B" w14:textId="4D3F858A" w:rsidR="00F36845" w:rsidRDefault="00F36845" w:rsidP="00F36845">
      <w:r>
        <w:t>La capacidad de estas aplicaciones para notificar a los usuarios sobre episodios nuevos, cancelaciones de series, o anuncios de fechas de estrenos añade un valor significativo a la experiencia de seguimiento de series. La integración de un calendario que organiza los próximos episodios y muestra una cuenta regresiva para ellos es un ejemplo de cómo estas herramientas buscan simplificar y enriquecer la gestión del tiempo dedicado al entretenimiento.</w:t>
      </w:r>
    </w:p>
    <w:p w14:paraId="53E72423" w14:textId="6126A6DD" w:rsidR="00F36845" w:rsidRDefault="00F36845" w:rsidP="00F36845">
      <w:r>
        <w:lastRenderedPageBreak/>
        <w:t xml:space="preserve">Además, el aspecto social y comunitario de estas aplicaciones no se puede subestimar. La posibilidad de descubrir nuevos </w:t>
      </w:r>
      <w:proofErr w:type="gramStart"/>
      <w:r>
        <w:t>shows</w:t>
      </w:r>
      <w:proofErr w:type="gramEnd"/>
      <w:r>
        <w:t xml:space="preserve"> basados en popularidad o próximos estrenos, junto con recibir recomendaciones personalizadas basadas en los gustos del usuario, no solo mejora la experiencia </w:t>
      </w:r>
      <w:r w:rsidR="00FB29C9">
        <w:t>individual,</w:t>
      </w:r>
      <w:r>
        <w:t xml:space="preserve"> sino que también promueve la interacción dentro de la comunidad de usuarios. Este enfoque en la personalización y la comunidad refleja un entendimiento profundo de los hábitos de consumo de entretenimiento actuales, donde las recomendaciones y las opiniones de otros espectadores juegan un papel crucial en la decisión de qué serie ver a continuación.</w:t>
      </w:r>
    </w:p>
    <w:p w14:paraId="2215BC92" w14:textId="65622403" w:rsidR="00BC63FE" w:rsidRDefault="00F36845" w:rsidP="00F36845">
      <w:r>
        <w:t>Al analizar estas características, es evidente que el diseño y desarrollo de una aplicación móvil para la gestión de series de televisión en grupos familiares o de amigos debe centrarse en la facilidad de uso, la personalización y la incorporación de elementos sociales. La integración eficiente de estas funcionalidades puede crear una plataforma que no solo sirva para hacer seguimiento de las series favoritas, sino que también fomente la conexión y el intercambio entre usuarios con intereses similares, enriqueciendo así la experiencia colectiva de ver televisión.</w:t>
      </w:r>
    </w:p>
    <w:p w14:paraId="446C9E33" w14:textId="0BCAD735" w:rsidR="00F36845" w:rsidRDefault="008326F7" w:rsidP="00F36845">
      <w:r w:rsidRPr="008326F7">
        <w:t xml:space="preserve">Aunque </w:t>
      </w:r>
      <w:proofErr w:type="spellStart"/>
      <w:r w:rsidRPr="008326F7">
        <w:t>NextEpisode</w:t>
      </w:r>
      <w:proofErr w:type="spellEnd"/>
      <w:r w:rsidRPr="008326F7">
        <w:t xml:space="preserve"> se destaca por su interfaz limpia, soporte para notificaciones </w:t>
      </w:r>
      <w:proofErr w:type="spellStart"/>
      <w:r w:rsidRPr="008326F7">
        <w:t>push</w:t>
      </w:r>
      <w:proofErr w:type="spellEnd"/>
      <w:r w:rsidRPr="008326F7">
        <w:t xml:space="preserve"> y funcionalidades que facilitan el seguimiento individual de series, incluyendo un calendario de próximos episodios y recomendaciones personalizadas, su enfoque se centra primordialmente en la gestión individual de usuario. Esta orientación hacia el usuario único limita las oportunidades de interacción y gestión colectiva, un aspecto fundamental para grupos de amigos o familiares que desean compartir su pasión por las series de manera conjunta.</w:t>
      </w:r>
    </w:p>
    <w:p w14:paraId="520EF429" w14:textId="6F462615" w:rsidR="00262102" w:rsidRDefault="00262102" w:rsidP="00262102">
      <w:pPr>
        <w:pStyle w:val="Ttulo2"/>
      </w:pPr>
      <w:bookmarkStart w:id="11" w:name="_Toc162807691"/>
      <w:r w:rsidRPr="00262102">
        <w:t>SeriesGuide</w:t>
      </w:r>
      <w:bookmarkEnd w:id="11"/>
    </w:p>
    <w:p w14:paraId="5910C546" w14:textId="3050589C" w:rsidR="007E1FEB" w:rsidRDefault="007E1FEB" w:rsidP="007E1FEB">
      <w:proofErr w:type="spellStart"/>
      <w:r>
        <w:t>SeriesGuide</w:t>
      </w:r>
      <w:proofErr w:type="spellEnd"/>
      <w:r>
        <w:t xml:space="preserve"> se presenta como una solución destacada en el ámbito de las aplicaciones destinadas al seguimiento de series de televisión, especialmente valorada por aquellos usuarios que prefieren una experiencia libre de anuncios y sin costes. Al ser un proyecto de código abierto, </w:t>
      </w:r>
      <w:proofErr w:type="spellStart"/>
      <w:r>
        <w:t>SeriesGuide</w:t>
      </w:r>
      <w:proofErr w:type="spellEnd"/>
      <w:r>
        <w:t xml:space="preserve"> se beneficia de la contribución continua de una comunidad activa de desarrolladores y usuarios, lo que permite una evolución constante de la aplicación basada en </w:t>
      </w:r>
      <w:proofErr w:type="spellStart"/>
      <w:r>
        <w:t>feedback</w:t>
      </w:r>
      <w:proofErr w:type="spellEnd"/>
      <w:r>
        <w:t xml:space="preserve"> real y necesidades específicas del público.</w:t>
      </w:r>
      <w:sdt>
        <w:sdtPr>
          <w:id w:val="-1059480742"/>
          <w:citation/>
        </w:sdtPr>
        <w:sdtEndPr/>
        <w:sdtContent>
          <w:r w:rsidR="00712EDF">
            <w:fldChar w:fldCharType="begin"/>
          </w:r>
          <w:r w:rsidR="00712EDF">
            <w:instrText xml:space="preserve"> CITATION Yúb22 \l 3082 </w:instrText>
          </w:r>
          <w:r w:rsidR="00712EDF">
            <w:fldChar w:fldCharType="separate"/>
          </w:r>
          <w:r>
            <w:rPr>
              <w:noProof/>
            </w:rPr>
            <w:t xml:space="preserve"> [3]</w:t>
          </w:r>
          <w:r w:rsidR="00712EDF">
            <w:fldChar w:fldCharType="end"/>
          </w:r>
        </w:sdtContent>
      </w:sdt>
    </w:p>
    <w:p w14:paraId="37E5E4E6" w14:textId="2648B16D" w:rsidR="007E1FEB" w:rsidRDefault="007E1FEB" w:rsidP="007E1FEB">
      <w:r>
        <w:t>Esta orientación hacia la comunidad no solo asegura que la aplicación se mantenga actualizada con las últimas funcionalidades y correcciones, sino que también fomenta un entorno de colaboración en el que cualquier persona con los conocimientos técnicos adecuados puede contribuir al desarrollo y mejora de la plataforma. Esta apertura es especialmente atractiva para los entusiastas de la tecnología y el software libre, quienes valoran la transparencia y la capacidad de personalizar o ajustar la aplicación según sus preferencias personales.</w:t>
      </w:r>
    </w:p>
    <w:p w14:paraId="37B3C18F" w14:textId="4D6F4555" w:rsidR="007E1FEB" w:rsidRDefault="007E1FEB" w:rsidP="007E1FEB">
      <w:r>
        <w:t xml:space="preserve">Aunque el diseño de </w:t>
      </w:r>
      <w:proofErr w:type="spellStart"/>
      <w:r>
        <w:t>SeriesGuide</w:t>
      </w:r>
      <w:proofErr w:type="spellEnd"/>
      <w:r>
        <w:t xml:space="preserve"> puede no competir con la estética moderna de otras aplicaciones más recientes, su funcionalidad sólida y dedicación a una experiencia de usuario sin interrupciones compensan ampliamente cualquier posible deficiencia visual. La aplicación permite a los usuarios seguir sus series favoritas, marcar episodios vistos, recibir </w:t>
      </w:r>
      <w:r>
        <w:lastRenderedPageBreak/>
        <w:t>notificaciones de nuevos lanzamientos y descubrir nuevos contenidos basados en sus gustos y hábitos de visionado.</w:t>
      </w:r>
    </w:p>
    <w:p w14:paraId="340FCD4C" w14:textId="7A5BAD84" w:rsidR="00AE27E2" w:rsidRDefault="007E1FEB" w:rsidP="007E1FEB">
      <w:r>
        <w:t xml:space="preserve">La gratuidad de </w:t>
      </w:r>
      <w:proofErr w:type="spellStart"/>
      <w:r>
        <w:t>SeriesGuide</w:t>
      </w:r>
      <w:proofErr w:type="spellEnd"/>
      <w:r>
        <w:t xml:space="preserve">, combinada con su política de no incluir anuncios, ofrece una experiencia de usuario centrada y respetuosa, distinguiéndola dentro de un mercado a menudo saturado de opciones </w:t>
      </w:r>
      <w:proofErr w:type="spellStart"/>
      <w:r>
        <w:t>freemium</w:t>
      </w:r>
      <w:proofErr w:type="spellEnd"/>
      <w:r>
        <w:t xml:space="preserve"> que recurren a la publicidad como modelo de ingresos. Esta característica es particularmente apreciada en un contexto donde la experiencia del usuario puede verse fácilmente comprometida por interrupciones y distracciones no deseadas.</w:t>
      </w:r>
    </w:p>
    <w:p w14:paraId="3B9104D6" w14:textId="6F0E58CB" w:rsidR="00712EDF" w:rsidRDefault="00712EDF" w:rsidP="00712EDF">
      <w:r>
        <w:t xml:space="preserve">Aunque </w:t>
      </w:r>
      <w:proofErr w:type="spellStart"/>
      <w:r>
        <w:t>SeriesGuide</w:t>
      </w:r>
      <w:proofErr w:type="spellEnd"/>
      <w:r>
        <w:t xml:space="preserve"> ofrece notables ventajas como su naturaleza de código abierto, ausencia de coste y de publicidad, se encuentra con una limitación importante: su exclusividad para usuarios de Android. Esta restricción deja fuera a un amplio sector de usuarios potenciales que utilizan iOS, limitando así su alcance en un mercado tecnológico que valora cada vez más la compatibilidad y accesibilidad entre diferentes plataformas. En un contexto donde la flexibilidad y la capacidad de adaptarse a diversos sistemas operativos son esenciales, la disponibilidad limitada de </w:t>
      </w:r>
      <w:proofErr w:type="spellStart"/>
      <w:r>
        <w:t>SeriesGuide</w:t>
      </w:r>
      <w:proofErr w:type="spellEnd"/>
      <w:r>
        <w:t xml:space="preserve"> podría considerarse una barrera significativa para su adopción más generalizada.</w:t>
      </w:r>
    </w:p>
    <w:p w14:paraId="71A8A350" w14:textId="77777777" w:rsidR="00712EDF" w:rsidRDefault="00712EDF" w:rsidP="00712EDF">
      <w:r>
        <w:t xml:space="preserve">Por otro lado, FamilySeriesTrack se presenta como una propuesta más inclusiva, al estar desarrollada tanto para Android como para iOS. Esta estrategia no solo demuestra un compromiso con la universalidad y la accesibilidad, sino que también amplía su potencial de mercado al ser accesible para una audiencia más diversa. </w:t>
      </w:r>
    </w:p>
    <w:p w14:paraId="40917936" w14:textId="2141BAD1" w:rsidR="00BF5F2D" w:rsidRDefault="00712EDF" w:rsidP="00712EDF">
      <w:r>
        <w:t>FamilySeriesTrack busca ofrecer una experiencia de usuario uniforme y enriquecedora, sin importar el dispositivo móvil que se utilice, lo cual es un paso adelante hacia la integración y el disfrute compartido de contenidos televisivos entre grupos de amigos y familias, superando las barreras impuestas por las diferencias en los sistemas operativos. Este enfoque hacia la inclusión y la interoperabilidad posiciona a FamilySeriesTrack como una alternativa prometedora en el panorama de aplicaciones para el seguimiento de series, potenciando la conexión entre personas a través de sus intereses compartidos en el entretenimiento televisivo.</w:t>
      </w:r>
    </w:p>
    <w:p w14:paraId="60E92E25" w14:textId="6E787EBD" w:rsidR="00A953B3" w:rsidRDefault="00A953B3" w:rsidP="00A953B3">
      <w:pPr>
        <w:pStyle w:val="Ttulo2"/>
      </w:pPr>
      <w:bookmarkStart w:id="12" w:name="_Toc162807692"/>
      <w:r w:rsidRPr="00A953B3">
        <w:t>TV Time</w:t>
      </w:r>
      <w:bookmarkEnd w:id="12"/>
    </w:p>
    <w:p w14:paraId="4ABB80E4" w14:textId="5913A40A" w:rsidR="00B95A03" w:rsidRDefault="00B95A03" w:rsidP="00B95A03">
      <w:r>
        <w:t>TV Time se ha establecido como una herramienta indispensable para los aficionados a las series, gracias a su amplia gama de funcionalidades diseñadas para mejorar la experiencia de seguimiento de series. Con TV Time, no solo puedes llevar un registro detallado de las series que estás viendo, sino que también ofrece la posibilidad de sumergirse en una comunidad activa de espectadores con intereses similares. Esta función de comunidad permite a los usuarios comentar episodios, compartir sus opiniones y teorías, e incluso descubrir nuevas perspectivas sobre sus series favoritas.</w:t>
      </w:r>
      <w:sdt>
        <w:sdtPr>
          <w:id w:val="-830365918"/>
          <w:citation/>
        </w:sdtPr>
        <w:sdtEndPr/>
        <w:sdtContent>
          <w:r w:rsidR="004819FE">
            <w:fldChar w:fldCharType="begin"/>
          </w:r>
          <w:r w:rsidR="004819FE">
            <w:instrText xml:space="preserve"> CITATION San18 \l 3082 </w:instrText>
          </w:r>
          <w:r w:rsidR="004819FE">
            <w:fldChar w:fldCharType="separate"/>
          </w:r>
          <w:r>
            <w:rPr>
              <w:noProof/>
            </w:rPr>
            <w:t xml:space="preserve"> [4]</w:t>
          </w:r>
          <w:r w:rsidR="004819FE">
            <w:fldChar w:fldCharType="end"/>
          </w:r>
        </w:sdtContent>
      </w:sdt>
    </w:p>
    <w:p w14:paraId="1222936F" w14:textId="046D0BDF" w:rsidR="00B95A03" w:rsidRDefault="00B95A03" w:rsidP="00B95A03">
      <w:r>
        <w:t xml:space="preserve">Además, TV Time se destaca por su sistema de recomendaciones personalizadas. Basándose en tu historial de visionado y en las interacciones dentro de la aplicación, TV Time es capaz de sugerir nuevas series que se alinean con tus gustos y preferencias previas. Esta </w:t>
      </w:r>
      <w:r>
        <w:lastRenderedPageBreak/>
        <w:t>característica es especialmente valiosa en un mercado saturado de opciones, donde descubrir contenido relevante y de calidad puede ser abrumador.</w:t>
      </w:r>
    </w:p>
    <w:p w14:paraId="3E96E7BC" w14:textId="51B90662" w:rsidR="00B95A03" w:rsidRDefault="00B95A03" w:rsidP="00B95A03">
      <w:r>
        <w:t>Otra de las funcionalidades apreciadas en TV Time es su capacidad para mantener a los usuarios informados sobre los lanzamientos de nuevos episodios. Al añadir series a tu lista, la aplicación automáticamente te notifica cuando un nuevo episodio está disponible, asegurando que nunca te pierdas un estreno. Esta función es particularmente útil en el contexto actual, donde el modelo de lanzamiento de episodios puede variar significativamente entre diferentes plataformas de streaming.</w:t>
      </w:r>
    </w:p>
    <w:p w14:paraId="41B61A7A" w14:textId="3E44E1B3" w:rsidR="00A953B3" w:rsidRDefault="00B95A03" w:rsidP="00B95A03">
      <w:r>
        <w:t>La interfaz de usuario de TV Time también merece reconocimiento. Intuitiva y fácil de navegar, permite a los usuarios gestionar sus series con facilidad, marcar episodios como vistos, y explorar el extenso catálogo de series disponibles. La aplicación ha logrado encontrar un equilibrio entre ofrecer una rica funcionalidad y mantener una experiencia de usuario simplificada, lo que la convierte en una opción accesible tanto para espectadores casuales como para entusiastas de las series más dedicados.</w:t>
      </w:r>
    </w:p>
    <w:p w14:paraId="432CBDC0" w14:textId="684BF5C9" w:rsidR="002F53D8" w:rsidRDefault="002F53D8" w:rsidP="00B95A03">
      <w:r w:rsidRPr="002F53D8">
        <w:t>Aunque TV Time es reconocida por sus completas funcionalidades para el seguimiento de series, incluyendo la interacción con una comunidad de aficionados y la recepción de recomendaciones personalizadas, una de sus limitaciones reside en su enfoque predominantemente individual en cuanto al seguimiento y gestión de series. La plataforma, aunque rica en características sociales y de comunidad, no ofrece herramientas específicas diseñadas para el manejo de perfiles múltiples o la gestión de grupos familiares o de amigos que deseen compartir de manera conjunta sus experiencias de visionado.</w:t>
      </w:r>
    </w:p>
    <w:p w14:paraId="0E6B0BD3" w14:textId="250345C2" w:rsidR="00903158" w:rsidRDefault="00903158" w:rsidP="00B95A03">
      <w:r w:rsidRPr="00903158">
        <w:t>En contraste, FamilySeriesTrack propone una solución directa a esta necesidad, al incorporar explícitamente la gestión de grupos en su diseño. Al permitir la creación de grupos familiares o de amigos dentro de la aplicación, FamilySeriesTrack facilita la organización de sesiones de visionado colectivas, el intercambio de recomendaciones y la discusión de episodios, todo ello en un entorno privado y exclusivo para cada grupo. Esta característica responde a la tendencia creciente de compartir experiencias de entretenimiento en entornos digitales, potenciando la conexión entre sus usuarios más allá de la simple recomendación o comentario en una comunidad abierta.</w:t>
      </w:r>
    </w:p>
    <w:p w14:paraId="44C52526" w14:textId="1FBD1990" w:rsidR="00903158" w:rsidRDefault="007620EA" w:rsidP="007620EA">
      <w:pPr>
        <w:pStyle w:val="Ttulo2"/>
      </w:pPr>
      <w:bookmarkStart w:id="13" w:name="_Toc162807693"/>
      <w:r w:rsidRPr="007620EA">
        <w:t>Funcionalidades Ausentes</w:t>
      </w:r>
      <w:r>
        <w:t xml:space="preserve"> en Común</w:t>
      </w:r>
      <w:bookmarkEnd w:id="13"/>
    </w:p>
    <w:p w14:paraId="2700EDA6" w14:textId="3561ADAB" w:rsidR="001B5B92" w:rsidRDefault="001B5B92" w:rsidP="001B5B92">
      <w:r w:rsidRPr="001B5B92">
        <w:t xml:space="preserve">Una característica comúnmente ausente en las aplicaciones populares de seguimiento de series es la implementación de funcionalidades orientadas a grupos. La mayoría de estas plataformas están diseñadas con un enfoque individual, permitiendo a los usuarios gestionar sus propios seguimientos de series, marcar episodios vistos, y recibir recomendaciones personalizadas. Sin embargo, esta aproximación individualista omite una dimensión crucial del consumo de medios en la actualidad: la experiencia compartida. En un mundo cada vez más conectado, donde ver series se ha convertido en una actividad social y un punto de encuentro para familias y amigos, la falta de herramientas para gestionar y compartir estas experiencias en grupo representa una notable limitación. Este vacío funcional deja de lado las oportunidades para fortalecer vínculos mediante el disfrute colectivo de contenidos, </w:t>
      </w:r>
      <w:r w:rsidRPr="001B5B92">
        <w:lastRenderedPageBreak/>
        <w:t xml:space="preserve">subrayando </w:t>
      </w:r>
      <w:r w:rsidR="00282471" w:rsidRPr="001B5B92">
        <w:t>un área</w:t>
      </w:r>
      <w:r w:rsidRPr="001B5B92">
        <w:t xml:space="preserve"> de mejora y diferenciación para nuevas aplicaciones que busquen cubrir esta necesidad.</w:t>
      </w:r>
    </w:p>
    <w:p w14:paraId="5C097C67" w14:textId="77777777" w:rsidR="008413E0" w:rsidRDefault="00282471" w:rsidP="00282471">
      <w:r>
        <w:t xml:space="preserve">En este contexto, FamilySeriesTrack se posicionaría como una solución innovadora y destacada frente al resto de aplicaciones de seguimiento de series al implementar la funcionalidad en grupo. Esta característica única aborda directamente la necesidad de compartir y disfrutar de las series de televisión en compañía, permitiendo a los usuarios crear grupos con familiares y amigos para discutir episodios, compartir recomendaciones y planificar sesiones de visionado colectivas. </w:t>
      </w:r>
    </w:p>
    <w:p w14:paraId="1E37A45E" w14:textId="2AC4D419" w:rsidR="00282471" w:rsidRDefault="00282471" w:rsidP="00282471">
      <w:r>
        <w:t>Al ofrecer un espacio dedicado para la gestión y disfrute compartido, FamilySeriesTrack no solo enriquece la experiencia de ver series, sino que también fomenta la interacción y el fortalecimiento de las relaciones personales a través del entretenimiento compartido. Esta funcionalidad distingue a FamilySeriesTrack de otras aplicaciones en el mercado, presentándola como una alternativa atractiva para aquellos que buscan una experiencia más social y conectada en el mundo del entretenimiento televisivo.</w:t>
      </w:r>
    </w:p>
    <w:p w14:paraId="6150E104" w14:textId="774FED3C" w:rsidR="00C60D1F" w:rsidRPr="001B5B92" w:rsidRDefault="00D81264" w:rsidP="001B5B92">
      <w:r w:rsidRPr="00D81264">
        <w:t xml:space="preserve">En conclusión, a pesar de las diversas funcionalidades que ofrecen las aplicaciones existentes para el seguimiento de series, ninguna logra abordar de manera efectiva el desafío principal de gestionar y sincronizar el avance de visionado dentro de un grupo familiar. Esta carencia subraya la necesidad de una solución que permita a los miembros de un grupo familiar o de amigos mantener un control colectivo sobre el progreso de cada uno en las series que ven juntos, facilitando una experiencia compartida más cohesiva y organizada. </w:t>
      </w:r>
      <w:r>
        <w:t xml:space="preserve">Esta solución </w:t>
      </w:r>
      <w:r w:rsidR="00FB29C9">
        <w:t>sería</w:t>
      </w:r>
      <w:r>
        <w:t xml:space="preserve"> FamilySeriesTrack.</w:t>
      </w:r>
    </w:p>
    <w:p w14:paraId="56454B02" w14:textId="77777777" w:rsidR="007620EA" w:rsidRPr="007620EA" w:rsidRDefault="007620EA" w:rsidP="007620EA"/>
    <w:p w14:paraId="6D886A71" w14:textId="77777777" w:rsidR="003A6050" w:rsidRPr="00BC63FE" w:rsidRDefault="003A6050" w:rsidP="00712EDF"/>
    <w:p w14:paraId="3B6EE793" w14:textId="77777777" w:rsidR="00603E0B" w:rsidRPr="00603E0B" w:rsidRDefault="00603E0B" w:rsidP="00603E0B">
      <w:pPr>
        <w:rPr>
          <w:rFonts w:ascii="Calibri" w:hAnsi="Calibri"/>
        </w:rPr>
      </w:pPr>
    </w:p>
    <w:p w14:paraId="3B6EE794" w14:textId="77777777" w:rsidR="003125C6" w:rsidRPr="00603E0B" w:rsidRDefault="003125C6" w:rsidP="00603E0B">
      <w:pPr>
        <w:rPr>
          <w:rFonts w:ascii="Calibri" w:hAnsi="Calibri"/>
        </w:rPr>
        <w:sectPr w:rsidR="003125C6" w:rsidRPr="00603E0B" w:rsidSect="00223E1A">
          <w:type w:val="oddPage"/>
          <w:pgSz w:w="11907" w:h="16840" w:code="9"/>
          <w:pgMar w:top="1304" w:right="1247" w:bottom="1304" w:left="1247" w:header="720" w:footer="720" w:gutter="454"/>
          <w:cols w:space="720"/>
          <w:docGrid w:linePitch="299"/>
        </w:sectPr>
      </w:pPr>
    </w:p>
    <w:p w14:paraId="3B6EE795" w14:textId="006A8E53" w:rsidR="00E362EF" w:rsidRDefault="00E362EF" w:rsidP="004A4057">
      <w:pPr>
        <w:pStyle w:val="Ttulo1"/>
        <w:rPr>
          <w:noProof w:val="0"/>
        </w:rPr>
      </w:pPr>
      <w:bookmarkStart w:id="14" w:name="_Toc162807694"/>
      <w:r w:rsidRPr="0031552C">
        <w:rPr>
          <w:noProof w:val="0"/>
        </w:rPr>
        <w:lastRenderedPageBreak/>
        <w:t>Objetivos</w:t>
      </w:r>
      <w:bookmarkEnd w:id="14"/>
    </w:p>
    <w:p w14:paraId="26A6D6ED" w14:textId="77777777" w:rsidR="00786918" w:rsidRDefault="00786918" w:rsidP="00786918">
      <w:r w:rsidRPr="00786918">
        <w:t>En cualquier proyecto, la claridad y precisión de los objetivos son cruciales para su éxito. Este apartado se dedica a establecer y detallar los objetivos que guiarán el desarrollo y la implementación de nuestro proyecto. Se divide en tres secciones esenciales, cada una abordando un aspecto diferente pero complementario de nuestras metas.</w:t>
      </w:r>
    </w:p>
    <w:p w14:paraId="56BDCF5D" w14:textId="1D3DF11B" w:rsidR="00786918" w:rsidRDefault="005B6C0F" w:rsidP="00786918">
      <w:r>
        <w:t>En el o</w:t>
      </w:r>
      <w:r w:rsidRPr="005B6C0F">
        <w:t xml:space="preserve">bjetivo </w:t>
      </w:r>
      <w:r>
        <w:t>g</w:t>
      </w:r>
      <w:r w:rsidRPr="005B6C0F">
        <w:t>eneral</w:t>
      </w:r>
      <w:r>
        <w:t xml:space="preserve"> </w:t>
      </w:r>
      <w:r w:rsidRPr="005B6C0F">
        <w:t>presentamos la visión amplia y el propósito fundamental del proyecto. Este objetivo encapsula la razón de ser del proyecto y establece el alcance general de lo que buscamos lograr. Es una declaración que responde al 'para qué' del proyecto, ofreciendo una perspectiva global de nuestras intenciones.</w:t>
      </w:r>
    </w:p>
    <w:p w14:paraId="77546396" w14:textId="460B2843" w:rsidR="00805F36" w:rsidRDefault="00805F36" w:rsidP="00786918">
      <w:r>
        <w:t>En los o</w:t>
      </w:r>
      <w:r w:rsidRPr="00805F36">
        <w:t xml:space="preserve">bjetivos </w:t>
      </w:r>
      <w:r>
        <w:t>e</w:t>
      </w:r>
      <w:r w:rsidRPr="00805F36">
        <w:t>specíficos</w:t>
      </w:r>
      <w:r>
        <w:t xml:space="preserve"> se </w:t>
      </w:r>
      <w:r w:rsidRPr="00805F36">
        <w:t>desglosa el objetivo general en componentes más pequeños y medibles. Cada objetivo específico es un paso concreto hacia la realización del objetivo general, proporcionando claridad y dirección en el proceso de desarrollo. Estos objetivos son peldaños esenciales que nos permiten medir el progreso y asegurar que cada aspecto del objetivo general se aborde eficazmente.</w:t>
      </w:r>
    </w:p>
    <w:p w14:paraId="46A0849E" w14:textId="3098F406" w:rsidR="00786918" w:rsidRPr="00677A3A" w:rsidRDefault="00677A3A" w:rsidP="00786918">
      <w:r w:rsidRPr="00677A3A">
        <w:t>Finalmente, abordamos cómo vamos a verificar y evaluar el éxito en el logro de nuestros objetivos. Esta sección describe las técnicas y procedimientos que utilizaremos para asegurar que los objetivos, tanto generales como específicos, se cumplan de manera satisfactoria. Los métodos de validación son herramientas cruciales para la evaluación continua del proyecto, permitiéndonos ajustar y afinar nuestras estrategias a medida que avanzamos.</w:t>
      </w:r>
    </w:p>
    <w:p w14:paraId="3B6EE796" w14:textId="0A4C27FD" w:rsidR="00E362EF" w:rsidRPr="0031552C" w:rsidRDefault="00827D64" w:rsidP="00FE3C12">
      <w:pPr>
        <w:pStyle w:val="Ttulo2"/>
        <w:rPr>
          <w:noProof w:val="0"/>
        </w:rPr>
      </w:pPr>
      <w:bookmarkStart w:id="15" w:name="OLE_LINK1"/>
      <w:bookmarkStart w:id="16" w:name="OLE_LINK2"/>
      <w:bookmarkStart w:id="17" w:name="_Toc162807695"/>
      <w:r w:rsidRPr="0031552C">
        <w:rPr>
          <w:noProof w:val="0"/>
        </w:rPr>
        <w:t>Objetivo general</w:t>
      </w:r>
      <w:bookmarkEnd w:id="17"/>
    </w:p>
    <w:p w14:paraId="79CE627C" w14:textId="38963B60" w:rsidR="00456BD7" w:rsidRDefault="00456BD7" w:rsidP="00827D64">
      <w:r w:rsidRPr="00456BD7">
        <w:t>El objetivo general del proyecto "FamilySeriesTrack" es</w:t>
      </w:r>
      <w:r w:rsidR="004308BB">
        <w:t xml:space="preserve"> facilitar</w:t>
      </w:r>
      <w:r w:rsidRPr="00456BD7">
        <w:t xml:space="preserve"> el seguimiento conjunto de series de televisión favoritas para grupos de usuarios como familias o amigos</w:t>
      </w:r>
      <w:r w:rsidR="004308BB">
        <w:t>.</w:t>
      </w:r>
    </w:p>
    <w:p w14:paraId="3B6EE797" w14:textId="3CA1D3D6" w:rsidR="00827D64" w:rsidRPr="0031552C" w:rsidRDefault="00456BD7" w:rsidP="00827D64">
      <w:r w:rsidRPr="00456BD7">
        <w:t xml:space="preserve">La aplicación </w:t>
      </w:r>
      <w:r w:rsidR="004308BB">
        <w:t xml:space="preserve">que se quiere desarrollar </w:t>
      </w:r>
      <w:r w:rsidRPr="00456BD7">
        <w:t>tiene como finalidad simplificar la gestión de las series que disfrutan los miembros del grupo, asegurando que todos estén sincronizados en cuanto a los episodios vistos. Esto incluye características como la creación de grupos familiares</w:t>
      </w:r>
      <w:r>
        <w:t xml:space="preserve"> y </w:t>
      </w:r>
      <w:r w:rsidRPr="00456BD7">
        <w:t>notificaciones de episodios vistos, mejorando así la coordinación y el disfrute compartido de series de televisión.</w:t>
      </w:r>
    </w:p>
    <w:p w14:paraId="53542013" w14:textId="683D50F9" w:rsidR="004308BB" w:rsidRDefault="00827D64" w:rsidP="00D4074C">
      <w:pPr>
        <w:pStyle w:val="Ttulo2"/>
        <w:rPr>
          <w:noProof w:val="0"/>
        </w:rPr>
      </w:pPr>
      <w:bookmarkStart w:id="18" w:name="_Toc162807696"/>
      <w:bookmarkEnd w:id="15"/>
      <w:bookmarkEnd w:id="16"/>
      <w:r w:rsidRPr="0031552C">
        <w:rPr>
          <w:noProof w:val="0"/>
        </w:rPr>
        <w:lastRenderedPageBreak/>
        <w:t>Lista de objetivos específicos</w:t>
      </w:r>
      <w:bookmarkEnd w:id="18"/>
    </w:p>
    <w:tbl>
      <w:tblPr>
        <w:tblStyle w:val="Tablanormal5"/>
        <w:tblW w:w="9067" w:type="dxa"/>
        <w:tblBorders>
          <w:insideH w:val="single" w:sz="4" w:space="0" w:color="auto"/>
          <w:insideV w:val="single" w:sz="4" w:space="0" w:color="auto"/>
        </w:tblBorders>
        <w:tblLook w:val="0620" w:firstRow="1" w:lastRow="0" w:firstColumn="0" w:lastColumn="0" w:noHBand="1" w:noVBand="1"/>
      </w:tblPr>
      <w:tblGrid>
        <w:gridCol w:w="882"/>
        <w:gridCol w:w="8185"/>
      </w:tblGrid>
      <w:tr w:rsidR="004308BB" w14:paraId="2ECFBD99" w14:textId="77777777" w:rsidTr="004308BB">
        <w:trPr>
          <w:cnfStyle w:val="100000000000" w:firstRow="1" w:lastRow="0" w:firstColumn="0" w:lastColumn="0" w:oddVBand="0" w:evenVBand="0" w:oddHBand="0" w:evenHBand="0" w:firstRowFirstColumn="0" w:firstRowLastColumn="0" w:lastRowFirstColumn="0" w:lastRowLastColumn="0"/>
        </w:trPr>
        <w:tc>
          <w:tcPr>
            <w:tcW w:w="882" w:type="dxa"/>
          </w:tcPr>
          <w:p w14:paraId="79D36137" w14:textId="41393036" w:rsidR="004308BB" w:rsidRDefault="004308BB" w:rsidP="006B11A7">
            <w:r>
              <w:t xml:space="preserve">Código </w:t>
            </w:r>
          </w:p>
        </w:tc>
        <w:tc>
          <w:tcPr>
            <w:tcW w:w="8185" w:type="dxa"/>
          </w:tcPr>
          <w:p w14:paraId="3D45836D" w14:textId="116A10DB" w:rsidR="004308BB" w:rsidRDefault="004308BB" w:rsidP="006B11A7">
            <w:r>
              <w:t>Objetivos</w:t>
            </w:r>
          </w:p>
        </w:tc>
      </w:tr>
      <w:tr w:rsidR="004308BB" w14:paraId="5C66A3EF" w14:textId="77777777" w:rsidTr="004308BB">
        <w:tc>
          <w:tcPr>
            <w:tcW w:w="882" w:type="dxa"/>
          </w:tcPr>
          <w:p w14:paraId="72A9579E" w14:textId="022CBD8E" w:rsidR="004308BB" w:rsidRDefault="004308BB" w:rsidP="006B11A7">
            <w:r>
              <w:t>OB-1</w:t>
            </w:r>
          </w:p>
        </w:tc>
        <w:tc>
          <w:tcPr>
            <w:tcW w:w="8185" w:type="dxa"/>
          </w:tcPr>
          <w:p w14:paraId="65933BB6" w14:textId="04A4748A" w:rsidR="004308BB" w:rsidRPr="004308BB" w:rsidRDefault="004308BB" w:rsidP="004308BB">
            <w:bookmarkStart w:id="19" w:name="OLE_LINK3"/>
            <w:bookmarkStart w:id="20" w:name="OLE_LINK4"/>
            <w:r w:rsidRPr="004308BB">
              <w:rPr>
                <w:b/>
                <w:bCs/>
              </w:rPr>
              <w:t>Facilitar la coordinación de visualización en grupos</w:t>
            </w:r>
            <w:r w:rsidRPr="002D41FF">
              <w:t xml:space="preserve">: </w:t>
            </w:r>
            <w:r>
              <w:t>M</w:t>
            </w:r>
            <w:r w:rsidRPr="002D41FF">
              <w:t>ejora la experiencia individual y comunitaria de ver series de televisión, permitiendo una gestión personalizada y colectiva eficiente y enriquecedora.</w:t>
            </w:r>
            <w:bookmarkEnd w:id="19"/>
            <w:bookmarkEnd w:id="20"/>
          </w:p>
        </w:tc>
      </w:tr>
      <w:tr w:rsidR="004308BB" w14:paraId="2F442729" w14:textId="77777777" w:rsidTr="004308BB">
        <w:tc>
          <w:tcPr>
            <w:tcW w:w="882" w:type="dxa"/>
          </w:tcPr>
          <w:p w14:paraId="68ABFA76" w14:textId="2709DA79" w:rsidR="004308BB" w:rsidRDefault="004308BB" w:rsidP="006B11A7">
            <w:r>
              <w:t>OB-2</w:t>
            </w:r>
          </w:p>
        </w:tc>
        <w:tc>
          <w:tcPr>
            <w:tcW w:w="8185" w:type="dxa"/>
          </w:tcPr>
          <w:p w14:paraId="28B47DA0" w14:textId="0D40B950" w:rsidR="004308BB" w:rsidRDefault="004308BB" w:rsidP="006B11A7">
            <w:r w:rsidRPr="004308BB">
              <w:rPr>
                <w:b/>
                <w:bCs/>
              </w:rPr>
              <w:t>Mejorar la toma de decisiones colectivas sobre qué ver</w:t>
            </w:r>
            <w:r w:rsidRPr="00EE3D4E">
              <w:t xml:space="preserve">: </w:t>
            </w:r>
            <w:r>
              <w:t>M</w:t>
            </w:r>
            <w:r w:rsidRPr="00582E6C">
              <w:t xml:space="preserve">ejora eficientemente la coordinación entre usuarios de un mismo grupo, resolviendo el problema común de seguir el progreso de cada miembro en sus series. Esto previene confusiones y </w:t>
            </w:r>
            <w:proofErr w:type="gramStart"/>
            <w:r w:rsidRPr="00582E6C">
              <w:t>spoilers</w:t>
            </w:r>
            <w:proofErr w:type="gramEnd"/>
            <w:r w:rsidRPr="00582E6C">
              <w:t xml:space="preserve"> indeseados. Además, simplifica la elección de series para ver en grupo, ofreciendo opciones basadas en el progreso colectivo de visualización, lo que ahorra tiempo en debates y búsquedas.</w:t>
            </w:r>
          </w:p>
        </w:tc>
      </w:tr>
      <w:tr w:rsidR="004308BB" w14:paraId="25F9396C" w14:textId="77777777" w:rsidTr="004308BB">
        <w:tc>
          <w:tcPr>
            <w:tcW w:w="882" w:type="dxa"/>
          </w:tcPr>
          <w:p w14:paraId="649F2709" w14:textId="3F52D4A9" w:rsidR="004308BB" w:rsidRDefault="004308BB" w:rsidP="006B11A7">
            <w:r>
              <w:t>OB-3</w:t>
            </w:r>
          </w:p>
        </w:tc>
        <w:tc>
          <w:tcPr>
            <w:tcW w:w="8185" w:type="dxa"/>
          </w:tcPr>
          <w:p w14:paraId="48A967A0" w14:textId="20EA471A" w:rsidR="004308BB" w:rsidRDefault="004308BB" w:rsidP="004308BB">
            <w:r w:rsidRPr="004308BB">
              <w:rPr>
                <w:b/>
                <w:bCs/>
              </w:rPr>
              <w:t>Enriquecer la experiencia compartida de visualización</w:t>
            </w:r>
            <w:r>
              <w:t xml:space="preserve">: Enriquece </w:t>
            </w:r>
            <w:r w:rsidRPr="00C95B37">
              <w:t>significativamente la experiencia de ver series de televisión. Ya no se limita a ver un episodio y luego irse a dormir; ahora, se transforma en una experiencia interactiva donde se puede compartir opiniones y puntos de vista con el resto del grupo</w:t>
            </w:r>
          </w:p>
        </w:tc>
      </w:tr>
      <w:tr w:rsidR="004308BB" w14:paraId="52C23F6B" w14:textId="77777777" w:rsidTr="004308BB">
        <w:trPr>
          <w:trHeight w:val="73"/>
        </w:trPr>
        <w:tc>
          <w:tcPr>
            <w:tcW w:w="882" w:type="dxa"/>
          </w:tcPr>
          <w:p w14:paraId="651CA4F8" w14:textId="2F1CFF44" w:rsidR="004308BB" w:rsidRDefault="004308BB" w:rsidP="006B11A7">
            <w:r>
              <w:t>OB-4</w:t>
            </w:r>
          </w:p>
        </w:tc>
        <w:tc>
          <w:tcPr>
            <w:tcW w:w="8185" w:type="dxa"/>
          </w:tcPr>
          <w:p w14:paraId="16F1BBE7" w14:textId="60D646AA" w:rsidR="004308BB" w:rsidRDefault="004308BB" w:rsidP="006B11A7">
            <w:r w:rsidRPr="004308BB">
              <w:rPr>
                <w:b/>
                <w:bCs/>
              </w:rPr>
              <w:t>Proporcionar una interfaz intuitiva y accesible:</w:t>
            </w:r>
            <w:bookmarkStart w:id="21" w:name="OLE_LINK15"/>
            <w:bookmarkStart w:id="22" w:name="OLE_LINK16"/>
            <w:r>
              <w:t xml:space="preserve"> Garantiza</w:t>
            </w:r>
            <w:r w:rsidRPr="00787E37">
              <w:t xml:space="preserve"> que la aplicación sea accesible para usuarios de todas las edades y niveles de habilidad tecnológica, mejorando la experiencia de usuario general.</w:t>
            </w:r>
            <w:bookmarkEnd w:id="21"/>
            <w:bookmarkEnd w:id="22"/>
          </w:p>
        </w:tc>
      </w:tr>
      <w:tr w:rsidR="004308BB" w14:paraId="39C89FDC" w14:textId="77777777" w:rsidTr="004308BB">
        <w:tc>
          <w:tcPr>
            <w:tcW w:w="882" w:type="dxa"/>
          </w:tcPr>
          <w:p w14:paraId="0107D60C" w14:textId="6F96FDBF" w:rsidR="004308BB" w:rsidRDefault="004308BB" w:rsidP="006B11A7">
            <w:r>
              <w:t>OB-5</w:t>
            </w:r>
          </w:p>
        </w:tc>
        <w:tc>
          <w:tcPr>
            <w:tcW w:w="8185" w:type="dxa"/>
          </w:tcPr>
          <w:p w14:paraId="5AA652F0" w14:textId="1C8D89EA" w:rsidR="004308BB" w:rsidRDefault="004308BB" w:rsidP="00D4074C">
            <w:pPr>
              <w:keepNext/>
            </w:pPr>
            <w:r w:rsidRPr="004308BB">
              <w:rPr>
                <w:b/>
                <w:bCs/>
              </w:rPr>
              <w:t>Estadísticas de visualización</w:t>
            </w:r>
            <w:r w:rsidRPr="00CD48AA">
              <w:t>: Añadir una pestaña de estadísticas donde los usuarios del grupo familiar puedan ver el número de capítulos o series que han visto a lo largo de los años, contribuyendo a hacer de FamilySeriesTrack una herramienta más valiosa para los amantes de las series</w:t>
            </w:r>
            <w:r>
              <w:t>.</w:t>
            </w:r>
          </w:p>
        </w:tc>
      </w:tr>
    </w:tbl>
    <w:p w14:paraId="1025F2EF" w14:textId="0280DD83" w:rsidR="004308BB" w:rsidRPr="004308BB" w:rsidRDefault="00D4074C" w:rsidP="00D4074C">
      <w:pPr>
        <w:pStyle w:val="Descripcin"/>
        <w:jc w:val="center"/>
      </w:pPr>
      <w:bookmarkStart w:id="23" w:name="_Toc162807766"/>
      <w:r>
        <w:t xml:space="preserve">Tabla </w:t>
      </w:r>
      <w:r>
        <w:fldChar w:fldCharType="begin"/>
      </w:r>
      <w:r>
        <w:instrText xml:space="preserve"> SEQ Tabla \* ARABIC </w:instrText>
      </w:r>
      <w:r>
        <w:fldChar w:fldCharType="separate"/>
      </w:r>
      <w:r>
        <w:rPr>
          <w:noProof/>
        </w:rPr>
        <w:t>1</w:t>
      </w:r>
      <w:r>
        <w:fldChar w:fldCharType="end"/>
      </w:r>
      <w:r>
        <w:t>:</w:t>
      </w:r>
      <w:r w:rsidRPr="000B5CCC">
        <w:t>Objetivos Específicos.</w:t>
      </w:r>
      <w:bookmarkEnd w:id="23"/>
    </w:p>
    <w:p w14:paraId="67548EDD" w14:textId="77777777" w:rsidR="007D490C" w:rsidRDefault="009B5791" w:rsidP="007D490C">
      <w:pPr>
        <w:pStyle w:val="Ttulo2"/>
        <w:rPr>
          <w:noProof w:val="0"/>
        </w:rPr>
      </w:pPr>
      <w:bookmarkStart w:id="24" w:name="_Toc162807697"/>
      <w:r>
        <w:rPr>
          <w:noProof w:val="0"/>
        </w:rPr>
        <w:t>Métodos de Validación</w:t>
      </w:r>
      <w:bookmarkEnd w:id="24"/>
    </w:p>
    <w:p w14:paraId="3B6EE79C" w14:textId="43287216" w:rsidR="00603E0B" w:rsidRDefault="007D490C" w:rsidP="00F04357">
      <w:pPr>
        <w:pStyle w:val="Prrafodelista"/>
        <w:numPr>
          <w:ilvl w:val="0"/>
          <w:numId w:val="7"/>
        </w:numPr>
      </w:pPr>
      <w:r>
        <w:t>Pr</w:t>
      </w:r>
      <w:r w:rsidRPr="007D490C">
        <w:t>uebas Funcionales: Verificar que cada función de la aplicación (como la creación de perfiles de usuario, sincronización de series vistas, notificaciones, etc.) funciona según lo previsto.</w:t>
      </w:r>
      <w:r w:rsidR="00E43CB7">
        <w:t xml:space="preserve"> Se valida el OB-1 y OB-2</w:t>
      </w:r>
    </w:p>
    <w:p w14:paraId="49A20354" w14:textId="5D10B8EF" w:rsidR="00416633" w:rsidRDefault="00416633" w:rsidP="00F04357">
      <w:pPr>
        <w:pStyle w:val="Prrafodelista"/>
        <w:numPr>
          <w:ilvl w:val="0"/>
          <w:numId w:val="7"/>
        </w:numPr>
      </w:pPr>
      <w:r>
        <w:t>Pr</w:t>
      </w:r>
      <w:r w:rsidRPr="00416633">
        <w:t>uebas de Usabilidad: Evaluar la facilidad de uso de la aplicación con usuarios reales para asegurarse de que la interfaz es intuitiva y amigable.</w:t>
      </w:r>
      <w:r w:rsidR="00E43CB7">
        <w:t xml:space="preserve"> Se valida el OB-4</w:t>
      </w:r>
    </w:p>
    <w:p w14:paraId="5CB01816" w14:textId="2A1D6896" w:rsidR="00416633" w:rsidRDefault="00416633" w:rsidP="00F04357">
      <w:pPr>
        <w:pStyle w:val="Prrafodelista"/>
        <w:numPr>
          <w:ilvl w:val="0"/>
          <w:numId w:val="7"/>
        </w:numPr>
      </w:pPr>
      <w:r>
        <w:t>F</w:t>
      </w:r>
      <w:r w:rsidRPr="00416633">
        <w:t>eedback de los Usuarios: Obtener retroalimentación de los usuarios beta o de un grupo de prueba para ajustar y mejorar la aplicación antes de su lanzamiento final.</w:t>
      </w:r>
      <w:r w:rsidR="00E43CB7">
        <w:t xml:space="preserve"> Se valida el OB-1, OB-2, OB-3 y OB-4</w:t>
      </w:r>
    </w:p>
    <w:p w14:paraId="777DF8BF" w14:textId="4D911C7C" w:rsidR="00416633" w:rsidRDefault="005C4607" w:rsidP="00F04357">
      <w:pPr>
        <w:pStyle w:val="Prrafodelista"/>
        <w:numPr>
          <w:ilvl w:val="0"/>
          <w:numId w:val="7"/>
        </w:numPr>
      </w:pPr>
      <w:r w:rsidRPr="005C4607">
        <w:t>Revisiones de Cumplimiento de Requisitos: Comparar las características y funcionalidades de la aplicación con los objetivos específicos del proyecto para asegurarse de que se han cumplido todos los requisitos.</w:t>
      </w:r>
      <w:r w:rsidR="00E43CB7">
        <w:t xml:space="preserve"> Se valida el OB-5</w:t>
      </w:r>
    </w:p>
    <w:p w14:paraId="3B6EE7A0" w14:textId="528D2EAE" w:rsidR="00E362EF" w:rsidRPr="0031552C" w:rsidRDefault="00E94773" w:rsidP="00E362EF">
      <w:pPr>
        <w:pStyle w:val="Prrafodelista"/>
        <w:numPr>
          <w:ilvl w:val="0"/>
          <w:numId w:val="7"/>
        </w:numPr>
        <w:sectPr w:rsidR="00E362EF" w:rsidRPr="0031552C" w:rsidSect="00223E1A">
          <w:type w:val="oddPage"/>
          <w:pgSz w:w="11907" w:h="16840" w:code="9"/>
          <w:pgMar w:top="1304" w:right="1247" w:bottom="1304" w:left="1247" w:header="720" w:footer="720" w:gutter="454"/>
          <w:cols w:space="720"/>
          <w:docGrid w:linePitch="299"/>
        </w:sectPr>
      </w:pPr>
      <w:r>
        <w:t>Pr</w:t>
      </w:r>
      <w:r w:rsidR="005C4607" w:rsidRPr="005C4607">
        <w:t>uebas de Integración y Continuidad: Asegurar que todos los componentes de la aplicación (como la base de datos, la API de series, el sistema de notificaciones) trabajen juntos de manera fluida y sin errores.</w:t>
      </w:r>
      <w:r w:rsidR="00E43CB7">
        <w:t xml:space="preserve"> Se valida el OB-5</w:t>
      </w:r>
    </w:p>
    <w:p w14:paraId="3B6EE7A1" w14:textId="7DF17D3B" w:rsidR="00E362EF" w:rsidRPr="0031552C" w:rsidRDefault="00E362EF" w:rsidP="004A4057">
      <w:pPr>
        <w:pStyle w:val="Ttulo1"/>
        <w:rPr>
          <w:noProof w:val="0"/>
        </w:rPr>
      </w:pPr>
      <w:bookmarkStart w:id="25" w:name="_Toc162807698"/>
      <w:r w:rsidRPr="0031552C">
        <w:rPr>
          <w:noProof w:val="0"/>
        </w:rPr>
        <w:lastRenderedPageBreak/>
        <w:t xml:space="preserve">Plan de </w:t>
      </w:r>
      <w:r w:rsidR="005F21BE">
        <w:rPr>
          <w:noProof w:val="0"/>
        </w:rPr>
        <w:t>Desarrollo</w:t>
      </w:r>
      <w:r w:rsidR="00051FAA">
        <w:rPr>
          <w:noProof w:val="0"/>
        </w:rPr>
        <w:t xml:space="preserve"> del </w:t>
      </w:r>
      <w:r w:rsidRPr="0031552C">
        <w:rPr>
          <w:noProof w:val="0"/>
        </w:rPr>
        <w:t>Proyecto</w:t>
      </w:r>
      <w:bookmarkEnd w:id="25"/>
    </w:p>
    <w:p w14:paraId="3B6EE7A2" w14:textId="60E69974" w:rsidR="00827D64" w:rsidRDefault="00827D64" w:rsidP="00FE3C12">
      <w:pPr>
        <w:pStyle w:val="Ttulo2"/>
        <w:rPr>
          <w:noProof w:val="0"/>
        </w:rPr>
      </w:pPr>
      <w:bookmarkStart w:id="26" w:name="_Toc162807699"/>
      <w:r w:rsidRPr="0031552C">
        <w:rPr>
          <w:noProof w:val="0"/>
        </w:rPr>
        <w:t>Metodología</w:t>
      </w:r>
      <w:bookmarkEnd w:id="26"/>
    </w:p>
    <w:p w14:paraId="680D1FDF" w14:textId="62F4C46E" w:rsidR="00B24906" w:rsidRDefault="00661B24" w:rsidP="00E90059">
      <w:r w:rsidRPr="00661B24">
        <w:t>La metodología en cascada, que se implementará en este proyecto, es un enfoque tradicional en la gestión de proyectos de software, conocido por su estructura lineal y rigurosa. Este método se distingue por su secuencia de fases claramente definidas, cada una de las cuales debe completarse antes de pasar a la siguiente. Es una metodología ideal para proyectos donde los requisitos son claros desde el inicio y es poco probable que cambien significativamente durante el desarrollo.</w:t>
      </w:r>
      <w:sdt>
        <w:sdtPr>
          <w:id w:val="293805506"/>
          <w:citation/>
        </w:sdtPr>
        <w:sdtEndPr/>
        <w:sdtContent>
          <w:r w:rsidR="00291F08">
            <w:fldChar w:fldCharType="begin"/>
          </w:r>
          <w:r w:rsidR="00291F08">
            <w:instrText xml:space="preserve"> CITATION ian16 \l 3082 </w:instrText>
          </w:r>
          <w:r w:rsidR="00291F08">
            <w:fldChar w:fldCharType="separate"/>
          </w:r>
          <w:r>
            <w:rPr>
              <w:noProof/>
            </w:rPr>
            <w:t xml:space="preserve"> [5]</w:t>
          </w:r>
          <w:r w:rsidR="00291F08">
            <w:fldChar w:fldCharType="end"/>
          </w:r>
        </w:sdtContent>
      </w:sdt>
    </w:p>
    <w:p w14:paraId="6A5063E2" w14:textId="23FD14A4" w:rsidR="00496929" w:rsidRDefault="00496929" w:rsidP="00E90059">
      <w:r>
        <w:t xml:space="preserve">La metodología en cascada típicamente </w:t>
      </w:r>
      <w:r w:rsidR="00955BF9">
        <w:t>s</w:t>
      </w:r>
      <w:r w:rsidR="00541492">
        <w:t>igue estas fases:</w:t>
      </w:r>
    </w:p>
    <w:p w14:paraId="1F1CC75C" w14:textId="77777777" w:rsidR="00955BF9" w:rsidRDefault="00955BF9" w:rsidP="00955BF9">
      <w:pPr>
        <w:keepNext/>
        <w:jc w:val="center"/>
      </w:pPr>
      <w:r>
        <w:rPr>
          <w:noProof/>
        </w:rPr>
        <w:drawing>
          <wp:inline distT="0" distB="0" distL="0" distR="0" wp14:anchorId="43313D62" wp14:editId="4F6C5848">
            <wp:extent cx="5688965" cy="3231515"/>
            <wp:effectExtent l="0" t="0" r="635" b="0"/>
            <wp:docPr id="1940239634"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239634" name="Imagen 1" descr="Diagrama&#10;&#10;Descripción generada automáticamente"/>
                    <pic:cNvPicPr/>
                  </pic:nvPicPr>
                  <pic:blipFill>
                    <a:blip r:embed="rId14">
                      <a:extLst>
                        <a:ext uri="{28A0092B-C50C-407E-A947-70E740481C1C}">
                          <a14:useLocalDpi xmlns:a14="http://schemas.microsoft.com/office/drawing/2010/main" val="0"/>
                        </a:ext>
                      </a:extLst>
                    </a:blip>
                    <a:stretch>
                      <a:fillRect/>
                    </a:stretch>
                  </pic:blipFill>
                  <pic:spPr>
                    <a:xfrm>
                      <a:off x="0" y="0"/>
                      <a:ext cx="5688965" cy="3231515"/>
                    </a:xfrm>
                    <a:prstGeom prst="rect">
                      <a:avLst/>
                    </a:prstGeom>
                  </pic:spPr>
                </pic:pic>
              </a:graphicData>
            </a:graphic>
          </wp:inline>
        </w:drawing>
      </w:r>
    </w:p>
    <w:p w14:paraId="6EE4423D" w14:textId="5BF05BD6" w:rsidR="00955BF9" w:rsidRDefault="00955BF9" w:rsidP="00955BF9">
      <w:pPr>
        <w:pStyle w:val="Descripcin"/>
        <w:jc w:val="center"/>
      </w:pPr>
      <w:bookmarkStart w:id="27" w:name="_Toc162693162"/>
      <w:r>
        <w:t xml:space="preserve">Ilustración </w:t>
      </w:r>
      <w:r>
        <w:fldChar w:fldCharType="begin"/>
      </w:r>
      <w:r>
        <w:instrText xml:space="preserve"> SEQ Ilustración \* ARABIC </w:instrText>
      </w:r>
      <w:r>
        <w:fldChar w:fldCharType="separate"/>
      </w:r>
      <w:r w:rsidR="0060619D">
        <w:rPr>
          <w:noProof/>
        </w:rPr>
        <w:t>1</w:t>
      </w:r>
      <w:r>
        <w:fldChar w:fldCharType="end"/>
      </w:r>
      <w:r>
        <w:t>: Metodología en cascada típica.</w:t>
      </w:r>
      <w:sdt>
        <w:sdtPr>
          <w:id w:val="1672832650"/>
          <w:citation/>
        </w:sdtPr>
        <w:sdtEndPr/>
        <w:sdtContent>
          <w:r>
            <w:fldChar w:fldCharType="begin"/>
          </w:r>
          <w:r>
            <w:instrText xml:space="preserve"> CITATION ian16 \l 3082 </w:instrText>
          </w:r>
          <w:r>
            <w:fldChar w:fldCharType="separate"/>
          </w:r>
          <w:r>
            <w:rPr>
              <w:noProof/>
            </w:rPr>
            <w:t xml:space="preserve"> [5]</w:t>
          </w:r>
          <w:r>
            <w:fldChar w:fldCharType="end"/>
          </w:r>
        </w:sdtContent>
      </w:sdt>
      <w:bookmarkEnd w:id="27"/>
    </w:p>
    <w:p w14:paraId="751E61C6" w14:textId="53A73FC8" w:rsidR="00B24906" w:rsidRDefault="00B24906" w:rsidP="00B24906">
      <w:r>
        <w:t xml:space="preserve">El proceso de desarrollo del proyecto comienza con el Análisis de Requisitos, una fase inicial crítica en la que se realiza una recolección y análisis detallados de los requisitos del proyecto. Esta etapa es esencial para comprender por completo lo que se necesita antes de proceder al diseño. La claridad y precisión en esta fase son fundamentales para el éxito de todo el </w:t>
      </w:r>
      <w:r>
        <w:lastRenderedPageBreak/>
        <w:t>proyecto, ya que cualquier error o malentendido en esta etapa puede tener consecuencias significativas en las fases posteriores.</w:t>
      </w:r>
    </w:p>
    <w:p w14:paraId="0F389E9F" w14:textId="0BE698B8" w:rsidR="00B24906" w:rsidRDefault="00B24906" w:rsidP="00B24906">
      <w:r>
        <w:t>A continuación, se procede a la fase de Diseño del Sistema y Software, en la que, basándose en los requisitos recopilados, se planifica la arquitectura del sistema. Durante esta etapa, se toman decisiones críticas sobre cómo funcionará el software y cómo se organizarán sus distintos componentes. Esta fase es crucial para sentar las bases de la estructura y funcionamiento del software, estableciendo un esquema claro y coherente que guiará la implementación.</w:t>
      </w:r>
    </w:p>
    <w:p w14:paraId="05D82AD4" w14:textId="5C767ABB" w:rsidR="00B24906" w:rsidRDefault="00B24906" w:rsidP="00B24906">
      <w:r>
        <w:t>La fase de Implementación y Codificación es el momento en el que se escribe el código real del software, basándose en el diseño previamente establecido. Esta es una fase de construcción intensa, donde el producto funcional comienza a tomar forma. Durante esta etapa, se convierten los planes y diseños en un software tangible y operativo, prestando especial atención a la adherencia al diseño y a los requisitos definidos.</w:t>
      </w:r>
    </w:p>
    <w:p w14:paraId="15DB3C15" w14:textId="609A5F89" w:rsidR="00B24906" w:rsidRDefault="00B24906" w:rsidP="00B24906">
      <w:r>
        <w:t>Una vez desarrollado el software, este entra en la fase de Pruebas del Sistema. En esta etapa, el software se somete a pruebas rigurosas para identificar y corregir cualquier error o problema. El objetivo principal es asegurar que el software funcione exactamente según los requisitos definidos, cumpliendo con todas las expectativas y necesidades del usuario final. Esta fase es crucial para garantizar la calidad y la fiabilidad del software antes de su despliegue.</w:t>
      </w:r>
    </w:p>
    <w:p w14:paraId="6D5C7D42" w14:textId="4EB46F4E" w:rsidR="00B24906" w:rsidRPr="00E90059" w:rsidRDefault="00B24906" w:rsidP="00B24906">
      <w:r>
        <w:t>Finalmente, el proyecto entra en la fase de Despliegue. En esta última etapa, el software se pone en funcionamiento y se hace accesible para los usuarios. Tras el despliegue, se lleva a cabo un mantenimiento continuo para resolver problemas operativos que puedan surgir y para realizar actualizaciones necesarias. Esta fase es vital para garantizar que el software siga siendo funcional y relevante a lo largo del tiempo, adaptándose a las necesidades cambiantes y a las nuevas condiciones del entorno.</w:t>
      </w:r>
    </w:p>
    <w:p w14:paraId="7DE3C2E5" w14:textId="77777777" w:rsidR="00E324AF" w:rsidRDefault="00E324AF" w:rsidP="00E324AF">
      <w:pPr>
        <w:keepNext/>
        <w:jc w:val="center"/>
      </w:pPr>
      <w:r>
        <w:rPr>
          <w:rFonts w:asciiTheme="majorHAnsi" w:eastAsiaTheme="majorEastAsia" w:hAnsiTheme="majorHAnsi" w:cstheme="majorBidi"/>
          <w:bCs/>
          <w:smallCaps/>
          <w:noProof/>
          <w:color w:val="000000" w:themeColor="text1"/>
          <w:sz w:val="40"/>
          <w:szCs w:val="28"/>
        </w:rPr>
        <w:drawing>
          <wp:inline distT="0" distB="0" distL="0" distR="0" wp14:anchorId="5BFD4952" wp14:editId="1EF2BBF6">
            <wp:extent cx="3607905" cy="2983160"/>
            <wp:effectExtent l="0" t="0" r="0" b="1905"/>
            <wp:docPr id="1524559362"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559362" name="Imagen 1" descr="Imagen que contiene Texto&#10;&#10;Descripción generada automáticamente"/>
                    <pic:cNvPicPr/>
                  </pic:nvPicPr>
                  <pic:blipFill>
                    <a:blip r:embed="rId15">
                      <a:extLst>
                        <a:ext uri="{28A0092B-C50C-407E-A947-70E740481C1C}">
                          <a14:useLocalDpi xmlns:a14="http://schemas.microsoft.com/office/drawing/2010/main" val="0"/>
                        </a:ext>
                      </a:extLst>
                    </a:blip>
                    <a:stretch>
                      <a:fillRect/>
                    </a:stretch>
                  </pic:blipFill>
                  <pic:spPr>
                    <a:xfrm>
                      <a:off x="0" y="0"/>
                      <a:ext cx="3630584" cy="3001912"/>
                    </a:xfrm>
                    <a:prstGeom prst="rect">
                      <a:avLst/>
                    </a:prstGeom>
                  </pic:spPr>
                </pic:pic>
              </a:graphicData>
            </a:graphic>
          </wp:inline>
        </w:drawing>
      </w:r>
    </w:p>
    <w:p w14:paraId="60EF8813" w14:textId="15E9CCA5" w:rsidR="00E324AF" w:rsidRDefault="00E324AF" w:rsidP="00E324AF">
      <w:pPr>
        <w:pStyle w:val="Descripcin"/>
        <w:jc w:val="center"/>
      </w:pPr>
      <w:bookmarkStart w:id="28" w:name="_Toc162693163"/>
      <w:r>
        <w:t xml:space="preserve">Ilustración </w:t>
      </w:r>
      <w:r>
        <w:fldChar w:fldCharType="begin"/>
      </w:r>
      <w:r>
        <w:instrText xml:space="preserve"> SEQ Ilustración \* ARABIC </w:instrText>
      </w:r>
      <w:r>
        <w:fldChar w:fldCharType="separate"/>
      </w:r>
      <w:r w:rsidR="0060619D">
        <w:rPr>
          <w:noProof/>
        </w:rPr>
        <w:t>2</w:t>
      </w:r>
      <w:r>
        <w:fldChar w:fldCharType="end"/>
      </w:r>
      <w:r w:rsidRPr="00F45563">
        <w:t>: Diagrama en cascada del proyecto. Elaboración Propia</w:t>
      </w:r>
      <w:bookmarkEnd w:id="28"/>
    </w:p>
    <w:p w14:paraId="2BB393A8" w14:textId="77777777" w:rsidR="00E324AF" w:rsidRDefault="00E324AF" w:rsidP="00E324AF">
      <w:pPr>
        <w:jc w:val="center"/>
      </w:pPr>
    </w:p>
    <w:p w14:paraId="3DA46C9E" w14:textId="612198CB" w:rsidR="00E90059" w:rsidRPr="00E90059" w:rsidRDefault="00E90059" w:rsidP="00E324AF">
      <w:r w:rsidRPr="00E90059">
        <w:t>Esta adaptación personalizada de la metodología en cascada implicará dividir el desarrollo del proyecto en fases distintas y consecutivas, como el análisis de requisitos, diseño, implementación, pruebas, y mantenimiento. Al comienzo del proyecto, dedicaré tiempo a una planificación exhaustiva, definiendo claramente los requisitos, objetivos y entregables para cada fase. Esta planificación inicial será crucial para establecer una base sólida y un camino claro a seguir.</w:t>
      </w:r>
    </w:p>
    <w:p w14:paraId="41CF461B" w14:textId="51B8A6BE" w:rsidR="00E90059" w:rsidRPr="00E90059" w:rsidRDefault="00E90059" w:rsidP="00E90059">
      <w:r w:rsidRPr="00E90059">
        <w:t>Durante cada fase, me centraré exclusivamente en las tareas pertinentes a esa etapa, completándolas antes de pasar a la siguiente. Esta aproximación secuencial me permitirá enfocarme en aspectos específicos del proyecto sin la distracción de tareas simultáneas, asegurando así una mayor atención al detalle y calidad en cada paso.</w:t>
      </w:r>
    </w:p>
    <w:p w14:paraId="6102FE55" w14:textId="7FB800CA" w:rsidR="00E90059" w:rsidRPr="00E90059" w:rsidRDefault="00E90059" w:rsidP="00E90059">
      <w:r w:rsidRPr="00E90059">
        <w:t>Al final de cada fase, realizaré una revisión y evaluación detallada del trabajo realizado. Esto incluirá verificar que los objetivos de esa fase se hayan cumplido satisfactoriamente antes de proceder a la siguiente. Esta evaluación será fundamental para asegurar que cada aspecto del proyecto cumpla con los estándares establecidos, permitiendo ajustes y correcciones antes de avanzar.</w:t>
      </w:r>
    </w:p>
    <w:p w14:paraId="3E21126B" w14:textId="143B2878" w:rsidR="00EB1B64" w:rsidRDefault="00E90059" w:rsidP="00E324AF">
      <w:r w:rsidRPr="00E90059">
        <w:t>Adoptando la metodología en cascada en un contexto individual, podré beneficiarme de su estructura definida y su enfoque en la finalización completa de cada fase antes de avanzar. Esto resultará en una gestión del proyecto más metódica y controlada, lo cual es especialmente valioso en un entorno unipersonal donde la claridad y la organización son claves para el éxito del proyecto.</w:t>
      </w:r>
    </w:p>
    <w:p w14:paraId="1F32FB58" w14:textId="21A68971" w:rsidR="005F21BE" w:rsidRDefault="005F21BE" w:rsidP="00E90059">
      <w:pPr>
        <w:pStyle w:val="Ttulo2"/>
        <w:rPr>
          <w:noProof w:val="0"/>
        </w:rPr>
      </w:pPr>
      <w:bookmarkStart w:id="29" w:name="_Toc162807700"/>
      <w:r>
        <w:rPr>
          <w:noProof w:val="0"/>
        </w:rPr>
        <w:t>Tecnologías</w:t>
      </w:r>
      <w:bookmarkEnd w:id="29"/>
    </w:p>
    <w:p w14:paraId="0EF42223" w14:textId="77777777" w:rsidR="005D4F3D" w:rsidRDefault="00F54BED" w:rsidP="00F54BED">
      <w:r w:rsidRPr="00F54BED">
        <w:t>Las tecnologías utilizadas en este proyecto se pueden clasificar en dos categorías principales: frontend y backend. El frontend se refiere a la parte de la aplicación con la que interactúa el usuario, incluyendo la interfaz de usuario y la experiencia de usuario.</w:t>
      </w:r>
      <w:r w:rsidR="004A4532">
        <w:t xml:space="preserve"> </w:t>
      </w:r>
    </w:p>
    <w:p w14:paraId="6AF2D604" w14:textId="777F4067" w:rsidR="00F54BED" w:rsidRDefault="004A4532" w:rsidP="00F54BED">
      <w:r w:rsidRPr="004A4532">
        <w:t xml:space="preserve">Por otro lado, el backend se ocupa de la lógica de la aplicación, el manejo de bases de datos, la autenticación de usuarios y la integración de </w:t>
      </w:r>
      <w:proofErr w:type="spellStart"/>
      <w:r w:rsidRPr="004A4532">
        <w:t>APIs</w:t>
      </w:r>
      <w:proofErr w:type="spellEnd"/>
      <w:r w:rsidRPr="004A4532">
        <w:t>.</w:t>
      </w:r>
      <w:r>
        <w:t xml:space="preserve"> </w:t>
      </w:r>
      <w:r w:rsidRPr="004A4532">
        <w:t xml:space="preserve">El backend es crucial para el procesamiento de datos, la seguridad de la aplicación y la garantía de que las solicitudes del usuario se manejen de manera </w:t>
      </w:r>
      <w:commentRangeStart w:id="30"/>
      <w:r w:rsidRPr="004A4532">
        <w:t>eficiente</w:t>
      </w:r>
      <w:commentRangeEnd w:id="30"/>
      <w:r w:rsidR="00DF2EA9">
        <w:rPr>
          <w:rStyle w:val="Refdecomentario"/>
        </w:rPr>
        <w:commentReference w:id="30"/>
      </w:r>
      <w:r w:rsidRPr="004A4532">
        <w:t>.</w:t>
      </w:r>
    </w:p>
    <w:tbl>
      <w:tblPr>
        <w:tblStyle w:val="Tablaconcuadrcula"/>
        <w:tblW w:w="907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00"/>
        <w:gridCol w:w="7072"/>
      </w:tblGrid>
      <w:tr w:rsidR="003B481C" w14:paraId="5F867D8F" w14:textId="77777777" w:rsidTr="00B03057">
        <w:trPr>
          <w:jc w:val="center"/>
        </w:trPr>
        <w:tc>
          <w:tcPr>
            <w:tcW w:w="2000" w:type="dxa"/>
            <w:vAlign w:val="center"/>
          </w:tcPr>
          <w:p w14:paraId="08EC363D" w14:textId="7A469532" w:rsidR="0057739B" w:rsidRDefault="0057739B" w:rsidP="00F54BED">
            <w:r>
              <w:rPr>
                <w:noProof/>
              </w:rPr>
              <w:drawing>
                <wp:inline distT="0" distB="0" distL="0" distR="0" wp14:anchorId="00D6884B" wp14:editId="31272ED4">
                  <wp:extent cx="1132840" cy="1132840"/>
                  <wp:effectExtent l="0" t="0" r="0" b="0"/>
                  <wp:docPr id="1417873502"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01446" name="Imagen 53501446"/>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132840" cy="1132840"/>
                          </a:xfrm>
                          <a:prstGeom prst="rect">
                            <a:avLst/>
                          </a:prstGeom>
                        </pic:spPr>
                      </pic:pic>
                    </a:graphicData>
                  </a:graphic>
                </wp:inline>
              </w:drawing>
            </w:r>
          </w:p>
        </w:tc>
        <w:tc>
          <w:tcPr>
            <w:tcW w:w="7072" w:type="dxa"/>
            <w:vAlign w:val="center"/>
          </w:tcPr>
          <w:p w14:paraId="4046D084" w14:textId="08CBA6F9" w:rsidR="003B481C" w:rsidRDefault="0057739B" w:rsidP="00F54BED">
            <w:r>
              <w:t xml:space="preserve">Figma: </w:t>
            </w:r>
            <w:r w:rsidRPr="00FB0807">
              <w:t>Figma es una herramienta avanzada de diseño de interfaz de usuario (UI) y experiencia de usuario (UX) que funciona en la nube, proporcionando una plataforma versátil para diseñadores y equipos de desarrollo. Su capacidad para facilitar la creación, el prototipado y la colaboración en proyectos de diseño gráfico y de interfaz la hace indispensable en el proceso de desarrollo de aplicaciones y sitios web modernos. Su uso se ha vuelto cada vez más común en las etapas iniciales del desarrollo de software, particularmente en la</w:t>
            </w:r>
            <w:r>
              <w:t xml:space="preserve"> </w:t>
            </w:r>
            <w:r w:rsidRPr="00FB0807">
              <w:t>conceptualización y diseño de interfaces de usuario intuitivas y atractivas.</w:t>
            </w:r>
          </w:p>
          <w:p w14:paraId="68E976FC" w14:textId="069CF9A8" w:rsidR="002816B9" w:rsidRDefault="002816B9" w:rsidP="00F54BED"/>
        </w:tc>
      </w:tr>
      <w:tr w:rsidR="003B481C" w14:paraId="7A711269" w14:textId="77777777" w:rsidTr="00B03057">
        <w:trPr>
          <w:jc w:val="center"/>
        </w:trPr>
        <w:tc>
          <w:tcPr>
            <w:tcW w:w="2000" w:type="dxa"/>
            <w:vAlign w:val="center"/>
          </w:tcPr>
          <w:p w14:paraId="458BB2E3" w14:textId="4BD37101" w:rsidR="0057739B" w:rsidRDefault="00663656" w:rsidP="00F54BED">
            <w:r>
              <w:rPr>
                <w:noProof/>
              </w:rPr>
              <w:lastRenderedPageBreak/>
              <w:drawing>
                <wp:inline distT="0" distB="0" distL="0" distR="0" wp14:anchorId="09A30D35" wp14:editId="6A2D0C3E">
                  <wp:extent cx="1121785" cy="974034"/>
                  <wp:effectExtent l="0" t="0" r="0" b="4445"/>
                  <wp:docPr id="271646639" name="Imagen 3"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189627" name="Imagen 3" descr="Icono&#10;&#10;Descripción generada automáticament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121785" cy="974034"/>
                          </a:xfrm>
                          <a:prstGeom prst="rect">
                            <a:avLst/>
                          </a:prstGeom>
                        </pic:spPr>
                      </pic:pic>
                    </a:graphicData>
                  </a:graphic>
                </wp:inline>
              </w:drawing>
            </w:r>
          </w:p>
        </w:tc>
        <w:tc>
          <w:tcPr>
            <w:tcW w:w="7072" w:type="dxa"/>
            <w:vAlign w:val="center"/>
          </w:tcPr>
          <w:p w14:paraId="53E3EF8E" w14:textId="77777777" w:rsidR="0057739B" w:rsidRDefault="00663656" w:rsidP="00F54BED">
            <w:r>
              <w:t>React Native: Es un framework de código abierto para crear aplicaciones móviles nativas usando JavaScript y React. permite a los desarrolladores escribir código en JavaScript y renderizarlo con componentes nativos de iOS y Android, lo que significa que una sola base de código puede funcionar en ambas plataformas, por lo que con un solo código se puede desarrollar la misma aplicación para ambas plataformas.</w:t>
            </w:r>
          </w:p>
          <w:p w14:paraId="1B5A8370" w14:textId="0374715A" w:rsidR="002816B9" w:rsidRDefault="002816B9" w:rsidP="00F54BED"/>
        </w:tc>
      </w:tr>
      <w:tr w:rsidR="00E10BFD" w14:paraId="33FE4965" w14:textId="77777777" w:rsidTr="00B03057">
        <w:trPr>
          <w:jc w:val="center"/>
        </w:trPr>
        <w:tc>
          <w:tcPr>
            <w:tcW w:w="2000" w:type="dxa"/>
            <w:vAlign w:val="center"/>
          </w:tcPr>
          <w:p w14:paraId="5EDC4539" w14:textId="4DE03E1D" w:rsidR="0057739B" w:rsidRDefault="00AF3391" w:rsidP="00F54BED">
            <w:r>
              <w:rPr>
                <w:noProof/>
              </w:rPr>
              <w:drawing>
                <wp:inline distT="0" distB="0" distL="0" distR="0" wp14:anchorId="2EBBB920" wp14:editId="191E688E">
                  <wp:extent cx="1121410" cy="1121410"/>
                  <wp:effectExtent l="0" t="0" r="0" b="0"/>
                  <wp:docPr id="1693004184" name="Imagen 5"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898909" name="Imagen 5" descr="Icono&#10;&#10;Descripción generada automáticament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121410" cy="1121410"/>
                          </a:xfrm>
                          <a:prstGeom prst="rect">
                            <a:avLst/>
                          </a:prstGeom>
                        </pic:spPr>
                      </pic:pic>
                    </a:graphicData>
                  </a:graphic>
                </wp:inline>
              </w:drawing>
            </w:r>
          </w:p>
        </w:tc>
        <w:tc>
          <w:tcPr>
            <w:tcW w:w="7072" w:type="dxa"/>
            <w:vAlign w:val="center"/>
          </w:tcPr>
          <w:p w14:paraId="435877F2" w14:textId="47914365" w:rsidR="0057739B" w:rsidRDefault="00AF3391" w:rsidP="00F54BED">
            <w:r>
              <w:t xml:space="preserve">Expo: Es una herramienta y una plataforma para aplicaciones universales de React Native. Proporciona un conjunto de herramientas y servicios para facilitar el desarrollo y la implementación de aplicaciones React Native. Expo ofrece características como la actualización en vivo del código, lo que permite a los desarrolladores enviar actualizaciones directamente a los usuarios sin pasar por el proceso de publicación de la tienda de aplicaciones, se puede ver cómo se comporta la aplicación en un simulador en el propio ordenador. </w:t>
            </w:r>
          </w:p>
        </w:tc>
      </w:tr>
    </w:tbl>
    <w:p w14:paraId="0B9331E9" w14:textId="77777777" w:rsidR="0057739B" w:rsidRDefault="0057739B" w:rsidP="00F54BED"/>
    <w:p w14:paraId="65633F64" w14:textId="77777777" w:rsidR="00DA01C0" w:rsidRDefault="00DA01C0" w:rsidP="00DA01C0">
      <w:r w:rsidRPr="009034B0">
        <w:t xml:space="preserve">Para </w:t>
      </w:r>
      <w:r>
        <w:t>el</w:t>
      </w:r>
      <w:r w:rsidRPr="009034B0">
        <w:t xml:space="preserve"> </w:t>
      </w:r>
      <w:r>
        <w:t xml:space="preserve">desarrollo del backend se ha decidido </w:t>
      </w:r>
      <w:r w:rsidRPr="009034B0">
        <w:t>utilizar MariaDB y phpMyAdmin en un servidor en casa con Docker. Vamos a desglosar y explicar cada una de estas herramientas</w:t>
      </w:r>
      <w:r>
        <w:t>.</w:t>
      </w:r>
    </w:p>
    <w:tbl>
      <w:tblPr>
        <w:tblStyle w:val="Tablaconcuadrcula"/>
        <w:tblW w:w="907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56"/>
        <w:gridCol w:w="7016"/>
      </w:tblGrid>
      <w:tr w:rsidR="002816B9" w14:paraId="05576CD7" w14:textId="77777777" w:rsidTr="00FA1C93">
        <w:trPr>
          <w:jc w:val="center"/>
        </w:trPr>
        <w:tc>
          <w:tcPr>
            <w:tcW w:w="2045" w:type="dxa"/>
            <w:vAlign w:val="center"/>
          </w:tcPr>
          <w:p w14:paraId="71F87784" w14:textId="06E7670D" w:rsidR="002816B9" w:rsidRDefault="002816B9" w:rsidP="00EA2656">
            <w:r>
              <w:rPr>
                <w:noProof/>
              </w:rPr>
              <w:drawing>
                <wp:inline distT="0" distB="0" distL="0" distR="0" wp14:anchorId="766924FA" wp14:editId="0A781048">
                  <wp:extent cx="1121410" cy="1235710"/>
                  <wp:effectExtent l="0" t="0" r="0" b="0"/>
                  <wp:docPr id="1835225652" name="Gráfico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871099" name="Gráfico 862871099"/>
                          <pic:cNvPicPr/>
                        </pic:nvPicPr>
                        <pic:blipFill>
                          <a:blip r:embed="rId23" cstate="print">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1121410" cy="1235710"/>
                          </a:xfrm>
                          <a:prstGeom prst="rect">
                            <a:avLst/>
                          </a:prstGeom>
                        </pic:spPr>
                      </pic:pic>
                    </a:graphicData>
                  </a:graphic>
                </wp:inline>
              </w:drawing>
            </w:r>
          </w:p>
        </w:tc>
        <w:tc>
          <w:tcPr>
            <w:tcW w:w="7027" w:type="dxa"/>
            <w:vAlign w:val="center"/>
          </w:tcPr>
          <w:p w14:paraId="640DED59" w14:textId="4760B8FB" w:rsidR="002816B9" w:rsidRDefault="002816B9" w:rsidP="00EA2656">
            <w:r>
              <w:t>D</w:t>
            </w:r>
            <w:r w:rsidRPr="007C31A6">
              <w:t>ocker</w:t>
            </w:r>
            <w:r>
              <w:t>: E</w:t>
            </w:r>
            <w:r w:rsidRPr="007C31A6">
              <w:t>s una plataforma de contenedores que permite empaquetar aplicaciones y sus dependencias en un contenedor virtualizado que puede ejecutarse en cualquier máquina Linux, Windows o MacOS. Esto asegura que la aplicación se ejecute de manera idéntica en cualquier entorno</w:t>
            </w:r>
            <w:r>
              <w:t>.</w:t>
            </w:r>
          </w:p>
        </w:tc>
      </w:tr>
      <w:tr w:rsidR="002816B9" w14:paraId="233529FA" w14:textId="77777777" w:rsidTr="00FA1C93">
        <w:trPr>
          <w:jc w:val="center"/>
        </w:trPr>
        <w:tc>
          <w:tcPr>
            <w:tcW w:w="2045" w:type="dxa"/>
            <w:vAlign w:val="center"/>
          </w:tcPr>
          <w:p w14:paraId="05F7311A" w14:textId="01188C49" w:rsidR="002816B9" w:rsidRDefault="002816B9" w:rsidP="00EA2656">
            <w:r>
              <w:rPr>
                <w:noProof/>
              </w:rPr>
              <w:drawing>
                <wp:inline distT="0" distB="0" distL="0" distR="0" wp14:anchorId="25CA6B04" wp14:editId="78366A18">
                  <wp:extent cx="1148715" cy="934085"/>
                  <wp:effectExtent l="0" t="0" r="0" b="5715"/>
                  <wp:docPr id="310773619" name="Imagen 7"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908916" name="Imagen 7" descr="Logotipo, nombre de la empresa&#10;&#10;Descripción generada automáticament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148715" cy="934085"/>
                          </a:xfrm>
                          <a:prstGeom prst="rect">
                            <a:avLst/>
                          </a:prstGeom>
                        </pic:spPr>
                      </pic:pic>
                    </a:graphicData>
                  </a:graphic>
                </wp:inline>
              </w:drawing>
            </w:r>
          </w:p>
        </w:tc>
        <w:tc>
          <w:tcPr>
            <w:tcW w:w="7027" w:type="dxa"/>
            <w:vAlign w:val="center"/>
          </w:tcPr>
          <w:p w14:paraId="362D3D0D" w14:textId="63923C6B" w:rsidR="002816B9" w:rsidRDefault="002816B9" w:rsidP="002816B9">
            <w:r>
              <w:t>MariaDB: E</w:t>
            </w:r>
            <w:r w:rsidRPr="009B3AC2">
              <w:t>s un sistema de gestión de bases de datos relacional,</w:t>
            </w:r>
            <w:r>
              <w:t xml:space="preserve"> por lo que </w:t>
            </w:r>
            <w:r w:rsidRPr="009B3AC2">
              <w:t>está diseñado para ser compatible con MySQL, lo que significa que los comandos, interfaces, bibliotecas y API que funcionan en MySQL también deberían funcionar en MariaDB</w:t>
            </w:r>
            <w:r>
              <w:t>. Se n</w:t>
            </w:r>
            <w:r w:rsidRPr="00283A66">
              <w:t>ecesit</w:t>
            </w:r>
            <w:r>
              <w:t>a</w:t>
            </w:r>
            <w:r w:rsidRPr="00283A66">
              <w:t xml:space="preserve"> una base de datos robusta y confiable para almacenar y gestionar datos</w:t>
            </w:r>
            <w:r>
              <w:t xml:space="preserve"> y esta es una de las mejores opciones.</w:t>
            </w:r>
          </w:p>
          <w:p w14:paraId="77236060" w14:textId="2CC2546A" w:rsidR="002816B9" w:rsidRDefault="002816B9" w:rsidP="00EA2656"/>
        </w:tc>
      </w:tr>
      <w:tr w:rsidR="002816B9" w14:paraId="0B3E3711" w14:textId="77777777" w:rsidTr="00FA1C93">
        <w:trPr>
          <w:jc w:val="center"/>
        </w:trPr>
        <w:tc>
          <w:tcPr>
            <w:tcW w:w="2045" w:type="dxa"/>
            <w:vAlign w:val="center"/>
          </w:tcPr>
          <w:p w14:paraId="49983343" w14:textId="050E2118" w:rsidR="002816B9" w:rsidRDefault="002816B9" w:rsidP="00EA2656">
            <w:r>
              <w:rPr>
                <w:noProof/>
              </w:rPr>
              <w:drawing>
                <wp:inline distT="0" distB="0" distL="0" distR="0" wp14:anchorId="0A18570F" wp14:editId="3D471AE4">
                  <wp:extent cx="1161415" cy="963930"/>
                  <wp:effectExtent l="0" t="0" r="0" b="0"/>
                  <wp:docPr id="1005626805" name="Imagen 8" descr="Logotipo, 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1976" name="Imagen 8" descr="Logotipo, Icono&#10;&#10;Descripción generada automáticament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161415" cy="963930"/>
                          </a:xfrm>
                          <a:prstGeom prst="rect">
                            <a:avLst/>
                          </a:prstGeom>
                        </pic:spPr>
                      </pic:pic>
                    </a:graphicData>
                  </a:graphic>
                </wp:inline>
              </w:drawing>
            </w:r>
          </w:p>
        </w:tc>
        <w:tc>
          <w:tcPr>
            <w:tcW w:w="7027" w:type="dxa"/>
            <w:vAlign w:val="center"/>
          </w:tcPr>
          <w:p w14:paraId="07D9C274" w14:textId="284342B7" w:rsidR="002816B9" w:rsidRDefault="002816B9" w:rsidP="002816B9">
            <w:r>
              <w:t>P</w:t>
            </w:r>
            <w:r w:rsidRPr="00E86711">
              <w:t>hpMyAdmin</w:t>
            </w:r>
            <w:r>
              <w:t>: Es</w:t>
            </w:r>
            <w:r w:rsidRPr="0049688D">
              <w:t xml:space="preserve"> una herramienta de software libre</w:t>
            </w:r>
            <w:r>
              <w:t xml:space="preserve"> </w:t>
            </w:r>
            <w:r w:rsidRPr="0049688D">
              <w:t>destinada a manejar la administración de MySQL o MariaDB a través de una interfaz web</w:t>
            </w:r>
            <w:r>
              <w:t>. Me</w:t>
            </w:r>
            <w:r w:rsidRPr="00E97F43">
              <w:t xml:space="preserve"> permitirá gestionar fácilmente </w:t>
            </w:r>
            <w:r>
              <w:t>la</w:t>
            </w:r>
            <w:r w:rsidRPr="00E97F43">
              <w:t xml:space="preserve"> base de datos MariaDB. La interfaz gráfica de usuario es útil para visualizar y editar </w:t>
            </w:r>
            <w:r>
              <w:t>los</w:t>
            </w:r>
            <w:r w:rsidRPr="00E97F43">
              <w:t xml:space="preserve"> datos, realizar mantenimiento de la base de datos y desarrollar SQL sin necesidad de usar la línea de comandos</w:t>
            </w:r>
            <w:r>
              <w:t>.</w:t>
            </w:r>
          </w:p>
          <w:p w14:paraId="6EF36A34" w14:textId="70870BBA" w:rsidR="002816B9" w:rsidRDefault="002816B9" w:rsidP="00EA2656"/>
        </w:tc>
      </w:tr>
      <w:tr w:rsidR="002816B9" w14:paraId="026386E8" w14:textId="77777777" w:rsidTr="00FA1C93">
        <w:trPr>
          <w:jc w:val="center"/>
        </w:trPr>
        <w:tc>
          <w:tcPr>
            <w:tcW w:w="2045" w:type="dxa"/>
            <w:vAlign w:val="center"/>
          </w:tcPr>
          <w:p w14:paraId="6D9E19D2" w14:textId="4CF7668A" w:rsidR="002816B9" w:rsidRDefault="002816B9" w:rsidP="00EA2656">
            <w:pPr>
              <w:rPr>
                <w:noProof/>
              </w:rPr>
            </w:pPr>
            <w:r>
              <w:rPr>
                <w:noProof/>
              </w:rPr>
              <w:drawing>
                <wp:inline distT="0" distB="0" distL="0" distR="0" wp14:anchorId="4A25AC73" wp14:editId="71F41F7D">
                  <wp:extent cx="1162800" cy="1162800"/>
                  <wp:effectExtent l="0" t="0" r="5715" b="5715"/>
                  <wp:docPr id="487630627" name="Imagen 9"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144046" name="Imagen 9" descr="Logotipo&#10;&#10;Descripción generada automáticamente"/>
                          <pic:cNvPicPr/>
                        </pic:nvPicPr>
                        <pic:blipFill>
                          <a:blip r:embed="rId27">
                            <a:extLst>
                              <a:ext uri="{28A0092B-C50C-407E-A947-70E740481C1C}">
                                <a14:useLocalDpi xmlns:a14="http://schemas.microsoft.com/office/drawing/2010/main" val="0"/>
                              </a:ext>
                            </a:extLst>
                          </a:blip>
                          <a:stretch>
                            <a:fillRect/>
                          </a:stretch>
                        </pic:blipFill>
                        <pic:spPr>
                          <a:xfrm>
                            <a:off x="0" y="0"/>
                            <a:ext cx="1162800" cy="1162800"/>
                          </a:xfrm>
                          <a:prstGeom prst="rect">
                            <a:avLst/>
                          </a:prstGeom>
                        </pic:spPr>
                      </pic:pic>
                    </a:graphicData>
                  </a:graphic>
                </wp:inline>
              </w:drawing>
            </w:r>
          </w:p>
        </w:tc>
        <w:tc>
          <w:tcPr>
            <w:tcW w:w="7027" w:type="dxa"/>
            <w:vAlign w:val="center"/>
          </w:tcPr>
          <w:p w14:paraId="65517E34" w14:textId="00E5EA43" w:rsidR="002816B9" w:rsidRDefault="002816B9" w:rsidP="002816B9">
            <w:r>
              <w:t>Th</w:t>
            </w:r>
            <w:r w:rsidRPr="00F27561">
              <w:t>e Movie Database</w:t>
            </w:r>
            <w:r>
              <w:t xml:space="preserve">: </w:t>
            </w:r>
            <w:r w:rsidRPr="00051616">
              <w:t>La API de TMDb proporciona acceso programático a su vasta colección de datos cinematográficos y televisivos. Permite a los desarrolladores buscar y recuperar información de su base de datos, incluyendo, pero no limitado a detalles de películas y programas de TV, información de elenco y equipo, imágenes, videos, clasificaciones de usuario y mucho más</w:t>
            </w:r>
            <w:r>
              <w:t>.</w:t>
            </w:r>
          </w:p>
        </w:tc>
      </w:tr>
      <w:tr w:rsidR="00AE3592" w14:paraId="76C12F76" w14:textId="77777777" w:rsidTr="00AE3592">
        <w:trPr>
          <w:trHeight w:val="152"/>
          <w:jc w:val="center"/>
        </w:trPr>
        <w:tc>
          <w:tcPr>
            <w:tcW w:w="2045" w:type="dxa"/>
            <w:vAlign w:val="center"/>
          </w:tcPr>
          <w:p w14:paraId="63BC85DA" w14:textId="2F889DDB" w:rsidR="00AE3592" w:rsidRDefault="00AE3592" w:rsidP="00EA2656">
            <w:pPr>
              <w:rPr>
                <w:noProof/>
              </w:rPr>
            </w:pPr>
            <w:r>
              <w:rPr>
                <w:noProof/>
              </w:rPr>
              <w:lastRenderedPageBreak/>
              <w:drawing>
                <wp:inline distT="0" distB="0" distL="0" distR="0" wp14:anchorId="271CB2C0" wp14:editId="02AF2712">
                  <wp:extent cx="1162800" cy="536400"/>
                  <wp:effectExtent l="0" t="0" r="0" b="0"/>
                  <wp:docPr id="233529935" name="Imagen 1"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529935" name="Imagen 1" descr="Logotipo&#10;&#10;Descripción generada automáticament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162800" cy="536400"/>
                          </a:xfrm>
                          <a:prstGeom prst="rect">
                            <a:avLst/>
                          </a:prstGeom>
                        </pic:spPr>
                      </pic:pic>
                    </a:graphicData>
                  </a:graphic>
                </wp:inline>
              </w:drawing>
            </w:r>
          </w:p>
        </w:tc>
        <w:tc>
          <w:tcPr>
            <w:tcW w:w="7027" w:type="dxa"/>
            <w:vAlign w:val="center"/>
          </w:tcPr>
          <w:p w14:paraId="5267E4CB" w14:textId="666212B8" w:rsidR="00AF020C" w:rsidRDefault="00AE3592" w:rsidP="002816B9">
            <w:r>
              <w:t xml:space="preserve">Express: </w:t>
            </w:r>
            <w:r w:rsidRPr="00AE3592">
              <w:t xml:space="preserve">Se trata de un framework para Node.js diseñado para facilitar la creación de aplicaciones web y API de manera rápida y sencilla. </w:t>
            </w:r>
            <w:r>
              <w:t xml:space="preserve">Será de utilidad </w:t>
            </w:r>
            <w:r w:rsidRPr="00AE3592">
              <w:t>para nuestra API</w:t>
            </w:r>
            <w:r>
              <w:t xml:space="preserve"> ya que</w:t>
            </w:r>
            <w:r w:rsidRPr="00AE3592">
              <w:t xml:space="preserve"> hará de conexión entre la base de datos y nuestra aplicación.</w:t>
            </w:r>
          </w:p>
        </w:tc>
      </w:tr>
      <w:tr w:rsidR="00A25C9C" w14:paraId="7C59F86B" w14:textId="77777777" w:rsidTr="00AE3592">
        <w:trPr>
          <w:trHeight w:val="152"/>
          <w:jc w:val="center"/>
        </w:trPr>
        <w:tc>
          <w:tcPr>
            <w:tcW w:w="2045" w:type="dxa"/>
            <w:vAlign w:val="center"/>
          </w:tcPr>
          <w:p w14:paraId="68CE243A" w14:textId="710E3948" w:rsidR="00A25C9C" w:rsidRDefault="00D52F49" w:rsidP="00EA2656">
            <w:pPr>
              <w:rPr>
                <w:noProof/>
              </w:rPr>
            </w:pPr>
            <w:r>
              <w:rPr>
                <w:noProof/>
              </w:rPr>
              <w:drawing>
                <wp:inline distT="0" distB="0" distL="0" distR="0" wp14:anchorId="49B88188" wp14:editId="42AD4E62">
                  <wp:extent cx="1162800" cy="1162800"/>
                  <wp:effectExtent l="0" t="0" r="0" b="0"/>
                  <wp:docPr id="100214676" name="Imagen 1"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14676" name="Imagen 1" descr="Icono&#10;&#10;Descripción generada automáticament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162800" cy="1162800"/>
                          </a:xfrm>
                          <a:prstGeom prst="rect">
                            <a:avLst/>
                          </a:prstGeom>
                        </pic:spPr>
                      </pic:pic>
                    </a:graphicData>
                  </a:graphic>
                </wp:inline>
              </w:drawing>
            </w:r>
          </w:p>
        </w:tc>
        <w:tc>
          <w:tcPr>
            <w:tcW w:w="7027" w:type="dxa"/>
            <w:vAlign w:val="center"/>
          </w:tcPr>
          <w:p w14:paraId="4750A86B" w14:textId="5B74F927" w:rsidR="00A25C9C" w:rsidRDefault="00A25C9C" w:rsidP="002816B9">
            <w:r>
              <w:t xml:space="preserve">Transporter: </w:t>
            </w:r>
            <w:r w:rsidR="00AF020C" w:rsidRPr="00AF020C">
              <w:t xml:space="preserve">Transporter es una aplicación de Apple diseñada para simplificar el proceso de subir aplicaciones al App Store </w:t>
            </w:r>
            <w:proofErr w:type="spellStart"/>
            <w:r w:rsidR="00AF020C" w:rsidRPr="00AF020C">
              <w:t>Connect</w:t>
            </w:r>
            <w:proofErr w:type="spellEnd"/>
            <w:r w:rsidR="00AF020C" w:rsidRPr="00AF020C">
              <w:t xml:space="preserve">. Facilita a los desarrolladores y productores de contenido la entrega de sus aplicaciones, actualizaciones de aplicaciones, metadatos y capturas de pantalla a Apple. </w:t>
            </w:r>
          </w:p>
        </w:tc>
      </w:tr>
    </w:tbl>
    <w:p w14:paraId="4F601AE1" w14:textId="77777777" w:rsidR="001E116A" w:rsidRDefault="001E116A" w:rsidP="00B15C26"/>
    <w:p w14:paraId="17F97871" w14:textId="40081957" w:rsidR="0040290A" w:rsidRDefault="00BB5CD1" w:rsidP="0040290A">
      <w:pPr>
        <w:pStyle w:val="Ttulo2"/>
        <w:rPr>
          <w:noProof w:val="0"/>
        </w:rPr>
      </w:pPr>
      <w:bookmarkStart w:id="31" w:name="_Toc162807701"/>
      <w:r>
        <w:rPr>
          <w:noProof w:val="0"/>
        </w:rPr>
        <w:t xml:space="preserve">Plan </w:t>
      </w:r>
      <w:r w:rsidR="0040290A" w:rsidRPr="0031552C">
        <w:rPr>
          <w:noProof w:val="0"/>
        </w:rPr>
        <w:t xml:space="preserve">de </w:t>
      </w:r>
      <w:r>
        <w:rPr>
          <w:noProof w:val="0"/>
        </w:rPr>
        <w:t>desarrollo del proyecto</w:t>
      </w:r>
      <w:bookmarkEnd w:id="31"/>
    </w:p>
    <w:p w14:paraId="36FE3F54" w14:textId="72AF5FDD" w:rsidR="00394B01" w:rsidRPr="00394B01" w:rsidRDefault="00394B01" w:rsidP="00394B01">
      <w:r w:rsidRPr="00394B01">
        <w:t>El enfoque adoptado para la gestión y desarrollo de "FamilySeriesTrack" es uno que asegura meticulosidad y estructura a lo largo del ciclo de vida del proyecto. Para lograr este fin, el proceso de desarrollo se ha organizado en paquetes de trabajo claramente definidos. Cada paquete de trabajo está designado con un código único, que actúa como referencia y facilita la trazabilidad y la gestión del proyecto. Además, se proporciona una descripción detallada para cada paquete, delineando el alcance y los objetivos específicos a alcanzar.</w:t>
      </w:r>
    </w:p>
    <w:p w14:paraId="1E3A0ECD" w14:textId="530454AB" w:rsidR="00394B01" w:rsidRPr="00394B01" w:rsidRDefault="00394B01" w:rsidP="00394B01">
      <w:r w:rsidRPr="00394B01">
        <w:t>Para cada paquete de trabajo, se han identificado las entradas necesarias; estas son los recursos, la información y los documentos previos que deben ser procesados o utilizados en la ejecución de las tareas. Asimismo, se han definido las salidas esperadas, siendo estas los entregables, resultados o productos que se generan tras la realización de las actividades de cada paquete.</w:t>
      </w:r>
    </w:p>
    <w:p w14:paraId="772E48A7" w14:textId="7E259EE8" w:rsidR="00394B01" w:rsidRPr="00394B01" w:rsidRDefault="00394B01" w:rsidP="00394B01">
      <w:r w:rsidRPr="00394B01">
        <w:t>Dentro de cada paquete de trabajo, se detallan las actividades específicas a llevar a cabo, proporcionando un marco de acción claro para el equipo de desarrollo y asegurando que todos los esfuerzos están alineados con los objetivos del proyecto. Estas actividades están diseñadas para avanzar sistemáticamente hacia la conclusión de cada etapa del desarrollo, con hitos claros y verificables.</w:t>
      </w:r>
    </w:p>
    <w:p w14:paraId="7B4D5354" w14:textId="36A8942E" w:rsidR="00394B01" w:rsidRPr="00394B01" w:rsidRDefault="00394B01" w:rsidP="00394B01">
      <w:pPr>
        <w:rPr>
          <w:rFonts w:asciiTheme="majorHAnsi" w:eastAsiaTheme="majorEastAsia" w:hAnsiTheme="majorHAnsi" w:cstheme="majorBidi"/>
          <w:bCs/>
          <w:color w:val="000000" w:themeColor="text1"/>
          <w:sz w:val="32"/>
        </w:rPr>
      </w:pPr>
      <w:r w:rsidRPr="00394B01">
        <w:t>En secciones subsiguientes de este documento, se mostrará cómo se ha llevado a cabo el desarrollo de estos paquetes de trabajo</w:t>
      </w:r>
      <w:r w:rsidR="005E69EC">
        <w:t>.</w:t>
      </w:r>
    </w:p>
    <w:p w14:paraId="588E5310" w14:textId="05FD7F86" w:rsidR="0040290A" w:rsidRDefault="00CC1763" w:rsidP="00394B01">
      <w:pPr>
        <w:pStyle w:val="Ttulo3"/>
      </w:pPr>
      <w:bookmarkStart w:id="32" w:name="_Toc162807702"/>
      <w:r>
        <w:t xml:space="preserve">PT1 </w:t>
      </w:r>
      <w:r w:rsidR="00E309E6">
        <w:t>-</w:t>
      </w:r>
      <w:r>
        <w:t xml:space="preserve"> </w:t>
      </w:r>
      <w:r w:rsidR="00C752B3">
        <w:t xml:space="preserve">Análisis de </w:t>
      </w:r>
      <w:commentRangeStart w:id="33"/>
      <w:r w:rsidR="00C752B3">
        <w:t>Requisitos</w:t>
      </w:r>
      <w:commentRangeEnd w:id="33"/>
      <w:r w:rsidR="00DF2EA9">
        <w:rPr>
          <w:rStyle w:val="Refdecomentario"/>
          <w:rFonts w:asciiTheme="minorHAnsi" w:eastAsiaTheme="minorEastAsia" w:hAnsiTheme="minorHAnsi" w:cstheme="minorBidi"/>
          <w:bCs w:val="0"/>
          <w:color w:val="auto"/>
        </w:rPr>
        <w:commentReference w:id="33"/>
      </w:r>
      <w:bookmarkEnd w:id="32"/>
    </w:p>
    <w:p w14:paraId="245CEE3E" w14:textId="0767DE1E" w:rsidR="00E81CD2" w:rsidRDefault="00FE3939" w:rsidP="00E81CD2">
      <w:r w:rsidRPr="00FE3939">
        <w:t xml:space="preserve">El análisis de requisitos es un paso crucial al inicio de cualquier proyecto, enfocado en entender y definir claramente las necesidades y características que el producto o sistema debe cumplir. Este proceso implica recoger y documentar información sobre las expectativas y requerimientos de clientes, usuarios finales y otros stakeholders, incluyendo funciones, características, limitaciones y especificaciones necesarias para el éxito del proyecto. Su objetivo principal es obtener una comprensión detallada de los requisitos funcionales y no funcionales del sistema a desarrollar. </w:t>
      </w:r>
    </w:p>
    <w:p w14:paraId="717E7FB2" w14:textId="047BB903" w:rsidR="00CC5A68" w:rsidRPr="00DF2EA9" w:rsidRDefault="007357EA" w:rsidP="00DF2EA9">
      <w:r w:rsidRPr="007357EA">
        <w:lastRenderedPageBreak/>
        <w:t>Para lograr este objetivo, se diseñará y distribuirá una encuesta dirigida al público general. Esta estrategia nos permitirá comprender directamente qué es lo que desean y necesitan los potenciales usuarios, facilitando la recopilación de los requisitos fundamentales para el proyecto. La encuesta será elaborada con preguntas claras y concisas, abarcando aspectos esenciales como funcionalidades deseadas, preferencias de interfaz, expectativas de rendimiento y preocupaciones de seguridad.</w:t>
      </w:r>
    </w:p>
    <w:tbl>
      <w:tblPr>
        <w:tblStyle w:val="Tablanormal5"/>
        <w:tblW w:w="9067" w:type="dxa"/>
        <w:tblBorders>
          <w:insideH w:val="single" w:sz="4" w:space="0" w:color="auto"/>
          <w:insideV w:val="single" w:sz="4" w:space="0" w:color="auto"/>
        </w:tblBorders>
        <w:tblLook w:val="0680" w:firstRow="0" w:lastRow="0" w:firstColumn="1" w:lastColumn="0" w:noHBand="1" w:noVBand="1"/>
      </w:tblPr>
      <w:tblGrid>
        <w:gridCol w:w="1320"/>
        <w:gridCol w:w="7747"/>
      </w:tblGrid>
      <w:tr w:rsidR="00F949DE" w14:paraId="0F68446C"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0840D91A" w14:textId="73D1B566" w:rsidR="00F949DE" w:rsidRDefault="00F949DE" w:rsidP="00C752B3">
            <w:bookmarkStart w:id="34" w:name="OLE_LINK27"/>
            <w:bookmarkStart w:id="35" w:name="OLE_LINK28"/>
            <w:r>
              <w:t>Nombre</w:t>
            </w:r>
          </w:p>
        </w:tc>
        <w:tc>
          <w:tcPr>
            <w:tcW w:w="7791" w:type="dxa"/>
          </w:tcPr>
          <w:p w14:paraId="0D945AB3" w14:textId="56228ED3" w:rsidR="00F949DE" w:rsidRDefault="00787261" w:rsidP="00C752B3">
            <w:pPr>
              <w:cnfStyle w:val="000000000000" w:firstRow="0" w:lastRow="0" w:firstColumn="0" w:lastColumn="0" w:oddVBand="0" w:evenVBand="0" w:oddHBand="0" w:evenHBand="0" w:firstRowFirstColumn="0" w:firstRowLastColumn="0" w:lastRowFirstColumn="0" w:lastRowLastColumn="0"/>
            </w:pPr>
            <w:r>
              <w:t xml:space="preserve">Recopilación y </w:t>
            </w:r>
            <w:r w:rsidR="0087302E">
              <w:t>Análisis</w:t>
            </w:r>
            <w:r w:rsidR="005E360B">
              <w:t xml:space="preserve"> de </w:t>
            </w:r>
            <w:r w:rsidR="0087302E">
              <w:t>Requisitos</w:t>
            </w:r>
          </w:p>
        </w:tc>
      </w:tr>
      <w:tr w:rsidR="00F949DE" w14:paraId="51E82365"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34A40A85" w14:textId="7C98F9B4" w:rsidR="00F949DE" w:rsidRDefault="00F949DE" w:rsidP="00C752B3">
            <w:r>
              <w:t>Código</w:t>
            </w:r>
          </w:p>
        </w:tc>
        <w:tc>
          <w:tcPr>
            <w:tcW w:w="7791" w:type="dxa"/>
          </w:tcPr>
          <w:p w14:paraId="0EE3BD76" w14:textId="28AA8FBA" w:rsidR="00F949DE" w:rsidRPr="0087302E" w:rsidRDefault="005E360B" w:rsidP="00C752B3">
            <w:pPr>
              <w:cnfStyle w:val="000000000000" w:firstRow="0" w:lastRow="0" w:firstColumn="0" w:lastColumn="0" w:oddVBand="0" w:evenVBand="0" w:oddHBand="0" w:evenHBand="0" w:firstRowFirstColumn="0" w:firstRowLastColumn="0" w:lastRowFirstColumn="0" w:lastRowLastColumn="0"/>
              <w:rPr>
                <w:b/>
                <w:bCs/>
              </w:rPr>
            </w:pPr>
            <w:r w:rsidRPr="0087302E">
              <w:rPr>
                <w:b/>
                <w:bCs/>
              </w:rPr>
              <w:t>PT01-AR</w:t>
            </w:r>
          </w:p>
        </w:tc>
      </w:tr>
      <w:tr w:rsidR="00F949DE" w14:paraId="6F8CFA70"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51A2B720" w14:textId="7497D77B" w:rsidR="00F949DE" w:rsidRDefault="00F949DE" w:rsidP="00C752B3">
            <w:r>
              <w:t>Descripción</w:t>
            </w:r>
          </w:p>
        </w:tc>
        <w:tc>
          <w:tcPr>
            <w:tcW w:w="7791" w:type="dxa"/>
          </w:tcPr>
          <w:p w14:paraId="020406FE" w14:textId="7447D4B4" w:rsidR="00F949DE" w:rsidRDefault="0087302E" w:rsidP="00C752B3">
            <w:pPr>
              <w:cnfStyle w:val="000000000000" w:firstRow="0" w:lastRow="0" w:firstColumn="0" w:lastColumn="0" w:oddVBand="0" w:evenVBand="0" w:oddHBand="0" w:evenHBand="0" w:firstRowFirstColumn="0" w:firstRowLastColumn="0" w:lastRowFirstColumn="0" w:lastRowLastColumn="0"/>
            </w:pPr>
            <w:r w:rsidRPr="0087302E">
              <w:t>Realizar un análisis detallado de los requisitos necesarios para el desarrollo de la aplicación "FamilySeriesTrack", incluyendo la recopilación de necesidades de los usuarios finales y la definición de la funcionalidad esencial de la aplicación.</w:t>
            </w:r>
          </w:p>
        </w:tc>
      </w:tr>
      <w:tr w:rsidR="00F949DE" w14:paraId="746EF2F2"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0E70956D" w14:textId="18E09B97" w:rsidR="00F949DE" w:rsidRDefault="00F949DE" w:rsidP="00C752B3">
            <w:r>
              <w:t>Entradas</w:t>
            </w:r>
          </w:p>
        </w:tc>
        <w:tc>
          <w:tcPr>
            <w:tcW w:w="7791" w:type="dxa"/>
          </w:tcPr>
          <w:p w14:paraId="50B615CB" w14:textId="4D6D4069" w:rsidR="00F949DE" w:rsidRDefault="000C58A3" w:rsidP="00C752B3">
            <w:pPr>
              <w:cnfStyle w:val="000000000000" w:firstRow="0" w:lastRow="0" w:firstColumn="0" w:lastColumn="0" w:oddVBand="0" w:evenVBand="0" w:oddHBand="0" w:evenHBand="0" w:firstRowFirstColumn="0" w:firstRowLastColumn="0" w:lastRowFirstColumn="0" w:lastRowLastColumn="0"/>
            </w:pPr>
            <w:r w:rsidRPr="000C58A3">
              <w:t>Encuestas y Feedback de usuarios potenciales.</w:t>
            </w:r>
          </w:p>
        </w:tc>
      </w:tr>
      <w:tr w:rsidR="00F949DE" w14:paraId="168705B7" w14:textId="77777777" w:rsidTr="00394B01">
        <w:trPr>
          <w:trHeight w:val="73"/>
        </w:trPr>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5F6B24D3" w14:textId="69B647D9" w:rsidR="00F949DE" w:rsidRDefault="00F949DE" w:rsidP="00C752B3">
            <w:r>
              <w:t>Salidas</w:t>
            </w:r>
          </w:p>
        </w:tc>
        <w:tc>
          <w:tcPr>
            <w:tcW w:w="7791" w:type="dxa"/>
          </w:tcPr>
          <w:p w14:paraId="2F5622EF" w14:textId="338CB1D5" w:rsidR="00F949DE" w:rsidRDefault="00F06E4B" w:rsidP="00F06E4B">
            <w:pPr>
              <w:cnfStyle w:val="000000000000" w:firstRow="0" w:lastRow="0" w:firstColumn="0" w:lastColumn="0" w:oddVBand="0" w:evenVBand="0" w:oddHBand="0" w:evenHBand="0" w:firstRowFirstColumn="0" w:firstRowLastColumn="0" w:lastRowFirstColumn="0" w:lastRowLastColumn="0"/>
            </w:pPr>
            <w:r>
              <w:t>Requisitos funcionales y no funcionales.</w:t>
            </w:r>
          </w:p>
        </w:tc>
      </w:tr>
      <w:tr w:rsidR="00F949DE" w14:paraId="2AEBC714"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54F2FD9E" w14:textId="14B823D8" w:rsidR="00F949DE" w:rsidRDefault="00F949DE" w:rsidP="00C752B3">
            <w:r>
              <w:t>Actividades</w:t>
            </w:r>
          </w:p>
        </w:tc>
        <w:tc>
          <w:tcPr>
            <w:tcW w:w="7791" w:type="dxa"/>
          </w:tcPr>
          <w:p w14:paraId="10498C46" w14:textId="3F9C969B" w:rsidR="00F949DE" w:rsidRDefault="000F2F68" w:rsidP="00F04357">
            <w:pPr>
              <w:pStyle w:val="Prrafodelista"/>
              <w:numPr>
                <w:ilvl w:val="0"/>
                <w:numId w:val="12"/>
              </w:numPr>
              <w:spacing w:after="0"/>
              <w:cnfStyle w:val="000000000000" w:firstRow="0" w:lastRow="0" w:firstColumn="0" w:lastColumn="0" w:oddVBand="0" w:evenVBand="0" w:oddHBand="0" w:evenHBand="0" w:firstRowFirstColumn="0" w:firstRowLastColumn="0" w:lastRowFirstColumn="0" w:lastRowLastColumn="0"/>
            </w:pPr>
            <w:r>
              <w:t>R</w:t>
            </w:r>
            <w:r w:rsidRPr="000F2F68">
              <w:t>ealizar encuestas a grupos focales.</w:t>
            </w:r>
          </w:p>
          <w:p w14:paraId="0E7B4AA8" w14:textId="5A35D61E" w:rsidR="000F2F68" w:rsidRDefault="000F2F68" w:rsidP="00516A20">
            <w:pPr>
              <w:pStyle w:val="Prrafodelista"/>
              <w:keepNext/>
              <w:numPr>
                <w:ilvl w:val="0"/>
                <w:numId w:val="12"/>
              </w:numPr>
              <w:spacing w:after="0"/>
              <w:cnfStyle w:val="000000000000" w:firstRow="0" w:lastRow="0" w:firstColumn="0" w:lastColumn="0" w:oddVBand="0" w:evenVBand="0" w:oddHBand="0" w:evenHBand="0" w:firstRowFirstColumn="0" w:firstRowLastColumn="0" w:lastRowFirstColumn="0" w:lastRowLastColumn="0"/>
            </w:pPr>
            <w:r>
              <w:t>Investigación Previa</w:t>
            </w:r>
          </w:p>
        </w:tc>
      </w:tr>
    </w:tbl>
    <w:p w14:paraId="542A1D0D" w14:textId="437C680D" w:rsidR="00C752B3" w:rsidRPr="00C752B3" w:rsidRDefault="00516A20" w:rsidP="00516A20">
      <w:pPr>
        <w:pStyle w:val="Descripcin"/>
        <w:jc w:val="center"/>
      </w:pPr>
      <w:bookmarkStart w:id="36" w:name="_Toc162807767"/>
      <w:bookmarkEnd w:id="34"/>
      <w:bookmarkEnd w:id="35"/>
      <w:r>
        <w:t xml:space="preserve">Tabla </w:t>
      </w:r>
      <w:r w:rsidR="00D4074C">
        <w:fldChar w:fldCharType="begin"/>
      </w:r>
      <w:r w:rsidR="00D4074C">
        <w:instrText xml:space="preserve"> SEQ Tabla \* ARABIC </w:instrText>
      </w:r>
      <w:r w:rsidR="00D4074C">
        <w:fldChar w:fldCharType="separate"/>
      </w:r>
      <w:r w:rsidR="00D4074C">
        <w:rPr>
          <w:noProof/>
        </w:rPr>
        <w:t>2</w:t>
      </w:r>
      <w:r w:rsidR="00D4074C">
        <w:fldChar w:fldCharType="end"/>
      </w:r>
      <w:r>
        <w:t>: Análisis de Requisitos. Elaboración Propia</w:t>
      </w:r>
      <w:bookmarkEnd w:id="36"/>
    </w:p>
    <w:p w14:paraId="5DFEFE4C" w14:textId="56B9BFDD" w:rsidR="000B2890" w:rsidRDefault="000B2890" w:rsidP="000B2890">
      <w:pPr>
        <w:pStyle w:val="Ttulo3"/>
      </w:pPr>
      <w:bookmarkStart w:id="37" w:name="_Toc162807703"/>
      <w:r>
        <w:t xml:space="preserve">PT2 - </w:t>
      </w:r>
      <w:bookmarkStart w:id="38" w:name="OLE_LINK29"/>
      <w:bookmarkStart w:id="39" w:name="OLE_LINK30"/>
      <w:r w:rsidRPr="000B2890">
        <w:t xml:space="preserve">Diseño de </w:t>
      </w:r>
      <w:bookmarkEnd w:id="38"/>
      <w:bookmarkEnd w:id="39"/>
      <w:r w:rsidR="003E5D65">
        <w:t>Interfaz de Usuario</w:t>
      </w:r>
      <w:bookmarkEnd w:id="37"/>
    </w:p>
    <w:p w14:paraId="52400E15" w14:textId="361AFE6B" w:rsidR="00BC576B" w:rsidRPr="00BC576B" w:rsidRDefault="00BC576B" w:rsidP="00BC576B">
      <w:r w:rsidRPr="00BC576B">
        <w:t>Este componente esencial del proyecto se enfoca en la tarea de diseñar una interfaz que no solo sea estéticamente agradable sino también intuitiva, facilitando así una experiencia de usuario excepcional que supere las expectativas previstas. A lo largo de este proceso, se establecerán parámetros definidos por especificaciones de requisitos detalladas y directrices de diseño de UI/UX, que servirán como punto de partida para el desarrollo de mockups y prototipos interactivos de alta fidelidad en Figma.</w:t>
      </w:r>
    </w:p>
    <w:tbl>
      <w:tblPr>
        <w:tblStyle w:val="Tablanormal5"/>
        <w:tblW w:w="9067" w:type="dxa"/>
        <w:tblBorders>
          <w:insideH w:val="single" w:sz="4" w:space="0" w:color="auto"/>
          <w:insideV w:val="single" w:sz="4" w:space="0" w:color="auto"/>
        </w:tblBorders>
        <w:tblLook w:val="0680" w:firstRow="0" w:lastRow="0" w:firstColumn="1" w:lastColumn="0" w:noHBand="1" w:noVBand="1"/>
      </w:tblPr>
      <w:tblGrid>
        <w:gridCol w:w="1320"/>
        <w:gridCol w:w="7747"/>
      </w:tblGrid>
      <w:tr w:rsidR="000B2890" w14:paraId="1697ABED"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082BB6D5" w14:textId="77777777" w:rsidR="000B2890" w:rsidRDefault="000B2890" w:rsidP="007813F4">
            <w:bookmarkStart w:id="40" w:name="OLE_LINK31"/>
            <w:bookmarkStart w:id="41" w:name="OLE_LINK32"/>
            <w:r>
              <w:t>Nombre</w:t>
            </w:r>
          </w:p>
        </w:tc>
        <w:tc>
          <w:tcPr>
            <w:tcW w:w="7791" w:type="dxa"/>
          </w:tcPr>
          <w:p w14:paraId="1011D150" w14:textId="4DCBDF10" w:rsidR="000B2890" w:rsidRDefault="000B2890" w:rsidP="007813F4">
            <w:pPr>
              <w:cnfStyle w:val="000000000000" w:firstRow="0" w:lastRow="0" w:firstColumn="0" w:lastColumn="0" w:oddVBand="0" w:evenVBand="0" w:oddHBand="0" w:evenHBand="0" w:firstRowFirstColumn="0" w:firstRowLastColumn="0" w:lastRowFirstColumn="0" w:lastRowLastColumn="0"/>
            </w:pPr>
            <w:r w:rsidRPr="000B2890">
              <w:t>Diseño de UI/UX</w:t>
            </w:r>
          </w:p>
        </w:tc>
      </w:tr>
      <w:tr w:rsidR="000B2890" w14:paraId="0431463B"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53AB6FF9" w14:textId="77777777" w:rsidR="000B2890" w:rsidRDefault="000B2890" w:rsidP="007813F4">
            <w:r>
              <w:t>Código</w:t>
            </w:r>
          </w:p>
        </w:tc>
        <w:tc>
          <w:tcPr>
            <w:tcW w:w="7791" w:type="dxa"/>
          </w:tcPr>
          <w:p w14:paraId="72F38B3B" w14:textId="7250F6BC" w:rsidR="000B2890" w:rsidRPr="0087302E" w:rsidRDefault="000B2890" w:rsidP="007813F4">
            <w:pPr>
              <w:cnfStyle w:val="000000000000" w:firstRow="0" w:lastRow="0" w:firstColumn="0" w:lastColumn="0" w:oddVBand="0" w:evenVBand="0" w:oddHBand="0" w:evenHBand="0" w:firstRowFirstColumn="0" w:firstRowLastColumn="0" w:lastRowFirstColumn="0" w:lastRowLastColumn="0"/>
              <w:rPr>
                <w:b/>
                <w:bCs/>
              </w:rPr>
            </w:pPr>
            <w:bookmarkStart w:id="42" w:name="OLE_LINK43"/>
            <w:bookmarkStart w:id="43" w:name="OLE_LINK44"/>
            <w:r w:rsidRPr="0087302E">
              <w:rPr>
                <w:b/>
                <w:bCs/>
              </w:rPr>
              <w:t>PT0</w:t>
            </w:r>
            <w:r>
              <w:rPr>
                <w:b/>
                <w:bCs/>
              </w:rPr>
              <w:t>2</w:t>
            </w:r>
            <w:r w:rsidRPr="0087302E">
              <w:rPr>
                <w:b/>
                <w:bCs/>
              </w:rPr>
              <w:t>-</w:t>
            </w:r>
            <w:r>
              <w:rPr>
                <w:b/>
                <w:bCs/>
              </w:rPr>
              <w:t>D</w:t>
            </w:r>
            <w:r w:rsidR="003E5D65">
              <w:rPr>
                <w:b/>
                <w:bCs/>
              </w:rPr>
              <w:t>IU</w:t>
            </w:r>
            <w:bookmarkEnd w:id="42"/>
            <w:bookmarkEnd w:id="43"/>
          </w:p>
        </w:tc>
      </w:tr>
      <w:tr w:rsidR="000B2890" w14:paraId="30E3A861"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715FF935" w14:textId="77777777" w:rsidR="000B2890" w:rsidRDefault="000B2890" w:rsidP="007813F4">
            <w:r>
              <w:t>Descripción</w:t>
            </w:r>
          </w:p>
        </w:tc>
        <w:tc>
          <w:tcPr>
            <w:tcW w:w="7791" w:type="dxa"/>
          </w:tcPr>
          <w:p w14:paraId="09E853CD" w14:textId="50C5A564" w:rsidR="000B2890" w:rsidRDefault="003E5D65" w:rsidP="007813F4">
            <w:pPr>
              <w:cnfStyle w:val="000000000000" w:firstRow="0" w:lastRow="0" w:firstColumn="0" w:lastColumn="0" w:oddVBand="0" w:evenVBand="0" w:oddHBand="0" w:evenHBand="0" w:firstRowFirstColumn="0" w:firstRowLastColumn="0" w:lastRowFirstColumn="0" w:lastRowLastColumn="0"/>
            </w:pPr>
            <w:r w:rsidRPr="003E5D65">
              <w:t>Diseñar la interfaz de usuario y la experiencia de usuario para "FamilySeriesTrack", garantizando una navegación intuitiva y una estética atractiva que cumpla con las expectativas de los usuarios.</w:t>
            </w:r>
          </w:p>
        </w:tc>
      </w:tr>
      <w:tr w:rsidR="000B2890" w14:paraId="46F78C56"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28BF60F7" w14:textId="77777777" w:rsidR="000B2890" w:rsidRDefault="000B2890" w:rsidP="007813F4">
            <w:r>
              <w:t>Entradas</w:t>
            </w:r>
          </w:p>
        </w:tc>
        <w:tc>
          <w:tcPr>
            <w:tcW w:w="7791" w:type="dxa"/>
          </w:tcPr>
          <w:p w14:paraId="78CB4A7D" w14:textId="48D66436" w:rsidR="008D00B1" w:rsidRDefault="008D00B1" w:rsidP="00F04357">
            <w:pPr>
              <w:pStyle w:val="Prrafodelista"/>
              <w:numPr>
                <w:ilvl w:val="0"/>
                <w:numId w:val="11"/>
              </w:numPr>
              <w:spacing w:after="0"/>
              <w:cnfStyle w:val="000000000000" w:firstRow="0" w:lastRow="0" w:firstColumn="0" w:lastColumn="0" w:oddVBand="0" w:evenVBand="0" w:oddHBand="0" w:evenHBand="0" w:firstRowFirstColumn="0" w:firstRowLastColumn="0" w:lastRowFirstColumn="0" w:lastRowLastColumn="0"/>
            </w:pPr>
            <w:r>
              <w:t>Especificaciones de requisitos del paquete PT01-AR.</w:t>
            </w:r>
          </w:p>
          <w:p w14:paraId="50F7A165" w14:textId="29F59AC4" w:rsidR="000B2890" w:rsidRDefault="008D00B1" w:rsidP="00F04357">
            <w:pPr>
              <w:pStyle w:val="Prrafodelista"/>
              <w:numPr>
                <w:ilvl w:val="0"/>
                <w:numId w:val="11"/>
              </w:numPr>
              <w:spacing w:after="0"/>
              <w:cnfStyle w:val="000000000000" w:firstRow="0" w:lastRow="0" w:firstColumn="0" w:lastColumn="0" w:oddVBand="0" w:evenVBand="0" w:oddHBand="0" w:evenHBand="0" w:firstRowFirstColumn="0" w:firstRowLastColumn="0" w:lastRowFirstColumn="0" w:lastRowLastColumn="0"/>
            </w:pPr>
            <w:r>
              <w:t>Directrices de diseño y estándares de UI/UX.</w:t>
            </w:r>
          </w:p>
        </w:tc>
      </w:tr>
      <w:tr w:rsidR="000B2890" w14:paraId="56F76859" w14:textId="77777777" w:rsidTr="00394B01">
        <w:trPr>
          <w:trHeight w:val="73"/>
        </w:trPr>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21CFA79F" w14:textId="77777777" w:rsidR="000B2890" w:rsidRDefault="000B2890" w:rsidP="007813F4">
            <w:r>
              <w:t>Salidas</w:t>
            </w:r>
          </w:p>
        </w:tc>
        <w:tc>
          <w:tcPr>
            <w:tcW w:w="7791" w:type="dxa"/>
          </w:tcPr>
          <w:p w14:paraId="56DF7E26" w14:textId="731CB9D9" w:rsidR="000B2890" w:rsidRDefault="00FF509B" w:rsidP="00FF509B">
            <w:pPr>
              <w:cnfStyle w:val="000000000000" w:firstRow="0" w:lastRow="0" w:firstColumn="0" w:lastColumn="0" w:oddVBand="0" w:evenVBand="0" w:oddHBand="0" w:evenHBand="0" w:firstRowFirstColumn="0" w:firstRowLastColumn="0" w:lastRowFirstColumn="0" w:lastRowLastColumn="0"/>
            </w:pPr>
            <w:r>
              <w:t>M</w:t>
            </w:r>
            <w:r w:rsidRPr="00FF509B">
              <w:t>ockups y prototipos de alta fidelidad en Figma.</w:t>
            </w:r>
          </w:p>
        </w:tc>
      </w:tr>
      <w:tr w:rsidR="000B2890" w14:paraId="79964235"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6C6AF16D" w14:textId="77777777" w:rsidR="000B2890" w:rsidRDefault="000B2890" w:rsidP="007813F4">
            <w:r>
              <w:t>Actividades</w:t>
            </w:r>
          </w:p>
        </w:tc>
        <w:tc>
          <w:tcPr>
            <w:tcW w:w="7791" w:type="dxa"/>
          </w:tcPr>
          <w:p w14:paraId="546DB93B" w14:textId="30971496" w:rsidR="00FF509B" w:rsidRDefault="00FF509B" w:rsidP="00F04357">
            <w:pPr>
              <w:pStyle w:val="Prrafodelista"/>
              <w:numPr>
                <w:ilvl w:val="0"/>
                <w:numId w:val="10"/>
              </w:numPr>
              <w:spacing w:after="0"/>
              <w:cnfStyle w:val="000000000000" w:firstRow="0" w:lastRow="0" w:firstColumn="0" w:lastColumn="0" w:oddVBand="0" w:evenVBand="0" w:oddHBand="0" w:evenHBand="0" w:firstRowFirstColumn="0" w:firstRowLastColumn="0" w:lastRowFirstColumn="0" w:lastRowLastColumn="0"/>
            </w:pPr>
            <w:r>
              <w:t xml:space="preserve">Crear </w:t>
            </w:r>
            <w:proofErr w:type="spellStart"/>
            <w:r>
              <w:t>wireframes</w:t>
            </w:r>
            <w:proofErr w:type="spellEnd"/>
            <w:r>
              <w:t xml:space="preserve"> y prototipos interactivos.</w:t>
            </w:r>
          </w:p>
          <w:p w14:paraId="2F1CA943" w14:textId="1067FC01" w:rsidR="000B2890" w:rsidRDefault="00FF509B" w:rsidP="000F77DF">
            <w:pPr>
              <w:pStyle w:val="Prrafodelista"/>
              <w:keepNext/>
              <w:numPr>
                <w:ilvl w:val="0"/>
                <w:numId w:val="10"/>
              </w:numPr>
              <w:spacing w:after="0"/>
              <w:cnfStyle w:val="000000000000" w:firstRow="0" w:lastRow="0" w:firstColumn="0" w:lastColumn="0" w:oddVBand="0" w:evenVBand="0" w:oddHBand="0" w:evenHBand="0" w:firstRowFirstColumn="0" w:firstRowLastColumn="0" w:lastRowFirstColumn="0" w:lastRowLastColumn="0"/>
            </w:pPr>
            <w:r>
              <w:t>Realizar pruebas de usabilidad y ajustar el diseño según los resultados.</w:t>
            </w:r>
          </w:p>
        </w:tc>
      </w:tr>
    </w:tbl>
    <w:p w14:paraId="13AE9AE5" w14:textId="6A3B1CDB" w:rsidR="000B2890" w:rsidRPr="000B2890" w:rsidRDefault="000F77DF" w:rsidP="000F77DF">
      <w:pPr>
        <w:pStyle w:val="Descripcin"/>
        <w:jc w:val="center"/>
      </w:pPr>
      <w:bookmarkStart w:id="44" w:name="_Toc162807768"/>
      <w:bookmarkEnd w:id="40"/>
      <w:bookmarkEnd w:id="41"/>
      <w:r>
        <w:t xml:space="preserve">Tabla </w:t>
      </w:r>
      <w:r w:rsidR="00D4074C">
        <w:fldChar w:fldCharType="begin"/>
      </w:r>
      <w:r w:rsidR="00D4074C">
        <w:instrText xml:space="preserve"> SEQ Tabla \* ARABIC </w:instrText>
      </w:r>
      <w:r w:rsidR="00D4074C">
        <w:fldChar w:fldCharType="separate"/>
      </w:r>
      <w:r w:rsidR="00D4074C">
        <w:rPr>
          <w:noProof/>
        </w:rPr>
        <w:t>3</w:t>
      </w:r>
      <w:r w:rsidR="00D4074C">
        <w:fldChar w:fldCharType="end"/>
      </w:r>
      <w:r>
        <w:t>: Diseño IU. Elaboración Propia</w:t>
      </w:r>
      <w:bookmarkEnd w:id="44"/>
    </w:p>
    <w:p w14:paraId="0DFFECFC" w14:textId="2ED47EC3" w:rsidR="00914CB0" w:rsidRDefault="006A1132" w:rsidP="007C5D69">
      <w:pPr>
        <w:pStyle w:val="Ttulo3"/>
      </w:pPr>
      <w:bookmarkStart w:id="45" w:name="_Toc162807704"/>
      <w:r>
        <w:t>PT3</w:t>
      </w:r>
      <w:r w:rsidR="00AD0DF3">
        <w:t>.1</w:t>
      </w:r>
      <w:r>
        <w:t xml:space="preserve"> - </w:t>
      </w:r>
      <w:r w:rsidRPr="006A1132">
        <w:t>Configuración del Entorno del Servidor</w:t>
      </w:r>
      <w:bookmarkEnd w:id="45"/>
    </w:p>
    <w:p w14:paraId="4C9F993F" w14:textId="19754D55" w:rsidR="00CC5A68" w:rsidRDefault="00334A37" w:rsidP="00334A37">
      <w:r w:rsidRPr="00334A37">
        <w:t xml:space="preserve">Este segmento del proyecto abarca la configuración y preparación de un servidor local, una etapa fundamental para garantizar que la infraestructura en casa esté completamente equipada para el desarrollo y el lanzamiento de la aplicación. </w:t>
      </w:r>
      <w:r w:rsidR="000206F6">
        <w:t xml:space="preserve"> S</w:t>
      </w:r>
      <w:r w:rsidRPr="00334A37">
        <w:t xml:space="preserve">e establecerá una plataforma segura y eficaz en el entorno doméstico. Las actividades previstas incluyen la creación de un archivo 'docker-compose', esencial para la implementación de contenedores en Docker, lo </w:t>
      </w:r>
      <w:r w:rsidRPr="00334A37">
        <w:lastRenderedPageBreak/>
        <w:t>que facilitará una configuración detallada y personalizada del servidor. Este enfoque garantiza no solo la accesibilidad y el control sobre el entorno de servidor sino también la flexibilidad y la capacidad de manejar el backend de manera eficiente, todo desde la comodidad del hogar.</w:t>
      </w:r>
    </w:p>
    <w:p w14:paraId="457FE77F" w14:textId="77777777" w:rsidR="008A1349" w:rsidRDefault="008A1349" w:rsidP="00334A37"/>
    <w:p w14:paraId="70764A6A" w14:textId="77777777" w:rsidR="00CC5A68" w:rsidRPr="00334A37" w:rsidRDefault="00CC5A68" w:rsidP="00334A37"/>
    <w:tbl>
      <w:tblPr>
        <w:tblStyle w:val="Tablanormal5"/>
        <w:tblW w:w="9067" w:type="dxa"/>
        <w:tblBorders>
          <w:insideH w:val="single" w:sz="4" w:space="0" w:color="auto"/>
          <w:insideV w:val="single" w:sz="4" w:space="0" w:color="auto"/>
        </w:tblBorders>
        <w:tblLook w:val="0680" w:firstRow="0" w:lastRow="0" w:firstColumn="1" w:lastColumn="0" w:noHBand="1" w:noVBand="1"/>
      </w:tblPr>
      <w:tblGrid>
        <w:gridCol w:w="1320"/>
        <w:gridCol w:w="7747"/>
      </w:tblGrid>
      <w:tr w:rsidR="00B8414B" w14:paraId="7E4EF49A"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724FCC92" w14:textId="77777777" w:rsidR="00B8414B" w:rsidRDefault="00B8414B" w:rsidP="007813F4">
            <w:bookmarkStart w:id="46" w:name="OLE_LINK33"/>
            <w:bookmarkStart w:id="47" w:name="OLE_LINK34"/>
            <w:r>
              <w:t>Nombre</w:t>
            </w:r>
          </w:p>
        </w:tc>
        <w:tc>
          <w:tcPr>
            <w:tcW w:w="7791" w:type="dxa"/>
          </w:tcPr>
          <w:p w14:paraId="7A67E1D0" w14:textId="2612AE7E" w:rsidR="00B8414B" w:rsidRDefault="00B8414B" w:rsidP="007813F4">
            <w:pPr>
              <w:cnfStyle w:val="000000000000" w:firstRow="0" w:lastRow="0" w:firstColumn="0" w:lastColumn="0" w:oddVBand="0" w:evenVBand="0" w:oddHBand="0" w:evenHBand="0" w:firstRowFirstColumn="0" w:firstRowLastColumn="0" w:lastRowFirstColumn="0" w:lastRowLastColumn="0"/>
            </w:pPr>
            <w:r w:rsidRPr="00B8414B">
              <w:t>Configuración del Servidor</w:t>
            </w:r>
          </w:p>
        </w:tc>
      </w:tr>
      <w:tr w:rsidR="00B8414B" w14:paraId="747FB139"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360AA484" w14:textId="77777777" w:rsidR="00B8414B" w:rsidRDefault="00B8414B" w:rsidP="007813F4">
            <w:r>
              <w:t>Código</w:t>
            </w:r>
          </w:p>
        </w:tc>
        <w:tc>
          <w:tcPr>
            <w:tcW w:w="7791" w:type="dxa"/>
          </w:tcPr>
          <w:p w14:paraId="51563D6F" w14:textId="5150CCEB" w:rsidR="00B8414B" w:rsidRPr="0087302E" w:rsidRDefault="00B8414B" w:rsidP="007813F4">
            <w:pPr>
              <w:cnfStyle w:val="000000000000" w:firstRow="0" w:lastRow="0" w:firstColumn="0" w:lastColumn="0" w:oddVBand="0" w:evenVBand="0" w:oddHBand="0" w:evenHBand="0" w:firstRowFirstColumn="0" w:firstRowLastColumn="0" w:lastRowFirstColumn="0" w:lastRowLastColumn="0"/>
              <w:rPr>
                <w:b/>
                <w:bCs/>
              </w:rPr>
            </w:pPr>
            <w:r w:rsidRPr="0087302E">
              <w:rPr>
                <w:b/>
                <w:bCs/>
              </w:rPr>
              <w:t>PT</w:t>
            </w:r>
            <w:r>
              <w:rPr>
                <w:b/>
                <w:bCs/>
              </w:rPr>
              <w:t>03</w:t>
            </w:r>
            <w:r w:rsidR="00AD0DF3">
              <w:rPr>
                <w:b/>
                <w:bCs/>
              </w:rPr>
              <w:t>.1</w:t>
            </w:r>
            <w:r>
              <w:rPr>
                <w:b/>
                <w:bCs/>
              </w:rPr>
              <w:t>-</w:t>
            </w:r>
            <w:r w:rsidR="00CD506F">
              <w:rPr>
                <w:b/>
                <w:bCs/>
              </w:rPr>
              <w:t>BCK</w:t>
            </w:r>
          </w:p>
        </w:tc>
      </w:tr>
      <w:tr w:rsidR="00B8414B" w14:paraId="025395F1"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61BED91B" w14:textId="77777777" w:rsidR="00B8414B" w:rsidRDefault="00B8414B" w:rsidP="007813F4">
            <w:r>
              <w:t>Descripción</w:t>
            </w:r>
          </w:p>
        </w:tc>
        <w:tc>
          <w:tcPr>
            <w:tcW w:w="7791" w:type="dxa"/>
          </w:tcPr>
          <w:p w14:paraId="719BD552" w14:textId="091B65A9" w:rsidR="00B8414B" w:rsidRDefault="009B0E00" w:rsidP="007813F4">
            <w:pPr>
              <w:cnfStyle w:val="000000000000" w:firstRow="0" w:lastRow="0" w:firstColumn="0" w:lastColumn="0" w:oddVBand="0" w:evenVBand="0" w:oddHBand="0" w:evenHBand="0" w:firstRowFirstColumn="0" w:firstRowLastColumn="0" w:lastRowFirstColumn="0" w:lastRowLastColumn="0"/>
            </w:pPr>
            <w:r w:rsidRPr="009B0E00">
              <w:t>Preparar y configurar el entorno de servidor para "FamilySeriesTrack", garantizando que la infraestructura esté lista para el desarrollo y despliegue de la aplicación.</w:t>
            </w:r>
          </w:p>
        </w:tc>
      </w:tr>
      <w:tr w:rsidR="00B8414B" w14:paraId="1C152BAD"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5BABE849" w14:textId="77777777" w:rsidR="00B8414B" w:rsidRDefault="00B8414B" w:rsidP="007813F4">
            <w:r>
              <w:t>Entradas</w:t>
            </w:r>
          </w:p>
        </w:tc>
        <w:tc>
          <w:tcPr>
            <w:tcW w:w="7791" w:type="dxa"/>
          </w:tcPr>
          <w:p w14:paraId="684D41EE" w14:textId="77777777" w:rsidR="009B0E00" w:rsidRPr="009B0E00" w:rsidRDefault="009B0E00" w:rsidP="00F04357">
            <w:pPr>
              <w:pStyle w:val="Prrafodelista"/>
              <w:numPr>
                <w:ilvl w:val="0"/>
                <w:numId w:val="8"/>
              </w:numPr>
              <w:spacing w:after="0"/>
              <w:cnfStyle w:val="000000000000" w:firstRow="0" w:lastRow="0" w:firstColumn="0" w:lastColumn="0" w:oddVBand="0" w:evenVBand="0" w:oddHBand="0" w:evenHBand="0" w:firstRowFirstColumn="0" w:firstRowLastColumn="0" w:lastRowFirstColumn="0" w:lastRowLastColumn="0"/>
            </w:pPr>
            <w:r w:rsidRPr="009B0E00">
              <w:t>Documento de arquitectura del sistema.</w:t>
            </w:r>
          </w:p>
          <w:p w14:paraId="77FC1095" w14:textId="3CB58CCF" w:rsidR="00B8414B" w:rsidRDefault="009B0E00" w:rsidP="00F04357">
            <w:pPr>
              <w:pStyle w:val="Prrafodelista"/>
              <w:numPr>
                <w:ilvl w:val="0"/>
                <w:numId w:val="8"/>
              </w:numPr>
              <w:spacing w:after="0"/>
              <w:cnfStyle w:val="000000000000" w:firstRow="0" w:lastRow="0" w:firstColumn="0" w:lastColumn="0" w:oddVBand="0" w:evenVBand="0" w:oddHBand="0" w:evenHBand="0" w:firstRowFirstColumn="0" w:firstRowLastColumn="0" w:lastRowFirstColumn="0" w:lastRowLastColumn="0"/>
            </w:pPr>
            <w:r w:rsidRPr="009B0E00">
              <w:t>Especificaciones del servidor y requisitos de hardware.</w:t>
            </w:r>
          </w:p>
        </w:tc>
      </w:tr>
      <w:tr w:rsidR="00B8414B" w14:paraId="06857707" w14:textId="77777777" w:rsidTr="00394B01">
        <w:trPr>
          <w:trHeight w:val="73"/>
        </w:trPr>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733955F3" w14:textId="77777777" w:rsidR="00B8414B" w:rsidRDefault="00B8414B" w:rsidP="007813F4">
            <w:r>
              <w:t>Salidas</w:t>
            </w:r>
          </w:p>
        </w:tc>
        <w:tc>
          <w:tcPr>
            <w:tcW w:w="7791" w:type="dxa"/>
          </w:tcPr>
          <w:p w14:paraId="168BB334" w14:textId="77777777" w:rsidR="00883DF1" w:rsidRDefault="00883DF1" w:rsidP="00F04357">
            <w:pPr>
              <w:pStyle w:val="Prrafodelista"/>
              <w:numPr>
                <w:ilvl w:val="0"/>
                <w:numId w:val="9"/>
              </w:numPr>
              <w:spacing w:after="0"/>
              <w:cnfStyle w:val="000000000000" w:firstRow="0" w:lastRow="0" w:firstColumn="0" w:lastColumn="0" w:oddVBand="0" w:evenVBand="0" w:oddHBand="0" w:evenHBand="0" w:firstRowFirstColumn="0" w:firstRowLastColumn="0" w:lastRowFirstColumn="0" w:lastRowLastColumn="0"/>
            </w:pPr>
            <w:r>
              <w:t>Servidor en la nube configurado.</w:t>
            </w:r>
          </w:p>
          <w:p w14:paraId="5920A9CA" w14:textId="77777777" w:rsidR="00B8414B" w:rsidRDefault="00883DF1" w:rsidP="00F04357">
            <w:pPr>
              <w:pStyle w:val="Prrafodelista"/>
              <w:numPr>
                <w:ilvl w:val="0"/>
                <w:numId w:val="9"/>
              </w:numPr>
              <w:spacing w:after="0"/>
              <w:cnfStyle w:val="000000000000" w:firstRow="0" w:lastRow="0" w:firstColumn="0" w:lastColumn="0" w:oddVBand="0" w:evenVBand="0" w:oddHBand="0" w:evenHBand="0" w:firstRowFirstColumn="0" w:firstRowLastColumn="0" w:lastRowFirstColumn="0" w:lastRowLastColumn="0"/>
            </w:pPr>
            <w:r>
              <w:t>Informe de configuración del servidor.</w:t>
            </w:r>
          </w:p>
          <w:p w14:paraId="79A33DC4" w14:textId="2DB7A5B3" w:rsidR="000206F6" w:rsidRDefault="000206F6" w:rsidP="00F04357">
            <w:pPr>
              <w:pStyle w:val="Prrafodelista"/>
              <w:numPr>
                <w:ilvl w:val="0"/>
                <w:numId w:val="9"/>
              </w:numPr>
              <w:spacing w:after="0"/>
              <w:cnfStyle w:val="000000000000" w:firstRow="0" w:lastRow="0" w:firstColumn="0" w:lastColumn="0" w:oddVBand="0" w:evenVBand="0" w:oddHBand="0" w:evenHBand="0" w:firstRowFirstColumn="0" w:firstRowLastColumn="0" w:lastRowFirstColumn="0" w:lastRowLastColumn="0"/>
            </w:pPr>
            <w:r>
              <w:t>Archivo Docker-Compose</w:t>
            </w:r>
          </w:p>
        </w:tc>
      </w:tr>
      <w:tr w:rsidR="00B8414B" w14:paraId="2FC3A633"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4933ED88" w14:textId="77777777" w:rsidR="00B8414B" w:rsidRDefault="00B8414B" w:rsidP="007813F4">
            <w:r>
              <w:t>Actividades</w:t>
            </w:r>
          </w:p>
        </w:tc>
        <w:tc>
          <w:tcPr>
            <w:tcW w:w="7791" w:type="dxa"/>
          </w:tcPr>
          <w:p w14:paraId="68C12E23" w14:textId="77777777" w:rsidR="00B8414B" w:rsidRDefault="00C03B67" w:rsidP="00F04357">
            <w:pPr>
              <w:pStyle w:val="Prrafodelista"/>
              <w:numPr>
                <w:ilvl w:val="0"/>
                <w:numId w:val="14"/>
              </w:numPr>
              <w:spacing w:after="0"/>
              <w:cnfStyle w:val="000000000000" w:firstRow="0" w:lastRow="0" w:firstColumn="0" w:lastColumn="0" w:oddVBand="0" w:evenVBand="0" w:oddHBand="0" w:evenHBand="0" w:firstRowFirstColumn="0" w:firstRowLastColumn="0" w:lastRowFirstColumn="0" w:lastRowLastColumn="0"/>
            </w:pPr>
            <w:r>
              <w:t xml:space="preserve">Configurar Docker </w:t>
            </w:r>
          </w:p>
          <w:p w14:paraId="082FE07C" w14:textId="13868166" w:rsidR="00C03B67" w:rsidRDefault="00C03B67" w:rsidP="000F77DF">
            <w:pPr>
              <w:pStyle w:val="Prrafodelista"/>
              <w:keepNext/>
              <w:numPr>
                <w:ilvl w:val="0"/>
                <w:numId w:val="14"/>
              </w:numPr>
              <w:spacing w:after="0"/>
              <w:cnfStyle w:val="000000000000" w:firstRow="0" w:lastRow="0" w:firstColumn="0" w:lastColumn="0" w:oddVBand="0" w:evenVBand="0" w:oddHBand="0" w:evenHBand="0" w:firstRowFirstColumn="0" w:firstRowLastColumn="0" w:lastRowFirstColumn="0" w:lastRowLastColumn="0"/>
            </w:pPr>
            <w:r>
              <w:t>Configurar conexión al servidor</w:t>
            </w:r>
          </w:p>
        </w:tc>
      </w:tr>
    </w:tbl>
    <w:p w14:paraId="4CBFBA02" w14:textId="6924238B" w:rsidR="00B8414B" w:rsidRPr="00B8414B" w:rsidRDefault="000F77DF" w:rsidP="000F77DF">
      <w:pPr>
        <w:pStyle w:val="Descripcin"/>
        <w:jc w:val="center"/>
      </w:pPr>
      <w:bookmarkStart w:id="48" w:name="_Toc162807769"/>
      <w:bookmarkEnd w:id="46"/>
      <w:bookmarkEnd w:id="47"/>
      <w:r>
        <w:t xml:space="preserve">Tabla </w:t>
      </w:r>
      <w:r w:rsidR="00D4074C">
        <w:fldChar w:fldCharType="begin"/>
      </w:r>
      <w:r w:rsidR="00D4074C">
        <w:instrText xml:space="preserve"> SEQ Tabla \* ARABIC </w:instrText>
      </w:r>
      <w:r w:rsidR="00D4074C">
        <w:fldChar w:fldCharType="separate"/>
      </w:r>
      <w:r w:rsidR="00D4074C">
        <w:rPr>
          <w:noProof/>
        </w:rPr>
        <w:t>4</w:t>
      </w:r>
      <w:r w:rsidR="00D4074C">
        <w:fldChar w:fldCharType="end"/>
      </w:r>
      <w:r>
        <w:t>: Configuración del entorno del Servidor. Elaboración Propia</w:t>
      </w:r>
      <w:bookmarkEnd w:id="48"/>
    </w:p>
    <w:p w14:paraId="7331538D" w14:textId="0D32C4A9" w:rsidR="001B592F" w:rsidRDefault="001F19D5" w:rsidP="001F19D5">
      <w:pPr>
        <w:pStyle w:val="Ttulo3"/>
      </w:pPr>
      <w:bookmarkStart w:id="49" w:name="_Toc162807705"/>
      <w:r w:rsidRPr="001F19D5">
        <w:t>PT</w:t>
      </w:r>
      <w:r w:rsidR="00AD0DF3">
        <w:t>3.2</w:t>
      </w:r>
      <w:r w:rsidRPr="001F19D5">
        <w:t xml:space="preserve"> - Implementación de la Base de Datos</w:t>
      </w:r>
      <w:bookmarkEnd w:id="49"/>
    </w:p>
    <w:p w14:paraId="543AAB2B" w14:textId="340E4906" w:rsidR="00C14324" w:rsidRPr="00C14324" w:rsidRDefault="002D1AD3" w:rsidP="00C14324">
      <w:r>
        <w:t xml:space="preserve">Este paquete de trabajo </w:t>
      </w:r>
      <w:r w:rsidRPr="002D1AD3">
        <w:t>se encarga de la configuración y diseño de la base de datos</w:t>
      </w:r>
      <w:r>
        <w:t xml:space="preserve">. </w:t>
      </w:r>
      <w:r w:rsidR="00C14324" w:rsidRPr="00C14324">
        <w:t>El proceso comienza con la definición precisa de los requisitos de almacenamiento de datos, lo que asegura un esquema de base de datos eficiente, optimizado tanto para el rendimiento como para la integridad de los datos. Como salidas de esta etapa, se prevé obtener una base de datos configurada y optimizada, junto con la documentación pertinente del esquema. Las actividades comprenden el diseño del esquema de la base de datos, su configuración en el servidor, y la realización de optimizaciones y ajustes necesarios para mejorar el rendimiento, garantizando que el almacenamiento de datos sea robusto, rápido y seguro.</w:t>
      </w:r>
    </w:p>
    <w:tbl>
      <w:tblPr>
        <w:tblStyle w:val="Tablanormal5"/>
        <w:tblW w:w="9067" w:type="dxa"/>
        <w:tblBorders>
          <w:insideH w:val="single" w:sz="4" w:space="0" w:color="auto"/>
          <w:insideV w:val="single" w:sz="4" w:space="0" w:color="auto"/>
        </w:tblBorders>
        <w:tblLook w:val="0680" w:firstRow="0" w:lastRow="0" w:firstColumn="1" w:lastColumn="0" w:noHBand="1" w:noVBand="1"/>
      </w:tblPr>
      <w:tblGrid>
        <w:gridCol w:w="1320"/>
        <w:gridCol w:w="7747"/>
      </w:tblGrid>
      <w:tr w:rsidR="00AD0DF3" w14:paraId="17FC68CC"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529B1F0B" w14:textId="77777777" w:rsidR="00AD0DF3" w:rsidRDefault="00AD0DF3" w:rsidP="007813F4">
            <w:bookmarkStart w:id="50" w:name="OLE_LINK35"/>
            <w:bookmarkStart w:id="51" w:name="OLE_LINK36"/>
            <w:r>
              <w:t>Nombre</w:t>
            </w:r>
          </w:p>
        </w:tc>
        <w:tc>
          <w:tcPr>
            <w:tcW w:w="7791" w:type="dxa"/>
          </w:tcPr>
          <w:p w14:paraId="2402BC3E" w14:textId="7ACB14E9" w:rsidR="00AD0DF3" w:rsidRDefault="00AD0DF3" w:rsidP="007813F4">
            <w:pPr>
              <w:cnfStyle w:val="000000000000" w:firstRow="0" w:lastRow="0" w:firstColumn="0" w:lastColumn="0" w:oddVBand="0" w:evenVBand="0" w:oddHBand="0" w:evenHBand="0" w:firstRowFirstColumn="0" w:firstRowLastColumn="0" w:lastRowFirstColumn="0" w:lastRowLastColumn="0"/>
            </w:pPr>
            <w:r w:rsidRPr="00AD0DF3">
              <w:t>Configuración de la Base de Datos</w:t>
            </w:r>
          </w:p>
        </w:tc>
      </w:tr>
      <w:tr w:rsidR="00AD0DF3" w14:paraId="316F70F0"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494D1E85" w14:textId="77777777" w:rsidR="00AD0DF3" w:rsidRDefault="00AD0DF3" w:rsidP="007813F4">
            <w:r>
              <w:t>Código</w:t>
            </w:r>
          </w:p>
        </w:tc>
        <w:tc>
          <w:tcPr>
            <w:tcW w:w="7791" w:type="dxa"/>
          </w:tcPr>
          <w:p w14:paraId="2E98A7F0" w14:textId="2C439E1E" w:rsidR="00AD0DF3" w:rsidRPr="0087302E" w:rsidRDefault="00AD0DF3" w:rsidP="007813F4">
            <w:pPr>
              <w:cnfStyle w:val="000000000000" w:firstRow="0" w:lastRow="0" w:firstColumn="0" w:lastColumn="0" w:oddVBand="0" w:evenVBand="0" w:oddHBand="0" w:evenHBand="0" w:firstRowFirstColumn="0" w:firstRowLastColumn="0" w:lastRowFirstColumn="0" w:lastRowLastColumn="0"/>
              <w:rPr>
                <w:b/>
                <w:bCs/>
              </w:rPr>
            </w:pPr>
            <w:r w:rsidRPr="0087302E">
              <w:rPr>
                <w:b/>
                <w:bCs/>
              </w:rPr>
              <w:t>PT</w:t>
            </w:r>
            <w:r>
              <w:rPr>
                <w:b/>
                <w:bCs/>
              </w:rPr>
              <w:t>03.2-BCK</w:t>
            </w:r>
          </w:p>
        </w:tc>
      </w:tr>
      <w:tr w:rsidR="00AD0DF3" w14:paraId="0BE6C1BB"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1B4C7D5C" w14:textId="77777777" w:rsidR="00AD0DF3" w:rsidRDefault="00AD0DF3" w:rsidP="007813F4">
            <w:r>
              <w:t>Descripción</w:t>
            </w:r>
          </w:p>
        </w:tc>
        <w:tc>
          <w:tcPr>
            <w:tcW w:w="7791" w:type="dxa"/>
          </w:tcPr>
          <w:p w14:paraId="6071E18D" w14:textId="634CBD0A" w:rsidR="00AD0DF3" w:rsidRDefault="00C80D7F" w:rsidP="007813F4">
            <w:pPr>
              <w:cnfStyle w:val="000000000000" w:firstRow="0" w:lastRow="0" w:firstColumn="0" w:lastColumn="0" w:oddVBand="0" w:evenVBand="0" w:oddHBand="0" w:evenHBand="0" w:firstRowFirstColumn="0" w:firstRowLastColumn="0" w:lastRowFirstColumn="0" w:lastRowLastColumn="0"/>
            </w:pPr>
            <w:r w:rsidRPr="00C80D7F">
              <w:t>Diseñar y configurar la base de datos para "FamilySeriesTrack", asegurando un esquema optimizado para el rendimiento y la integridad de los datos.</w:t>
            </w:r>
          </w:p>
        </w:tc>
      </w:tr>
      <w:tr w:rsidR="00AD0DF3" w14:paraId="0CCB8A5D"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2EA2DECD" w14:textId="77777777" w:rsidR="00AD0DF3" w:rsidRDefault="00AD0DF3" w:rsidP="007813F4">
            <w:r>
              <w:t>Entradas</w:t>
            </w:r>
          </w:p>
        </w:tc>
        <w:tc>
          <w:tcPr>
            <w:tcW w:w="7791" w:type="dxa"/>
          </w:tcPr>
          <w:p w14:paraId="701FBE11" w14:textId="7B48AE0F" w:rsidR="00AD0DF3" w:rsidRPr="00C80D7F" w:rsidRDefault="00C80D7F" w:rsidP="00F05011">
            <w:pPr>
              <w:cnfStyle w:val="000000000000" w:firstRow="0" w:lastRow="0" w:firstColumn="0" w:lastColumn="0" w:oddVBand="0" w:evenVBand="0" w:oddHBand="0" w:evenHBand="0" w:firstRowFirstColumn="0" w:firstRowLastColumn="0" w:lastRowFirstColumn="0" w:lastRowLastColumn="0"/>
            </w:pPr>
            <w:r>
              <w:t>Requisitos de almacenamiento de datos.</w:t>
            </w:r>
          </w:p>
        </w:tc>
      </w:tr>
      <w:tr w:rsidR="00AD0DF3" w14:paraId="49D1D268" w14:textId="77777777" w:rsidTr="00394B01">
        <w:trPr>
          <w:trHeight w:val="73"/>
        </w:trPr>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7787D2BF" w14:textId="77777777" w:rsidR="00AD0DF3" w:rsidRDefault="00AD0DF3" w:rsidP="007813F4">
            <w:r>
              <w:t>Salidas</w:t>
            </w:r>
          </w:p>
        </w:tc>
        <w:tc>
          <w:tcPr>
            <w:tcW w:w="7791" w:type="dxa"/>
          </w:tcPr>
          <w:p w14:paraId="64D15120" w14:textId="77777777" w:rsidR="00C15A35" w:rsidRDefault="00C15A35" w:rsidP="00F04357">
            <w:pPr>
              <w:pStyle w:val="Prrafodelista"/>
              <w:numPr>
                <w:ilvl w:val="0"/>
                <w:numId w:val="16"/>
              </w:numPr>
              <w:spacing w:after="0"/>
              <w:cnfStyle w:val="000000000000" w:firstRow="0" w:lastRow="0" w:firstColumn="0" w:lastColumn="0" w:oddVBand="0" w:evenVBand="0" w:oddHBand="0" w:evenHBand="0" w:firstRowFirstColumn="0" w:firstRowLastColumn="0" w:lastRowFirstColumn="0" w:lastRowLastColumn="0"/>
            </w:pPr>
            <w:r>
              <w:t>Base de datos configurada y optimizada.</w:t>
            </w:r>
          </w:p>
          <w:p w14:paraId="719059CC" w14:textId="4F6091FA" w:rsidR="00AD0DF3" w:rsidRPr="00C15A35" w:rsidRDefault="00C15A35" w:rsidP="00F04357">
            <w:pPr>
              <w:pStyle w:val="Prrafodelista"/>
              <w:numPr>
                <w:ilvl w:val="0"/>
                <w:numId w:val="16"/>
              </w:numPr>
              <w:spacing w:after="0"/>
              <w:cnfStyle w:val="000000000000" w:firstRow="0" w:lastRow="0" w:firstColumn="0" w:lastColumn="0" w:oddVBand="0" w:evenVBand="0" w:oddHBand="0" w:evenHBand="0" w:firstRowFirstColumn="0" w:firstRowLastColumn="0" w:lastRowFirstColumn="0" w:lastRowLastColumn="0"/>
            </w:pPr>
            <w:r>
              <w:t>Documentación del esquema de la base de datos.</w:t>
            </w:r>
          </w:p>
        </w:tc>
      </w:tr>
      <w:tr w:rsidR="00AD0DF3" w14:paraId="31789F10"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1181BDD2" w14:textId="77777777" w:rsidR="00AD0DF3" w:rsidRDefault="00AD0DF3" w:rsidP="007813F4">
            <w:r>
              <w:t>Actividades</w:t>
            </w:r>
          </w:p>
        </w:tc>
        <w:tc>
          <w:tcPr>
            <w:tcW w:w="7791" w:type="dxa"/>
          </w:tcPr>
          <w:p w14:paraId="286B8355" w14:textId="77777777" w:rsidR="00C15A35" w:rsidRDefault="00C15A35" w:rsidP="00F04357">
            <w:pPr>
              <w:pStyle w:val="Prrafodelista"/>
              <w:numPr>
                <w:ilvl w:val="0"/>
                <w:numId w:val="17"/>
              </w:numPr>
              <w:spacing w:after="0"/>
              <w:cnfStyle w:val="000000000000" w:firstRow="0" w:lastRow="0" w:firstColumn="0" w:lastColumn="0" w:oddVBand="0" w:evenVBand="0" w:oddHBand="0" w:evenHBand="0" w:firstRowFirstColumn="0" w:firstRowLastColumn="0" w:lastRowFirstColumn="0" w:lastRowLastColumn="0"/>
            </w:pPr>
            <w:r>
              <w:t>Diseñar el esquema de la base de datos.</w:t>
            </w:r>
          </w:p>
          <w:p w14:paraId="3F9A1E6F" w14:textId="77777777" w:rsidR="00C15A35" w:rsidRDefault="00C15A35" w:rsidP="00F04357">
            <w:pPr>
              <w:pStyle w:val="Prrafodelista"/>
              <w:numPr>
                <w:ilvl w:val="0"/>
                <w:numId w:val="17"/>
              </w:numPr>
              <w:spacing w:after="0"/>
              <w:cnfStyle w:val="000000000000" w:firstRow="0" w:lastRow="0" w:firstColumn="0" w:lastColumn="0" w:oddVBand="0" w:evenVBand="0" w:oddHBand="0" w:evenHBand="0" w:firstRowFirstColumn="0" w:firstRowLastColumn="0" w:lastRowFirstColumn="0" w:lastRowLastColumn="0"/>
            </w:pPr>
            <w:r>
              <w:t>Configurar la base de datos en el servidor.</w:t>
            </w:r>
          </w:p>
          <w:p w14:paraId="12C1D798" w14:textId="4FFEFE02" w:rsidR="00AD0DF3" w:rsidRPr="00C15A35" w:rsidRDefault="00C15A35" w:rsidP="009D17F8">
            <w:pPr>
              <w:pStyle w:val="Prrafodelista"/>
              <w:keepNext/>
              <w:numPr>
                <w:ilvl w:val="0"/>
                <w:numId w:val="17"/>
              </w:numPr>
              <w:spacing w:after="0"/>
              <w:cnfStyle w:val="000000000000" w:firstRow="0" w:lastRow="0" w:firstColumn="0" w:lastColumn="0" w:oddVBand="0" w:evenVBand="0" w:oddHBand="0" w:evenHBand="0" w:firstRowFirstColumn="0" w:firstRowLastColumn="0" w:lastRowFirstColumn="0" w:lastRowLastColumn="0"/>
            </w:pPr>
            <w:r>
              <w:t>Realizar la optimización y ajustes de rendimiento.</w:t>
            </w:r>
          </w:p>
        </w:tc>
      </w:tr>
    </w:tbl>
    <w:p w14:paraId="4E111E78" w14:textId="6FB0ABBB" w:rsidR="00C15A35" w:rsidRDefault="009D17F8" w:rsidP="009D17F8">
      <w:pPr>
        <w:pStyle w:val="Descripcin"/>
        <w:jc w:val="center"/>
      </w:pPr>
      <w:bookmarkStart w:id="52" w:name="_Toc162807770"/>
      <w:bookmarkEnd w:id="50"/>
      <w:bookmarkEnd w:id="51"/>
      <w:r>
        <w:t xml:space="preserve">Tabla </w:t>
      </w:r>
      <w:r w:rsidR="00D4074C">
        <w:fldChar w:fldCharType="begin"/>
      </w:r>
      <w:r w:rsidR="00D4074C">
        <w:instrText xml:space="preserve"> SEQ Tabla \* ARABIC </w:instrText>
      </w:r>
      <w:r w:rsidR="00D4074C">
        <w:fldChar w:fldCharType="separate"/>
      </w:r>
      <w:r w:rsidR="00D4074C">
        <w:rPr>
          <w:noProof/>
        </w:rPr>
        <w:t>5</w:t>
      </w:r>
      <w:r w:rsidR="00D4074C">
        <w:fldChar w:fldCharType="end"/>
      </w:r>
      <w:r>
        <w:t>: Implementación BBDD. Elaboración Propia</w:t>
      </w:r>
      <w:bookmarkEnd w:id="52"/>
    </w:p>
    <w:p w14:paraId="59C78005" w14:textId="47239D79" w:rsidR="00C15A35" w:rsidRDefault="002D0A19" w:rsidP="002D0A19">
      <w:pPr>
        <w:pStyle w:val="Ttulo3"/>
      </w:pPr>
      <w:bookmarkStart w:id="53" w:name="_Toc162807706"/>
      <w:r w:rsidRPr="002D0A19">
        <w:lastRenderedPageBreak/>
        <w:t>PT3.3 - Desarrollo de API</w:t>
      </w:r>
      <w:bookmarkEnd w:id="53"/>
      <w:r w:rsidRPr="002D0A19">
        <w:t xml:space="preserve"> </w:t>
      </w:r>
    </w:p>
    <w:p w14:paraId="6C34DFA8" w14:textId="77777777" w:rsidR="00717305" w:rsidRDefault="00890210" w:rsidP="00890210">
      <w:r w:rsidRPr="00890210">
        <w:t xml:space="preserve">La descripción del módulo pone de relieve la importancia de construir y documentar la API, la cual será fundamental para la gestión eficaz de los usuarios y la manipulación de los datos almacenados en la base de datos. Los requisitos de la API guían el proceso, asegurando que las funcionalidades sean completas y alineadas con las necesidades del sistema. Las salidas incluyen una API funcional para la gestión de usuarios y la documentación técnica correspondiente, que proporciona una referencia clara para futuros desarrollos y mantenimiento. </w:t>
      </w:r>
    </w:p>
    <w:p w14:paraId="3ACFE2EC" w14:textId="0D9D7241" w:rsidR="00890210" w:rsidRDefault="00890210" w:rsidP="00890210">
      <w:r w:rsidRPr="00890210">
        <w:t>Entre las actividades se destaca el diseño de los Endpoints de la API, lo que involucra definir las rutas de acceso y los métodos de comunicación que permitirán las operaciones de la base de datos, tales como consultas, inserciones, actualizaciones y eliminaciones de datos.</w:t>
      </w:r>
    </w:p>
    <w:p w14:paraId="6B09BBFA" w14:textId="38D2268D" w:rsidR="00B00376" w:rsidRPr="00890210" w:rsidRDefault="000B799A" w:rsidP="00890210">
      <w:r w:rsidRPr="000B799A">
        <w:t>Esta API actúa como el intermediario esencial entre la aplicación y la base de datos, manejando todas las llamadas y transferencias de datos necesarias. Su rol es facilitar la comunicación entre la interfaz de usuario y el almacenamiento de datos, asegurando que las solicitudes y respuestas fluyan de manera eficiente y segura para una gestión de usuarios efectiva y un procesamiento de datos óptimo.</w:t>
      </w:r>
    </w:p>
    <w:tbl>
      <w:tblPr>
        <w:tblStyle w:val="Tablanormal5"/>
        <w:tblW w:w="9067" w:type="dxa"/>
        <w:tblBorders>
          <w:insideH w:val="single" w:sz="4" w:space="0" w:color="auto"/>
          <w:insideV w:val="single" w:sz="4" w:space="0" w:color="auto"/>
        </w:tblBorders>
        <w:tblLook w:val="0680" w:firstRow="0" w:lastRow="0" w:firstColumn="1" w:lastColumn="0" w:noHBand="1" w:noVBand="1"/>
      </w:tblPr>
      <w:tblGrid>
        <w:gridCol w:w="1320"/>
        <w:gridCol w:w="7747"/>
      </w:tblGrid>
      <w:tr w:rsidR="002D0A19" w14:paraId="3F6570B6"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766C735B" w14:textId="77777777" w:rsidR="002D0A19" w:rsidRDefault="002D0A19" w:rsidP="007813F4">
            <w:bookmarkStart w:id="54" w:name="OLE_LINK39"/>
            <w:bookmarkStart w:id="55" w:name="OLE_LINK40"/>
            <w:r>
              <w:t>Nombre</w:t>
            </w:r>
          </w:p>
        </w:tc>
        <w:tc>
          <w:tcPr>
            <w:tcW w:w="7791" w:type="dxa"/>
          </w:tcPr>
          <w:p w14:paraId="39925F79" w14:textId="65C39AF1" w:rsidR="002D0A19" w:rsidRDefault="002D0A19" w:rsidP="007813F4">
            <w:pPr>
              <w:cnfStyle w:val="000000000000" w:firstRow="0" w:lastRow="0" w:firstColumn="0" w:lastColumn="0" w:oddVBand="0" w:evenVBand="0" w:oddHBand="0" w:evenHBand="0" w:firstRowFirstColumn="0" w:firstRowLastColumn="0" w:lastRowFirstColumn="0" w:lastRowLastColumn="0"/>
            </w:pPr>
            <w:r>
              <w:t xml:space="preserve">Desarrollo de API para conexión con </w:t>
            </w:r>
            <w:bookmarkStart w:id="56" w:name="OLE_LINK37"/>
            <w:bookmarkStart w:id="57" w:name="OLE_LINK38"/>
            <w:r>
              <w:t>BBDD</w:t>
            </w:r>
            <w:bookmarkEnd w:id="56"/>
            <w:bookmarkEnd w:id="57"/>
          </w:p>
        </w:tc>
      </w:tr>
      <w:tr w:rsidR="002D0A19" w14:paraId="04512F78"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31A1C218" w14:textId="77777777" w:rsidR="002D0A19" w:rsidRDefault="002D0A19" w:rsidP="007813F4">
            <w:r>
              <w:t>Código</w:t>
            </w:r>
          </w:p>
        </w:tc>
        <w:tc>
          <w:tcPr>
            <w:tcW w:w="7791" w:type="dxa"/>
          </w:tcPr>
          <w:p w14:paraId="259FF39A" w14:textId="78145922" w:rsidR="002D0A19" w:rsidRPr="0087302E" w:rsidRDefault="002D0A19" w:rsidP="007813F4">
            <w:pPr>
              <w:cnfStyle w:val="000000000000" w:firstRow="0" w:lastRow="0" w:firstColumn="0" w:lastColumn="0" w:oddVBand="0" w:evenVBand="0" w:oddHBand="0" w:evenHBand="0" w:firstRowFirstColumn="0" w:firstRowLastColumn="0" w:lastRowFirstColumn="0" w:lastRowLastColumn="0"/>
              <w:rPr>
                <w:b/>
                <w:bCs/>
              </w:rPr>
            </w:pPr>
            <w:bookmarkStart w:id="58" w:name="OLE_LINK49"/>
            <w:bookmarkStart w:id="59" w:name="OLE_LINK50"/>
            <w:r w:rsidRPr="0087302E">
              <w:rPr>
                <w:b/>
                <w:bCs/>
              </w:rPr>
              <w:t>PT</w:t>
            </w:r>
            <w:r>
              <w:rPr>
                <w:b/>
                <w:bCs/>
              </w:rPr>
              <w:t>03.3-BCK</w:t>
            </w:r>
            <w:bookmarkEnd w:id="58"/>
            <w:bookmarkEnd w:id="59"/>
          </w:p>
        </w:tc>
      </w:tr>
      <w:tr w:rsidR="002D0A19" w14:paraId="60810D21"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3996BDE0" w14:textId="77777777" w:rsidR="002D0A19" w:rsidRDefault="002D0A19" w:rsidP="007813F4">
            <w:r>
              <w:t>Descripción</w:t>
            </w:r>
          </w:p>
        </w:tc>
        <w:tc>
          <w:tcPr>
            <w:tcW w:w="7791" w:type="dxa"/>
          </w:tcPr>
          <w:p w14:paraId="66FF0573" w14:textId="3C5D0971" w:rsidR="002D0A19" w:rsidRDefault="007D53F3" w:rsidP="007813F4">
            <w:pPr>
              <w:cnfStyle w:val="000000000000" w:firstRow="0" w:lastRow="0" w:firstColumn="0" w:lastColumn="0" w:oddVBand="0" w:evenVBand="0" w:oddHBand="0" w:evenHBand="0" w:firstRowFirstColumn="0" w:firstRowLastColumn="0" w:lastRowFirstColumn="0" w:lastRowLastColumn="0"/>
            </w:pPr>
            <w:r w:rsidRPr="007D53F3">
              <w:t>Crear y documentar la API necesaria para la gestión de usuarios</w:t>
            </w:r>
            <w:r>
              <w:t>, y todos los elementos de la BBDD.</w:t>
            </w:r>
          </w:p>
        </w:tc>
      </w:tr>
      <w:tr w:rsidR="002D0A19" w14:paraId="080A935C"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51E18A99" w14:textId="77777777" w:rsidR="002D0A19" w:rsidRDefault="002D0A19" w:rsidP="007813F4">
            <w:r>
              <w:t>Entradas</w:t>
            </w:r>
          </w:p>
        </w:tc>
        <w:tc>
          <w:tcPr>
            <w:tcW w:w="7791" w:type="dxa"/>
          </w:tcPr>
          <w:p w14:paraId="085034E9" w14:textId="35FB894D" w:rsidR="002D0A19" w:rsidRPr="00C80D7F" w:rsidRDefault="00022C91" w:rsidP="00022C91">
            <w:pPr>
              <w:cnfStyle w:val="000000000000" w:firstRow="0" w:lastRow="0" w:firstColumn="0" w:lastColumn="0" w:oddVBand="0" w:evenVBand="0" w:oddHBand="0" w:evenHBand="0" w:firstRowFirstColumn="0" w:firstRowLastColumn="0" w:lastRowFirstColumn="0" w:lastRowLastColumn="0"/>
            </w:pPr>
            <w:r w:rsidRPr="00022C91">
              <w:t>Requisitos de la API</w:t>
            </w:r>
          </w:p>
        </w:tc>
      </w:tr>
      <w:tr w:rsidR="002D0A19" w14:paraId="1B2481E1" w14:textId="77777777" w:rsidTr="00394B01">
        <w:trPr>
          <w:trHeight w:val="73"/>
        </w:trPr>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18C3D331" w14:textId="77777777" w:rsidR="002D0A19" w:rsidRDefault="002D0A19" w:rsidP="007813F4">
            <w:r>
              <w:t>Salidas</w:t>
            </w:r>
          </w:p>
        </w:tc>
        <w:tc>
          <w:tcPr>
            <w:tcW w:w="7791" w:type="dxa"/>
          </w:tcPr>
          <w:p w14:paraId="46A819FD" w14:textId="084CBA85" w:rsidR="00022C91" w:rsidRDefault="00022C91" w:rsidP="00F04357">
            <w:pPr>
              <w:pStyle w:val="Prrafodelista"/>
              <w:numPr>
                <w:ilvl w:val="0"/>
                <w:numId w:val="18"/>
              </w:numPr>
              <w:spacing w:after="0"/>
              <w:cnfStyle w:val="000000000000" w:firstRow="0" w:lastRow="0" w:firstColumn="0" w:lastColumn="0" w:oddVBand="0" w:evenVBand="0" w:oddHBand="0" w:evenHBand="0" w:firstRowFirstColumn="0" w:firstRowLastColumn="0" w:lastRowFirstColumn="0" w:lastRowLastColumn="0"/>
            </w:pPr>
            <w:r>
              <w:t>API para la gestión de usuarios.</w:t>
            </w:r>
          </w:p>
          <w:p w14:paraId="5E270CD7" w14:textId="3EF99819" w:rsidR="002D0A19" w:rsidRPr="00C15A35" w:rsidRDefault="00022C91" w:rsidP="00F04357">
            <w:pPr>
              <w:pStyle w:val="Prrafodelista"/>
              <w:numPr>
                <w:ilvl w:val="0"/>
                <w:numId w:val="18"/>
              </w:numPr>
              <w:spacing w:after="0"/>
              <w:cnfStyle w:val="000000000000" w:firstRow="0" w:lastRow="0" w:firstColumn="0" w:lastColumn="0" w:oddVBand="0" w:evenVBand="0" w:oddHBand="0" w:evenHBand="0" w:firstRowFirstColumn="0" w:firstRowLastColumn="0" w:lastRowFirstColumn="0" w:lastRowLastColumn="0"/>
            </w:pPr>
            <w:r>
              <w:t>Documentación de la API.</w:t>
            </w:r>
          </w:p>
        </w:tc>
      </w:tr>
      <w:tr w:rsidR="002D0A19" w14:paraId="2590FB29"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62974C2F" w14:textId="77777777" w:rsidR="002D0A19" w:rsidRDefault="002D0A19" w:rsidP="007813F4">
            <w:r>
              <w:t>Actividades</w:t>
            </w:r>
          </w:p>
        </w:tc>
        <w:tc>
          <w:tcPr>
            <w:tcW w:w="7791" w:type="dxa"/>
          </w:tcPr>
          <w:p w14:paraId="3BAE376C" w14:textId="3C35745D" w:rsidR="002D0A19" w:rsidRPr="00C15A35" w:rsidRDefault="009568BC" w:rsidP="009D17F8">
            <w:pPr>
              <w:keepNext/>
              <w:cnfStyle w:val="000000000000" w:firstRow="0" w:lastRow="0" w:firstColumn="0" w:lastColumn="0" w:oddVBand="0" w:evenVBand="0" w:oddHBand="0" w:evenHBand="0" w:firstRowFirstColumn="0" w:firstRowLastColumn="0" w:lastRowFirstColumn="0" w:lastRowLastColumn="0"/>
            </w:pPr>
            <w:r>
              <w:t>Diseñar Endpoints de la API.</w:t>
            </w:r>
          </w:p>
        </w:tc>
      </w:tr>
    </w:tbl>
    <w:p w14:paraId="1E6023A3" w14:textId="6CFB1B60" w:rsidR="002D0A19" w:rsidRDefault="009D17F8" w:rsidP="009D17F8">
      <w:pPr>
        <w:pStyle w:val="Descripcin"/>
        <w:jc w:val="center"/>
      </w:pPr>
      <w:bookmarkStart w:id="60" w:name="_Toc162807771"/>
      <w:bookmarkEnd w:id="54"/>
      <w:bookmarkEnd w:id="55"/>
      <w:r>
        <w:t xml:space="preserve">Tabla </w:t>
      </w:r>
      <w:r w:rsidR="00D4074C">
        <w:fldChar w:fldCharType="begin"/>
      </w:r>
      <w:r w:rsidR="00D4074C">
        <w:instrText xml:space="preserve"> SEQ Tabla \* ARABIC </w:instrText>
      </w:r>
      <w:r w:rsidR="00D4074C">
        <w:fldChar w:fldCharType="separate"/>
      </w:r>
      <w:r w:rsidR="00D4074C">
        <w:rPr>
          <w:noProof/>
        </w:rPr>
        <w:t>6</w:t>
      </w:r>
      <w:r w:rsidR="00D4074C">
        <w:fldChar w:fldCharType="end"/>
      </w:r>
      <w:r>
        <w:t>: Desarrollo de API. Elaboración Propia</w:t>
      </w:r>
      <w:bookmarkEnd w:id="60"/>
    </w:p>
    <w:p w14:paraId="3024B72A" w14:textId="02BA5FCF" w:rsidR="003D1AD5" w:rsidRDefault="003D1AD5" w:rsidP="00860305">
      <w:pPr>
        <w:pStyle w:val="Ttulo3"/>
      </w:pPr>
      <w:bookmarkStart w:id="61" w:name="_Toc162807707"/>
      <w:r>
        <w:t xml:space="preserve">PT4.1 - </w:t>
      </w:r>
      <w:r w:rsidR="00860305" w:rsidRPr="00860305">
        <w:t>Implementación de la Estructura Base del Frontend</w:t>
      </w:r>
      <w:bookmarkEnd w:id="61"/>
    </w:p>
    <w:p w14:paraId="2EE1DA24" w14:textId="661CA409" w:rsidR="00C83341" w:rsidRDefault="00C83341" w:rsidP="00C83341">
      <w:r>
        <w:t>Se centra en el establecimiento de los cimientos del aspecto frontal de "FamilySeriesTrack" definiendo la arquitectura base y seleccionando el framework apropiado. Este paso es crucial para estructurar las carpetas y configurar los parámetros iniciales que conformarán el esqueleto de la interfaz de usuario.</w:t>
      </w:r>
    </w:p>
    <w:p w14:paraId="119A7EA9" w14:textId="397D3BB8" w:rsidR="00C83341" w:rsidRPr="00C83341" w:rsidRDefault="00C83341" w:rsidP="00C83341">
      <w:r>
        <w:t>Las entradas para este proceso incluyen la guía de estilo y los requisitos de UI/UX, junto con el documento de arquitectura del sistema, asegurando que el diseño y la funcionalidad del frontend se alineen con la visión global del proyecto. Como resultado de estas actividades, se espera obtener una estructura base sólida para el proyecto frontend y las configuraciones iniciales necesarias para un desarrollo fluido.</w:t>
      </w:r>
    </w:p>
    <w:tbl>
      <w:tblPr>
        <w:tblStyle w:val="Tablanormal5"/>
        <w:tblW w:w="9067" w:type="dxa"/>
        <w:tblBorders>
          <w:insideH w:val="single" w:sz="4" w:space="0" w:color="auto"/>
          <w:insideV w:val="single" w:sz="4" w:space="0" w:color="auto"/>
        </w:tblBorders>
        <w:tblLook w:val="0680" w:firstRow="0" w:lastRow="0" w:firstColumn="1" w:lastColumn="0" w:noHBand="1" w:noVBand="1"/>
      </w:tblPr>
      <w:tblGrid>
        <w:gridCol w:w="1320"/>
        <w:gridCol w:w="7747"/>
      </w:tblGrid>
      <w:tr w:rsidR="00842076" w14:paraId="3FCE0B5F"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29873878" w14:textId="77777777" w:rsidR="00842076" w:rsidRDefault="00842076" w:rsidP="007813F4">
            <w:bookmarkStart w:id="62" w:name="OLE_LINK41"/>
            <w:bookmarkStart w:id="63" w:name="OLE_LINK42"/>
            <w:r>
              <w:t>Nombre</w:t>
            </w:r>
          </w:p>
        </w:tc>
        <w:tc>
          <w:tcPr>
            <w:tcW w:w="7791" w:type="dxa"/>
          </w:tcPr>
          <w:p w14:paraId="438E292A" w14:textId="18E899C5" w:rsidR="00842076" w:rsidRDefault="00842076" w:rsidP="007813F4">
            <w:pPr>
              <w:cnfStyle w:val="000000000000" w:firstRow="0" w:lastRow="0" w:firstColumn="0" w:lastColumn="0" w:oddVBand="0" w:evenVBand="0" w:oddHBand="0" w:evenHBand="0" w:firstRowFirstColumn="0" w:firstRowLastColumn="0" w:lastRowFirstColumn="0" w:lastRowLastColumn="0"/>
            </w:pPr>
            <w:r w:rsidRPr="00842076">
              <w:t>Estructura Base del Frontend</w:t>
            </w:r>
          </w:p>
        </w:tc>
      </w:tr>
      <w:tr w:rsidR="00842076" w14:paraId="43C34989"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5E97108E" w14:textId="77777777" w:rsidR="00842076" w:rsidRDefault="00842076" w:rsidP="007813F4">
            <w:r>
              <w:t>Código</w:t>
            </w:r>
          </w:p>
        </w:tc>
        <w:tc>
          <w:tcPr>
            <w:tcW w:w="7791" w:type="dxa"/>
          </w:tcPr>
          <w:p w14:paraId="6462F7A4" w14:textId="0A49D547" w:rsidR="00842076" w:rsidRPr="0087302E" w:rsidRDefault="00842076" w:rsidP="007813F4">
            <w:pPr>
              <w:cnfStyle w:val="000000000000" w:firstRow="0" w:lastRow="0" w:firstColumn="0" w:lastColumn="0" w:oddVBand="0" w:evenVBand="0" w:oddHBand="0" w:evenHBand="0" w:firstRowFirstColumn="0" w:firstRowLastColumn="0" w:lastRowFirstColumn="0" w:lastRowLastColumn="0"/>
              <w:rPr>
                <w:b/>
                <w:bCs/>
              </w:rPr>
            </w:pPr>
            <w:r w:rsidRPr="0087302E">
              <w:rPr>
                <w:b/>
                <w:bCs/>
              </w:rPr>
              <w:t>PT</w:t>
            </w:r>
            <w:r>
              <w:rPr>
                <w:b/>
                <w:bCs/>
              </w:rPr>
              <w:t>0</w:t>
            </w:r>
            <w:r w:rsidR="00DB3959">
              <w:rPr>
                <w:b/>
                <w:bCs/>
              </w:rPr>
              <w:t>4</w:t>
            </w:r>
            <w:r>
              <w:rPr>
                <w:b/>
                <w:bCs/>
              </w:rPr>
              <w:t>.</w:t>
            </w:r>
            <w:r w:rsidR="00DB3959">
              <w:rPr>
                <w:b/>
                <w:bCs/>
              </w:rPr>
              <w:t>1</w:t>
            </w:r>
            <w:r>
              <w:rPr>
                <w:b/>
                <w:bCs/>
              </w:rPr>
              <w:t>-FRNT</w:t>
            </w:r>
          </w:p>
        </w:tc>
      </w:tr>
      <w:tr w:rsidR="00842076" w14:paraId="26841751"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35E8E962" w14:textId="77777777" w:rsidR="00842076" w:rsidRDefault="00842076" w:rsidP="007813F4">
            <w:r>
              <w:t>Descripción</w:t>
            </w:r>
          </w:p>
        </w:tc>
        <w:tc>
          <w:tcPr>
            <w:tcW w:w="7791" w:type="dxa"/>
          </w:tcPr>
          <w:p w14:paraId="434E1B8F" w14:textId="308C3BA0" w:rsidR="00842076" w:rsidRDefault="00D11EF7" w:rsidP="007813F4">
            <w:pPr>
              <w:cnfStyle w:val="000000000000" w:firstRow="0" w:lastRow="0" w:firstColumn="0" w:lastColumn="0" w:oddVBand="0" w:evenVBand="0" w:oddHBand="0" w:evenHBand="0" w:firstRowFirstColumn="0" w:firstRowLastColumn="0" w:lastRowFirstColumn="0" w:lastRowLastColumn="0"/>
            </w:pPr>
            <w:r w:rsidRPr="00D11EF7">
              <w:t>Establecer la estructura base y el framework del frontend para "FamilySeriesTrack", definiendo la arquitectura de carpetas y configuraciones iniciales del proyecto.</w:t>
            </w:r>
          </w:p>
        </w:tc>
      </w:tr>
      <w:tr w:rsidR="00842076" w14:paraId="2023AEF8"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347F3427" w14:textId="77777777" w:rsidR="00842076" w:rsidRDefault="00842076" w:rsidP="007813F4">
            <w:r>
              <w:lastRenderedPageBreak/>
              <w:t>Entradas</w:t>
            </w:r>
          </w:p>
        </w:tc>
        <w:tc>
          <w:tcPr>
            <w:tcW w:w="7791" w:type="dxa"/>
          </w:tcPr>
          <w:p w14:paraId="261DE932" w14:textId="77777777" w:rsidR="00D11EF7" w:rsidRDefault="00D11EF7" w:rsidP="00F04357">
            <w:pPr>
              <w:pStyle w:val="Prrafodelista"/>
              <w:numPr>
                <w:ilvl w:val="0"/>
                <w:numId w:val="19"/>
              </w:numPr>
              <w:spacing w:after="0"/>
              <w:cnfStyle w:val="000000000000" w:firstRow="0" w:lastRow="0" w:firstColumn="0" w:lastColumn="0" w:oddVBand="0" w:evenVBand="0" w:oddHBand="0" w:evenHBand="0" w:firstRowFirstColumn="0" w:firstRowLastColumn="0" w:lastRowFirstColumn="0" w:lastRowLastColumn="0"/>
            </w:pPr>
            <w:r>
              <w:t>Guía de estilo y requisitos de UI/UX.</w:t>
            </w:r>
          </w:p>
          <w:p w14:paraId="0F0078B7" w14:textId="6487F2A9" w:rsidR="00842076" w:rsidRPr="00C80D7F" w:rsidRDefault="00D11EF7" w:rsidP="00F04357">
            <w:pPr>
              <w:pStyle w:val="Prrafodelista"/>
              <w:numPr>
                <w:ilvl w:val="0"/>
                <w:numId w:val="19"/>
              </w:numPr>
              <w:spacing w:after="0"/>
              <w:cnfStyle w:val="000000000000" w:firstRow="0" w:lastRow="0" w:firstColumn="0" w:lastColumn="0" w:oddVBand="0" w:evenVBand="0" w:oddHBand="0" w:evenHBand="0" w:firstRowFirstColumn="0" w:firstRowLastColumn="0" w:lastRowFirstColumn="0" w:lastRowLastColumn="0"/>
            </w:pPr>
            <w:r>
              <w:t>Documento de arquitectura del sistema.</w:t>
            </w:r>
          </w:p>
        </w:tc>
      </w:tr>
      <w:tr w:rsidR="00842076" w14:paraId="123C1C71" w14:textId="77777777" w:rsidTr="00394B01">
        <w:trPr>
          <w:trHeight w:val="73"/>
        </w:trPr>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13FC1333" w14:textId="77777777" w:rsidR="00842076" w:rsidRDefault="00842076" w:rsidP="007813F4">
            <w:r>
              <w:t>Salidas</w:t>
            </w:r>
          </w:p>
        </w:tc>
        <w:tc>
          <w:tcPr>
            <w:tcW w:w="7791" w:type="dxa"/>
          </w:tcPr>
          <w:p w14:paraId="37545799" w14:textId="77777777" w:rsidR="00D11EF7" w:rsidRPr="00081770" w:rsidRDefault="00D11EF7" w:rsidP="00F04357">
            <w:pPr>
              <w:pStyle w:val="Prrafodelista"/>
              <w:numPr>
                <w:ilvl w:val="0"/>
                <w:numId w:val="19"/>
              </w:numPr>
              <w:spacing w:after="0"/>
              <w:cnfStyle w:val="000000000000" w:firstRow="0" w:lastRow="0" w:firstColumn="0" w:lastColumn="0" w:oddVBand="0" w:evenVBand="0" w:oddHBand="0" w:evenHBand="0" w:firstRowFirstColumn="0" w:firstRowLastColumn="0" w:lastRowFirstColumn="0" w:lastRowLastColumn="0"/>
            </w:pPr>
            <w:r w:rsidRPr="00081770">
              <w:t>Estructura base del proyecto frontend.</w:t>
            </w:r>
          </w:p>
          <w:p w14:paraId="6DC0A30D" w14:textId="18DD677F" w:rsidR="00842076" w:rsidRPr="00C15A35" w:rsidRDefault="00D11EF7" w:rsidP="00F04357">
            <w:pPr>
              <w:pStyle w:val="Prrafodelista"/>
              <w:numPr>
                <w:ilvl w:val="0"/>
                <w:numId w:val="19"/>
              </w:numPr>
              <w:spacing w:after="0"/>
              <w:cnfStyle w:val="000000000000" w:firstRow="0" w:lastRow="0" w:firstColumn="0" w:lastColumn="0" w:oddVBand="0" w:evenVBand="0" w:oddHBand="0" w:evenHBand="0" w:firstRowFirstColumn="0" w:firstRowLastColumn="0" w:lastRowFirstColumn="0" w:lastRowLastColumn="0"/>
            </w:pPr>
            <w:r w:rsidRPr="00081770">
              <w:t>Configuraciones iniciales implementadas.</w:t>
            </w:r>
          </w:p>
        </w:tc>
      </w:tr>
      <w:tr w:rsidR="00842076" w14:paraId="79103A9E" w14:textId="77777777" w:rsidTr="00394B01">
        <w:trPr>
          <w:trHeight w:val="355"/>
        </w:trPr>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271BD220" w14:textId="77777777" w:rsidR="00842076" w:rsidRDefault="00842076" w:rsidP="007813F4">
            <w:r>
              <w:t>Actividades</w:t>
            </w:r>
          </w:p>
        </w:tc>
        <w:tc>
          <w:tcPr>
            <w:tcW w:w="7791" w:type="dxa"/>
          </w:tcPr>
          <w:p w14:paraId="49F21C28" w14:textId="77777777" w:rsidR="00081770" w:rsidRDefault="00081770" w:rsidP="00F04357">
            <w:pPr>
              <w:pStyle w:val="Prrafodelista"/>
              <w:numPr>
                <w:ilvl w:val="0"/>
                <w:numId w:val="19"/>
              </w:numPr>
              <w:spacing w:after="0"/>
              <w:cnfStyle w:val="000000000000" w:firstRow="0" w:lastRow="0" w:firstColumn="0" w:lastColumn="0" w:oddVBand="0" w:evenVBand="0" w:oddHBand="0" w:evenHBand="0" w:firstRowFirstColumn="0" w:firstRowLastColumn="0" w:lastRowFirstColumn="0" w:lastRowLastColumn="0"/>
            </w:pPr>
            <w:r>
              <w:t>Definir la arquitectura de carpetas del proyecto.</w:t>
            </w:r>
          </w:p>
          <w:p w14:paraId="682EFC0D" w14:textId="5A6C68C7" w:rsidR="00081770" w:rsidRDefault="00081770" w:rsidP="00F04357">
            <w:pPr>
              <w:pStyle w:val="Prrafodelista"/>
              <w:numPr>
                <w:ilvl w:val="0"/>
                <w:numId w:val="19"/>
              </w:numPr>
              <w:spacing w:after="0"/>
              <w:cnfStyle w:val="000000000000" w:firstRow="0" w:lastRow="0" w:firstColumn="0" w:lastColumn="0" w:oddVBand="0" w:evenVBand="0" w:oddHBand="0" w:evenHBand="0" w:firstRowFirstColumn="0" w:firstRowLastColumn="0" w:lastRowFirstColumn="0" w:lastRowLastColumn="0"/>
            </w:pPr>
            <w:r>
              <w:t>Configurar el entorno de desarrollo frontend.</w:t>
            </w:r>
          </w:p>
          <w:p w14:paraId="7158DC81" w14:textId="40B23463" w:rsidR="004C428B" w:rsidRPr="00081770" w:rsidRDefault="00081770" w:rsidP="004C428B">
            <w:pPr>
              <w:pStyle w:val="Prrafodelista"/>
              <w:keepNext/>
              <w:numPr>
                <w:ilvl w:val="0"/>
                <w:numId w:val="19"/>
              </w:numPr>
              <w:spacing w:after="0"/>
              <w:cnfStyle w:val="000000000000" w:firstRow="0" w:lastRow="0" w:firstColumn="0" w:lastColumn="0" w:oddVBand="0" w:evenVBand="0" w:oddHBand="0" w:evenHBand="0" w:firstRowFirstColumn="0" w:firstRowLastColumn="0" w:lastRowFirstColumn="0" w:lastRowLastColumn="0"/>
            </w:pPr>
            <w:r>
              <w:t>Instalar librerías y dependencias necesarias.</w:t>
            </w:r>
          </w:p>
        </w:tc>
      </w:tr>
    </w:tbl>
    <w:p w14:paraId="2B2ACC82" w14:textId="3C4BCB60" w:rsidR="005E69EC" w:rsidRDefault="009D17F8" w:rsidP="008303AA">
      <w:pPr>
        <w:pStyle w:val="Descripcin"/>
        <w:jc w:val="center"/>
      </w:pPr>
      <w:bookmarkStart w:id="64" w:name="_Toc162807772"/>
      <w:bookmarkEnd w:id="62"/>
      <w:bookmarkEnd w:id="63"/>
      <w:r>
        <w:t xml:space="preserve">Tabla </w:t>
      </w:r>
      <w:r w:rsidR="00D4074C">
        <w:fldChar w:fldCharType="begin"/>
      </w:r>
      <w:r w:rsidR="00D4074C">
        <w:instrText xml:space="preserve"> SEQ Tabla \* ARABIC </w:instrText>
      </w:r>
      <w:r w:rsidR="00D4074C">
        <w:fldChar w:fldCharType="separate"/>
      </w:r>
      <w:r w:rsidR="00D4074C">
        <w:rPr>
          <w:noProof/>
        </w:rPr>
        <w:t>7</w:t>
      </w:r>
      <w:r w:rsidR="00D4074C">
        <w:fldChar w:fldCharType="end"/>
      </w:r>
      <w:r>
        <w:t xml:space="preserve">: Implementación de la Estructura Base </w:t>
      </w:r>
      <w:r w:rsidR="00CB2462">
        <w:t>Frontend</w:t>
      </w:r>
      <w:r>
        <w:t>. Elaboración Propia</w:t>
      </w:r>
      <w:bookmarkEnd w:id="64"/>
    </w:p>
    <w:p w14:paraId="50C5F312" w14:textId="4505C18D" w:rsidR="00F77744" w:rsidRDefault="00F77744" w:rsidP="00F77744">
      <w:pPr>
        <w:pStyle w:val="Ttulo3"/>
      </w:pPr>
      <w:bookmarkStart w:id="65" w:name="_Toc162807708"/>
      <w:r>
        <w:t xml:space="preserve">PT4.2 </w:t>
      </w:r>
      <w:r w:rsidR="008303AA">
        <w:t>-</w:t>
      </w:r>
      <w:r>
        <w:t xml:space="preserve"> Desarrollo de Pantallas y Navegación</w:t>
      </w:r>
      <w:bookmarkEnd w:id="65"/>
    </w:p>
    <w:p w14:paraId="11A45B3F" w14:textId="77777777" w:rsidR="0066249E" w:rsidRDefault="00C50B4A" w:rsidP="00C50B4A">
      <w:r w:rsidRPr="00C50B4A">
        <w:t xml:space="preserve">Este proceso incluye la implementación de las pantallas del usuario, detalladas previamente en los prototipos, y el desarrollo de un sistema de navegación fluido y coherente. Se tomarán como entrada los prototipos de UI del paquete PT02-DIU y, a través de un conjunto de actividades enfocadas en la práctica de desarrollo, se crearán pantallas interactivas y se establecerá un esquema de navegación intuitivo. </w:t>
      </w:r>
    </w:p>
    <w:p w14:paraId="191B54A5" w14:textId="769D7527" w:rsidR="00C50B4A" w:rsidRDefault="00C50B4A" w:rsidP="00C50B4A">
      <w:r w:rsidRPr="00C50B4A">
        <w:t>El objetivo es lograr que la interacción del usuario con la aplicación sea natural y eficiente, culminando con pantallas completamente desarrolladas y un flujo de navegación que se prueba y ajusta para garantizar la máxima usabilidad.</w:t>
      </w:r>
    </w:p>
    <w:p w14:paraId="108B867C" w14:textId="4BCB92B3" w:rsidR="0066249E" w:rsidRPr="00C50B4A" w:rsidRDefault="00D87133" w:rsidP="00C50B4A">
      <w:r w:rsidRPr="00D87133">
        <w:t xml:space="preserve">Al concluir este paquete de trabajo, contaremos con todas las pantallas necesarias para nuestra aplicación, aunque estas aún no serán funcionales, ya que no estarán conectadas con la base de datos. </w:t>
      </w:r>
      <w:r>
        <w:t>Se seguirá</w:t>
      </w:r>
      <w:r w:rsidRPr="00D87133">
        <w:t xml:space="preserve"> fielmente el diseño establecido en el paquete de trabajo previamente mencionado.</w:t>
      </w:r>
    </w:p>
    <w:tbl>
      <w:tblPr>
        <w:tblStyle w:val="Tablanormal5"/>
        <w:tblW w:w="9067" w:type="dxa"/>
        <w:tblBorders>
          <w:insideH w:val="single" w:sz="4" w:space="0" w:color="auto"/>
          <w:insideV w:val="single" w:sz="4" w:space="0" w:color="auto"/>
        </w:tblBorders>
        <w:tblLook w:val="0680" w:firstRow="0" w:lastRow="0" w:firstColumn="1" w:lastColumn="0" w:noHBand="1" w:noVBand="1"/>
      </w:tblPr>
      <w:tblGrid>
        <w:gridCol w:w="1320"/>
        <w:gridCol w:w="7747"/>
      </w:tblGrid>
      <w:tr w:rsidR="00F77744" w14:paraId="0AB97383"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2AC178BE" w14:textId="77777777" w:rsidR="00F77744" w:rsidRDefault="00F77744" w:rsidP="007813F4">
            <w:bookmarkStart w:id="66" w:name="OLE_LINK45"/>
            <w:bookmarkStart w:id="67" w:name="OLE_LINK46"/>
            <w:r>
              <w:t>Nombre</w:t>
            </w:r>
          </w:p>
        </w:tc>
        <w:tc>
          <w:tcPr>
            <w:tcW w:w="7791" w:type="dxa"/>
          </w:tcPr>
          <w:p w14:paraId="5B41E9F6" w14:textId="2C6FD97E" w:rsidR="00F77744" w:rsidRDefault="00DB3959" w:rsidP="007813F4">
            <w:pPr>
              <w:cnfStyle w:val="000000000000" w:firstRow="0" w:lastRow="0" w:firstColumn="0" w:lastColumn="0" w:oddVBand="0" w:evenVBand="0" w:oddHBand="0" w:evenHBand="0" w:firstRowFirstColumn="0" w:firstRowLastColumn="0" w:lastRowFirstColumn="0" w:lastRowLastColumn="0"/>
            </w:pPr>
            <w:r w:rsidRPr="00DB3959">
              <w:t>Pantallas y Flujo de Navegación</w:t>
            </w:r>
          </w:p>
        </w:tc>
      </w:tr>
      <w:tr w:rsidR="00F77744" w14:paraId="5939DFB2"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079126B6" w14:textId="77777777" w:rsidR="00F77744" w:rsidRDefault="00F77744" w:rsidP="007813F4">
            <w:r>
              <w:t>Código</w:t>
            </w:r>
          </w:p>
        </w:tc>
        <w:tc>
          <w:tcPr>
            <w:tcW w:w="7791" w:type="dxa"/>
          </w:tcPr>
          <w:p w14:paraId="6686B77B" w14:textId="33029A3A" w:rsidR="00F77744" w:rsidRPr="0087302E" w:rsidRDefault="00F77744" w:rsidP="007813F4">
            <w:pPr>
              <w:cnfStyle w:val="000000000000" w:firstRow="0" w:lastRow="0" w:firstColumn="0" w:lastColumn="0" w:oddVBand="0" w:evenVBand="0" w:oddHBand="0" w:evenHBand="0" w:firstRowFirstColumn="0" w:firstRowLastColumn="0" w:lastRowFirstColumn="0" w:lastRowLastColumn="0"/>
              <w:rPr>
                <w:b/>
                <w:bCs/>
              </w:rPr>
            </w:pPr>
            <w:bookmarkStart w:id="68" w:name="OLE_LINK51"/>
            <w:bookmarkStart w:id="69" w:name="OLE_LINK52"/>
            <w:r w:rsidRPr="0087302E">
              <w:rPr>
                <w:b/>
                <w:bCs/>
              </w:rPr>
              <w:t>PT</w:t>
            </w:r>
            <w:r>
              <w:rPr>
                <w:b/>
                <w:bCs/>
              </w:rPr>
              <w:t>0</w:t>
            </w:r>
            <w:r w:rsidR="00DB3959">
              <w:rPr>
                <w:b/>
                <w:bCs/>
              </w:rPr>
              <w:t>4</w:t>
            </w:r>
            <w:r>
              <w:rPr>
                <w:b/>
                <w:bCs/>
              </w:rPr>
              <w:t>.</w:t>
            </w:r>
            <w:r w:rsidR="00DB3959">
              <w:rPr>
                <w:b/>
                <w:bCs/>
              </w:rPr>
              <w:t>2</w:t>
            </w:r>
            <w:r>
              <w:rPr>
                <w:b/>
                <w:bCs/>
              </w:rPr>
              <w:t>-FRNT</w:t>
            </w:r>
            <w:bookmarkEnd w:id="68"/>
            <w:bookmarkEnd w:id="69"/>
          </w:p>
        </w:tc>
      </w:tr>
      <w:tr w:rsidR="00F77744" w14:paraId="7C968974"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1C478CBA" w14:textId="77777777" w:rsidR="00F77744" w:rsidRDefault="00F77744" w:rsidP="007813F4">
            <w:r>
              <w:t>Descripción</w:t>
            </w:r>
          </w:p>
        </w:tc>
        <w:tc>
          <w:tcPr>
            <w:tcW w:w="7791" w:type="dxa"/>
          </w:tcPr>
          <w:p w14:paraId="7FEE85F8" w14:textId="64B19AD8" w:rsidR="00F77744" w:rsidRDefault="00DB3959" w:rsidP="007813F4">
            <w:pPr>
              <w:cnfStyle w:val="000000000000" w:firstRow="0" w:lastRow="0" w:firstColumn="0" w:lastColumn="0" w:oddVBand="0" w:evenVBand="0" w:oddHBand="0" w:evenHBand="0" w:firstRowFirstColumn="0" w:firstRowLastColumn="0" w:lastRowFirstColumn="0" w:lastRowLastColumn="0"/>
            </w:pPr>
            <w:r w:rsidRPr="00DB3959">
              <w:t>Implementar las pantallas detalladas en los prototipos de UI/UX y desarrollar el flujo de navegación para la aplicación "FamilySeriesTrack".</w:t>
            </w:r>
          </w:p>
        </w:tc>
      </w:tr>
      <w:tr w:rsidR="00F77744" w14:paraId="654FF660"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36242BD7" w14:textId="77777777" w:rsidR="00F77744" w:rsidRDefault="00F77744" w:rsidP="007813F4">
            <w:r>
              <w:t>Entradas</w:t>
            </w:r>
          </w:p>
        </w:tc>
        <w:tc>
          <w:tcPr>
            <w:tcW w:w="7791" w:type="dxa"/>
          </w:tcPr>
          <w:p w14:paraId="746F1A46" w14:textId="5ACC6257" w:rsidR="00F77744" w:rsidRPr="00C80D7F" w:rsidRDefault="00F04357" w:rsidP="004C7ECB">
            <w:pPr>
              <w:cnfStyle w:val="000000000000" w:firstRow="0" w:lastRow="0" w:firstColumn="0" w:lastColumn="0" w:oddVBand="0" w:evenVBand="0" w:oddHBand="0" w:evenHBand="0" w:firstRowFirstColumn="0" w:firstRowLastColumn="0" w:lastRowFirstColumn="0" w:lastRowLastColumn="0"/>
            </w:pPr>
            <w:r>
              <w:t xml:space="preserve">Prototipos de UI del paquete </w:t>
            </w:r>
            <w:r w:rsidRPr="0087302E">
              <w:rPr>
                <w:b/>
                <w:bCs/>
              </w:rPr>
              <w:t>PT0</w:t>
            </w:r>
            <w:r>
              <w:rPr>
                <w:b/>
                <w:bCs/>
              </w:rPr>
              <w:t>2</w:t>
            </w:r>
            <w:r w:rsidRPr="0087302E">
              <w:rPr>
                <w:b/>
                <w:bCs/>
              </w:rPr>
              <w:t>-</w:t>
            </w:r>
            <w:r>
              <w:rPr>
                <w:b/>
                <w:bCs/>
              </w:rPr>
              <w:t>DIU</w:t>
            </w:r>
          </w:p>
        </w:tc>
      </w:tr>
      <w:tr w:rsidR="00F77744" w14:paraId="4D19275E" w14:textId="77777777" w:rsidTr="00394B01">
        <w:trPr>
          <w:trHeight w:val="73"/>
        </w:trPr>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47AB9FF5" w14:textId="77777777" w:rsidR="00F77744" w:rsidRDefault="00F77744" w:rsidP="007813F4">
            <w:r>
              <w:t>Salidas</w:t>
            </w:r>
          </w:p>
        </w:tc>
        <w:tc>
          <w:tcPr>
            <w:tcW w:w="7791" w:type="dxa"/>
          </w:tcPr>
          <w:p w14:paraId="62F6CF39" w14:textId="77777777" w:rsidR="004C7ECB" w:rsidRDefault="004C7ECB" w:rsidP="004C7ECB">
            <w:pPr>
              <w:pStyle w:val="Prrafodelista"/>
              <w:numPr>
                <w:ilvl w:val="0"/>
                <w:numId w:val="21"/>
              </w:numPr>
              <w:spacing w:after="0"/>
              <w:cnfStyle w:val="000000000000" w:firstRow="0" w:lastRow="0" w:firstColumn="0" w:lastColumn="0" w:oddVBand="0" w:evenVBand="0" w:oddHBand="0" w:evenHBand="0" w:firstRowFirstColumn="0" w:firstRowLastColumn="0" w:lastRowFirstColumn="0" w:lastRowLastColumn="0"/>
            </w:pPr>
            <w:r>
              <w:t>Pantallas de la aplicación desarrolladas.</w:t>
            </w:r>
          </w:p>
          <w:p w14:paraId="759415E7" w14:textId="50C4C0D7" w:rsidR="00F77744" w:rsidRPr="00C15A35" w:rsidRDefault="004C7ECB" w:rsidP="004C7ECB">
            <w:pPr>
              <w:pStyle w:val="Prrafodelista"/>
              <w:numPr>
                <w:ilvl w:val="0"/>
                <w:numId w:val="21"/>
              </w:numPr>
              <w:spacing w:after="0"/>
              <w:cnfStyle w:val="000000000000" w:firstRow="0" w:lastRow="0" w:firstColumn="0" w:lastColumn="0" w:oddVBand="0" w:evenVBand="0" w:oddHBand="0" w:evenHBand="0" w:firstRowFirstColumn="0" w:firstRowLastColumn="0" w:lastRowFirstColumn="0" w:lastRowLastColumn="0"/>
            </w:pPr>
            <w:r>
              <w:t>Navegación entre pantallas implementada.</w:t>
            </w:r>
          </w:p>
        </w:tc>
      </w:tr>
      <w:tr w:rsidR="00F77744" w14:paraId="67874F5C" w14:textId="77777777" w:rsidTr="00394B01">
        <w:trPr>
          <w:trHeight w:val="355"/>
        </w:trPr>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590822EE" w14:textId="77777777" w:rsidR="00F77744" w:rsidRDefault="00F77744" w:rsidP="007813F4">
            <w:r>
              <w:t>Actividades</w:t>
            </w:r>
          </w:p>
        </w:tc>
        <w:tc>
          <w:tcPr>
            <w:tcW w:w="7791" w:type="dxa"/>
          </w:tcPr>
          <w:p w14:paraId="4FE31330" w14:textId="77777777" w:rsidR="00DD3C49" w:rsidRDefault="00DD3C49" w:rsidP="00DD3C49">
            <w:pPr>
              <w:pStyle w:val="Prrafodelista"/>
              <w:numPr>
                <w:ilvl w:val="0"/>
                <w:numId w:val="23"/>
              </w:numPr>
              <w:spacing w:after="0"/>
              <w:cnfStyle w:val="000000000000" w:firstRow="0" w:lastRow="0" w:firstColumn="0" w:lastColumn="0" w:oddVBand="0" w:evenVBand="0" w:oddHBand="0" w:evenHBand="0" w:firstRowFirstColumn="0" w:firstRowLastColumn="0" w:lastRowFirstColumn="0" w:lastRowLastColumn="0"/>
            </w:pPr>
            <w:r>
              <w:t>Desarrollar las pantallas de la aplicación según los prototipos.</w:t>
            </w:r>
          </w:p>
          <w:p w14:paraId="5563EAC8" w14:textId="77777777" w:rsidR="00DD3C49" w:rsidRDefault="00DD3C49" w:rsidP="00DD3C49">
            <w:pPr>
              <w:pStyle w:val="Prrafodelista"/>
              <w:numPr>
                <w:ilvl w:val="0"/>
                <w:numId w:val="23"/>
              </w:numPr>
              <w:spacing w:after="0"/>
              <w:cnfStyle w:val="000000000000" w:firstRow="0" w:lastRow="0" w:firstColumn="0" w:lastColumn="0" w:oddVBand="0" w:evenVBand="0" w:oddHBand="0" w:evenHBand="0" w:firstRowFirstColumn="0" w:firstRowLastColumn="0" w:lastRowFirstColumn="0" w:lastRowLastColumn="0"/>
            </w:pPr>
            <w:r>
              <w:t>Configurar el sistema de rutas y navegación.</w:t>
            </w:r>
          </w:p>
          <w:p w14:paraId="608BA008" w14:textId="770C4BDD" w:rsidR="00DD3C49" w:rsidRPr="00081770" w:rsidRDefault="00DD3C49" w:rsidP="00CB2462">
            <w:pPr>
              <w:pStyle w:val="Prrafodelista"/>
              <w:keepNext/>
              <w:numPr>
                <w:ilvl w:val="0"/>
                <w:numId w:val="23"/>
              </w:numPr>
              <w:spacing w:after="0"/>
              <w:cnfStyle w:val="000000000000" w:firstRow="0" w:lastRow="0" w:firstColumn="0" w:lastColumn="0" w:oddVBand="0" w:evenVBand="0" w:oddHBand="0" w:evenHBand="0" w:firstRowFirstColumn="0" w:firstRowLastColumn="0" w:lastRowFirstColumn="0" w:lastRowLastColumn="0"/>
            </w:pPr>
            <w:r>
              <w:t>Probar la usabilidad y coherencia de la navegación.</w:t>
            </w:r>
          </w:p>
        </w:tc>
      </w:tr>
    </w:tbl>
    <w:p w14:paraId="3C8B0422" w14:textId="2EC5AF15" w:rsidR="00DD3C49" w:rsidRDefault="00CB2462" w:rsidP="00CB2462">
      <w:pPr>
        <w:pStyle w:val="Descripcin"/>
        <w:jc w:val="center"/>
      </w:pPr>
      <w:bookmarkStart w:id="70" w:name="_Toc162807773"/>
      <w:bookmarkEnd w:id="66"/>
      <w:bookmarkEnd w:id="67"/>
      <w:r>
        <w:t xml:space="preserve">Tabla </w:t>
      </w:r>
      <w:r w:rsidR="00D4074C">
        <w:fldChar w:fldCharType="begin"/>
      </w:r>
      <w:r w:rsidR="00D4074C">
        <w:instrText xml:space="preserve"> SEQ Tabla \* ARABIC </w:instrText>
      </w:r>
      <w:r w:rsidR="00D4074C">
        <w:fldChar w:fldCharType="separate"/>
      </w:r>
      <w:r w:rsidR="00D4074C">
        <w:rPr>
          <w:noProof/>
        </w:rPr>
        <w:t>8</w:t>
      </w:r>
      <w:r w:rsidR="00D4074C">
        <w:fldChar w:fldCharType="end"/>
      </w:r>
      <w:r>
        <w:t xml:space="preserve">: Desarrollo de Pantallas y Navegación. </w:t>
      </w:r>
      <w:r w:rsidRPr="00760B1C">
        <w:t>Elaboración Propia</w:t>
      </w:r>
      <w:bookmarkEnd w:id="70"/>
    </w:p>
    <w:p w14:paraId="2CF9BC00" w14:textId="74BDE12F" w:rsidR="00DD3C49" w:rsidRDefault="00DD3C49" w:rsidP="00DD3C49">
      <w:pPr>
        <w:pStyle w:val="Ttulo3"/>
      </w:pPr>
      <w:bookmarkStart w:id="71" w:name="_Toc162807709"/>
      <w:r>
        <w:t xml:space="preserve">PT4.3 - </w:t>
      </w:r>
      <w:r w:rsidRPr="00DD3C49">
        <w:t>Integración de la Interfaz de Usuario con el Backend</w:t>
      </w:r>
      <w:bookmarkEnd w:id="71"/>
    </w:p>
    <w:p w14:paraId="3800B17C" w14:textId="5C21E8CC" w:rsidR="00F8554E" w:rsidRPr="00F8554E" w:rsidRDefault="00F8554E" w:rsidP="00F8554E">
      <w:r w:rsidRPr="00F8554E">
        <w:t xml:space="preserve">Se trata de la fase donde la interactividad cobra vida, conectando los componentes de la interfaz de usuario diseñados previamente con la lógica subyacente del backend. Este proceso es fundamental para habilitar una comunicación eficiente y dinámica entre el usuario y el sistema. Se utilizarán las API endpoints desarrolladas en el paquete PT03.3-BCK, así como el código fuente de la UI del paquete PT04.2-FRNT, para lograr un frontend que opere armónicamente con los servicios backend. Las actividades clave de esta fase incluyen codificar la lógica de conexión con el backend, realizar pruebas de integración y refinar la </w:t>
      </w:r>
      <w:r w:rsidRPr="00F8554E">
        <w:lastRenderedPageBreak/>
        <w:t>interacción usuario-</w:t>
      </w:r>
      <w:proofErr w:type="spellStart"/>
      <w:r w:rsidRPr="00F8554E">
        <w:t>fronted</w:t>
      </w:r>
      <w:proofErr w:type="spellEnd"/>
      <w:r w:rsidRPr="00F8554E">
        <w:t>, con el fin de entregar una aplicación completa y funcional con una experiencia de usuario impecable.</w:t>
      </w:r>
    </w:p>
    <w:tbl>
      <w:tblPr>
        <w:tblStyle w:val="Tablanormal5"/>
        <w:tblW w:w="9067" w:type="dxa"/>
        <w:tblBorders>
          <w:insideH w:val="single" w:sz="4" w:space="0" w:color="auto"/>
          <w:insideV w:val="single" w:sz="4" w:space="0" w:color="auto"/>
        </w:tblBorders>
        <w:tblLook w:val="0680" w:firstRow="0" w:lastRow="0" w:firstColumn="1" w:lastColumn="0" w:noHBand="1" w:noVBand="1"/>
      </w:tblPr>
      <w:tblGrid>
        <w:gridCol w:w="1320"/>
        <w:gridCol w:w="7747"/>
      </w:tblGrid>
      <w:tr w:rsidR="003E5AB2" w14:paraId="2BF6D855"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76E05DB0" w14:textId="77777777" w:rsidR="003E5AB2" w:rsidRDefault="003E5AB2" w:rsidP="007813F4">
            <w:bookmarkStart w:id="72" w:name="OLE_LINK53"/>
            <w:bookmarkStart w:id="73" w:name="OLE_LINK54"/>
            <w:r>
              <w:t>Nombre</w:t>
            </w:r>
          </w:p>
        </w:tc>
        <w:tc>
          <w:tcPr>
            <w:tcW w:w="7791" w:type="dxa"/>
          </w:tcPr>
          <w:p w14:paraId="18771895" w14:textId="073DD2D6" w:rsidR="003E5AB2" w:rsidRDefault="003E5AB2" w:rsidP="007813F4">
            <w:pPr>
              <w:cnfStyle w:val="000000000000" w:firstRow="0" w:lastRow="0" w:firstColumn="0" w:lastColumn="0" w:oddVBand="0" w:evenVBand="0" w:oddHBand="0" w:evenHBand="0" w:firstRowFirstColumn="0" w:firstRowLastColumn="0" w:lastRowFirstColumn="0" w:lastRowLastColumn="0"/>
            </w:pPr>
            <w:r w:rsidRPr="003E5AB2">
              <w:t>Integración de UI con Backend</w:t>
            </w:r>
          </w:p>
        </w:tc>
      </w:tr>
      <w:tr w:rsidR="003E5AB2" w14:paraId="68D0748A"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37D6044E" w14:textId="77777777" w:rsidR="003E5AB2" w:rsidRDefault="003E5AB2" w:rsidP="007813F4">
            <w:r>
              <w:t>Código</w:t>
            </w:r>
          </w:p>
        </w:tc>
        <w:tc>
          <w:tcPr>
            <w:tcW w:w="7791" w:type="dxa"/>
          </w:tcPr>
          <w:p w14:paraId="286FEC7E" w14:textId="21EB405A" w:rsidR="003E5AB2" w:rsidRPr="0087302E" w:rsidRDefault="003E5AB2" w:rsidP="007813F4">
            <w:pPr>
              <w:cnfStyle w:val="000000000000" w:firstRow="0" w:lastRow="0" w:firstColumn="0" w:lastColumn="0" w:oddVBand="0" w:evenVBand="0" w:oddHBand="0" w:evenHBand="0" w:firstRowFirstColumn="0" w:firstRowLastColumn="0" w:lastRowFirstColumn="0" w:lastRowLastColumn="0"/>
              <w:rPr>
                <w:b/>
                <w:bCs/>
              </w:rPr>
            </w:pPr>
            <w:bookmarkStart w:id="74" w:name="OLE_LINK55"/>
            <w:bookmarkStart w:id="75" w:name="OLE_LINK56"/>
            <w:bookmarkStart w:id="76" w:name="OLE_LINK57"/>
            <w:r w:rsidRPr="0087302E">
              <w:rPr>
                <w:b/>
                <w:bCs/>
              </w:rPr>
              <w:t>PT</w:t>
            </w:r>
            <w:r>
              <w:rPr>
                <w:b/>
                <w:bCs/>
              </w:rPr>
              <w:t>04.3-FRNT</w:t>
            </w:r>
            <w:bookmarkEnd w:id="74"/>
            <w:bookmarkEnd w:id="75"/>
            <w:bookmarkEnd w:id="76"/>
          </w:p>
        </w:tc>
      </w:tr>
      <w:tr w:rsidR="003E5AB2" w14:paraId="2AE0615B"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2013B903" w14:textId="77777777" w:rsidR="003E5AB2" w:rsidRDefault="003E5AB2" w:rsidP="007813F4">
            <w:r>
              <w:t>Descripción</w:t>
            </w:r>
          </w:p>
        </w:tc>
        <w:tc>
          <w:tcPr>
            <w:tcW w:w="7791" w:type="dxa"/>
          </w:tcPr>
          <w:p w14:paraId="2FAD6AA1" w14:textId="4A448C22" w:rsidR="003E5AB2" w:rsidRDefault="003E5AB2" w:rsidP="007813F4">
            <w:pPr>
              <w:cnfStyle w:val="000000000000" w:firstRow="0" w:lastRow="0" w:firstColumn="0" w:lastColumn="0" w:oddVBand="0" w:evenVBand="0" w:oddHBand="0" w:evenHBand="0" w:firstRowFirstColumn="0" w:firstRowLastColumn="0" w:lastRowFirstColumn="0" w:lastRowLastColumn="0"/>
            </w:pPr>
            <w:r w:rsidRPr="003E5AB2">
              <w:t>Conectar los componentes de la interfaz de usuario con el backend de "FamilySeriesTrack", asegurando una interacción fluida y funcional entre el frontend y el backend.</w:t>
            </w:r>
          </w:p>
        </w:tc>
      </w:tr>
      <w:tr w:rsidR="003E5AB2" w14:paraId="539C8052"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7D03A2BE" w14:textId="77777777" w:rsidR="003E5AB2" w:rsidRDefault="003E5AB2" w:rsidP="007813F4">
            <w:r>
              <w:t>Entradas</w:t>
            </w:r>
          </w:p>
        </w:tc>
        <w:tc>
          <w:tcPr>
            <w:tcW w:w="7791" w:type="dxa"/>
          </w:tcPr>
          <w:p w14:paraId="5B0FCDAF" w14:textId="7C7277DB" w:rsidR="00EF63B5" w:rsidRDefault="00EF63B5" w:rsidP="00EF63B5">
            <w:pPr>
              <w:pStyle w:val="Prrafodelista"/>
              <w:numPr>
                <w:ilvl w:val="0"/>
                <w:numId w:val="25"/>
              </w:numPr>
              <w:spacing w:after="0"/>
              <w:cnfStyle w:val="000000000000" w:firstRow="0" w:lastRow="0" w:firstColumn="0" w:lastColumn="0" w:oddVBand="0" w:evenVBand="0" w:oddHBand="0" w:evenHBand="0" w:firstRowFirstColumn="0" w:firstRowLastColumn="0" w:lastRowFirstColumn="0" w:lastRowLastColumn="0"/>
            </w:pPr>
            <w:r>
              <w:t xml:space="preserve">API </w:t>
            </w:r>
            <w:bookmarkStart w:id="77" w:name="OLE_LINK47"/>
            <w:bookmarkStart w:id="78" w:name="OLE_LINK48"/>
            <w:r>
              <w:t xml:space="preserve">endpoints </w:t>
            </w:r>
            <w:bookmarkEnd w:id="77"/>
            <w:bookmarkEnd w:id="78"/>
            <w:r>
              <w:t xml:space="preserve">del paquete </w:t>
            </w:r>
            <w:r w:rsidRPr="0087302E">
              <w:rPr>
                <w:b/>
                <w:bCs/>
              </w:rPr>
              <w:t>PT</w:t>
            </w:r>
            <w:r>
              <w:rPr>
                <w:b/>
                <w:bCs/>
              </w:rPr>
              <w:t>03.3-BCK.</w:t>
            </w:r>
          </w:p>
          <w:p w14:paraId="0F874631" w14:textId="2A77461C" w:rsidR="003E5AB2" w:rsidRPr="00C80D7F" w:rsidRDefault="00EF63B5" w:rsidP="007813F4">
            <w:pPr>
              <w:pStyle w:val="Prrafodelista"/>
              <w:numPr>
                <w:ilvl w:val="0"/>
                <w:numId w:val="25"/>
              </w:numPr>
              <w:spacing w:after="0"/>
              <w:cnfStyle w:val="000000000000" w:firstRow="0" w:lastRow="0" w:firstColumn="0" w:lastColumn="0" w:oddVBand="0" w:evenVBand="0" w:oddHBand="0" w:evenHBand="0" w:firstRowFirstColumn="0" w:firstRowLastColumn="0" w:lastRowFirstColumn="0" w:lastRowLastColumn="0"/>
            </w:pPr>
            <w:r>
              <w:t xml:space="preserve">Código fuente de componentes de UI del paquete </w:t>
            </w:r>
            <w:r w:rsidRPr="0087302E">
              <w:rPr>
                <w:b/>
                <w:bCs/>
              </w:rPr>
              <w:t>PT</w:t>
            </w:r>
            <w:r>
              <w:rPr>
                <w:b/>
                <w:bCs/>
              </w:rPr>
              <w:t>04.2-FRNT</w:t>
            </w:r>
          </w:p>
        </w:tc>
      </w:tr>
      <w:tr w:rsidR="003E5AB2" w14:paraId="3B4DF759" w14:textId="77777777" w:rsidTr="00394B01">
        <w:trPr>
          <w:trHeight w:val="73"/>
        </w:trPr>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35F39E4F" w14:textId="77777777" w:rsidR="003E5AB2" w:rsidRDefault="003E5AB2" w:rsidP="007813F4">
            <w:r>
              <w:t>Salidas</w:t>
            </w:r>
          </w:p>
        </w:tc>
        <w:tc>
          <w:tcPr>
            <w:tcW w:w="7791" w:type="dxa"/>
          </w:tcPr>
          <w:p w14:paraId="7AC2F21B" w14:textId="77777777" w:rsidR="00B160EA" w:rsidRDefault="001B2D24" w:rsidP="00B160EA">
            <w:pPr>
              <w:pStyle w:val="Prrafodelista"/>
              <w:numPr>
                <w:ilvl w:val="0"/>
                <w:numId w:val="27"/>
              </w:numPr>
              <w:spacing w:after="0"/>
              <w:cnfStyle w:val="000000000000" w:firstRow="0" w:lastRow="0" w:firstColumn="0" w:lastColumn="0" w:oddVBand="0" w:evenVBand="0" w:oddHBand="0" w:evenHBand="0" w:firstRowFirstColumn="0" w:firstRowLastColumn="0" w:lastRowFirstColumn="0" w:lastRowLastColumn="0"/>
            </w:pPr>
            <w:r>
              <w:t>Frontend integrado con servicios backend.</w:t>
            </w:r>
          </w:p>
          <w:p w14:paraId="3685850C" w14:textId="5C852400" w:rsidR="00B160EA" w:rsidRPr="00C15A35" w:rsidRDefault="00B160EA" w:rsidP="00B160EA">
            <w:pPr>
              <w:pStyle w:val="Prrafodelista"/>
              <w:numPr>
                <w:ilvl w:val="0"/>
                <w:numId w:val="27"/>
              </w:numPr>
              <w:spacing w:after="0"/>
              <w:cnfStyle w:val="000000000000" w:firstRow="0" w:lastRow="0" w:firstColumn="0" w:lastColumn="0" w:oddVBand="0" w:evenVBand="0" w:oddHBand="0" w:evenHBand="0" w:firstRowFirstColumn="0" w:firstRowLastColumn="0" w:lastRowFirstColumn="0" w:lastRowLastColumn="0"/>
            </w:pPr>
            <w:r>
              <w:t>Aplicación Completa</w:t>
            </w:r>
          </w:p>
        </w:tc>
      </w:tr>
      <w:tr w:rsidR="003E5AB2" w14:paraId="0E89C909" w14:textId="77777777" w:rsidTr="00394B01">
        <w:trPr>
          <w:trHeight w:val="355"/>
        </w:trPr>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3916F0F1" w14:textId="77777777" w:rsidR="003E5AB2" w:rsidRDefault="003E5AB2" w:rsidP="007813F4">
            <w:r>
              <w:t>Actividades</w:t>
            </w:r>
          </w:p>
        </w:tc>
        <w:tc>
          <w:tcPr>
            <w:tcW w:w="7791" w:type="dxa"/>
          </w:tcPr>
          <w:p w14:paraId="54B9E6C2" w14:textId="77777777" w:rsidR="001B2D24" w:rsidRDefault="001B2D24" w:rsidP="001B2D24">
            <w:pPr>
              <w:pStyle w:val="Prrafodelista"/>
              <w:numPr>
                <w:ilvl w:val="0"/>
                <w:numId w:val="29"/>
              </w:numPr>
              <w:spacing w:after="0"/>
              <w:cnfStyle w:val="000000000000" w:firstRow="0" w:lastRow="0" w:firstColumn="0" w:lastColumn="0" w:oddVBand="0" w:evenVBand="0" w:oddHBand="0" w:evenHBand="0" w:firstRowFirstColumn="0" w:firstRowLastColumn="0" w:lastRowFirstColumn="0" w:lastRowLastColumn="0"/>
            </w:pPr>
            <w:r>
              <w:t>Codificar la lógica de conexión con el backend (peticiones HTTP, manejo de estados).</w:t>
            </w:r>
          </w:p>
          <w:p w14:paraId="7AD6724C" w14:textId="77777777" w:rsidR="001B2D24" w:rsidRDefault="001B2D24" w:rsidP="001B2D24">
            <w:pPr>
              <w:pStyle w:val="Prrafodelista"/>
              <w:numPr>
                <w:ilvl w:val="0"/>
                <w:numId w:val="29"/>
              </w:numPr>
              <w:spacing w:after="0"/>
              <w:cnfStyle w:val="000000000000" w:firstRow="0" w:lastRow="0" w:firstColumn="0" w:lastColumn="0" w:oddVBand="0" w:evenVBand="0" w:oddHBand="0" w:evenHBand="0" w:firstRowFirstColumn="0" w:firstRowLastColumn="0" w:lastRowFirstColumn="0" w:lastRowLastColumn="0"/>
            </w:pPr>
            <w:r>
              <w:t>Realizar pruebas de integración para asegurar la comunicación efectiva entre frontend y backend.</w:t>
            </w:r>
          </w:p>
          <w:p w14:paraId="3E925313" w14:textId="4488AE4A" w:rsidR="008E470B" w:rsidRPr="001B2D24" w:rsidRDefault="001B2D24" w:rsidP="00CB2462">
            <w:pPr>
              <w:pStyle w:val="Prrafodelista"/>
              <w:keepNext/>
              <w:numPr>
                <w:ilvl w:val="0"/>
                <w:numId w:val="29"/>
              </w:numPr>
              <w:spacing w:after="0"/>
              <w:cnfStyle w:val="000000000000" w:firstRow="0" w:lastRow="0" w:firstColumn="0" w:lastColumn="0" w:oddVBand="0" w:evenVBand="0" w:oddHBand="0" w:evenHBand="0" w:firstRowFirstColumn="0" w:firstRowLastColumn="0" w:lastRowFirstColumn="0" w:lastRowLastColumn="0"/>
            </w:pPr>
            <w:r>
              <w:t xml:space="preserve">Refinar la interacción usuario-frontend basado en </w:t>
            </w:r>
            <w:r w:rsidR="00CB2462">
              <w:t>Feedback</w:t>
            </w:r>
            <w:r>
              <w:t xml:space="preserve"> de pruebas.</w:t>
            </w:r>
          </w:p>
        </w:tc>
      </w:tr>
    </w:tbl>
    <w:p w14:paraId="168F3AE5" w14:textId="6DC5CB0C" w:rsidR="00DD3C49" w:rsidRDefault="00CB2462" w:rsidP="00CB2462">
      <w:pPr>
        <w:pStyle w:val="Descripcin"/>
        <w:jc w:val="center"/>
      </w:pPr>
      <w:bookmarkStart w:id="79" w:name="_Toc162807774"/>
      <w:bookmarkEnd w:id="72"/>
      <w:bookmarkEnd w:id="73"/>
      <w:r>
        <w:t xml:space="preserve">Tabla </w:t>
      </w:r>
      <w:r w:rsidR="00D4074C">
        <w:fldChar w:fldCharType="begin"/>
      </w:r>
      <w:r w:rsidR="00D4074C">
        <w:instrText xml:space="preserve"> SEQ Tabla \* ARABIC </w:instrText>
      </w:r>
      <w:r w:rsidR="00D4074C">
        <w:fldChar w:fldCharType="separate"/>
      </w:r>
      <w:r w:rsidR="00D4074C">
        <w:rPr>
          <w:noProof/>
        </w:rPr>
        <w:t>9</w:t>
      </w:r>
      <w:r w:rsidR="00D4074C">
        <w:fldChar w:fldCharType="end"/>
      </w:r>
      <w:r>
        <w:t xml:space="preserve">: Integración IU con el Backend. </w:t>
      </w:r>
      <w:r w:rsidRPr="008957F9">
        <w:t>Elaboración Propia</w:t>
      </w:r>
      <w:bookmarkEnd w:id="79"/>
    </w:p>
    <w:p w14:paraId="1E8DB92E" w14:textId="1D3BA1FF" w:rsidR="008E470B" w:rsidRDefault="00D805D5" w:rsidP="00D805D5">
      <w:pPr>
        <w:pStyle w:val="Ttulo3"/>
      </w:pPr>
      <w:bookmarkStart w:id="80" w:name="_Toc162807710"/>
      <w:r w:rsidRPr="00D805D5">
        <w:t>PT5 - Pruebas y Calidad</w:t>
      </w:r>
      <w:bookmarkEnd w:id="80"/>
    </w:p>
    <w:p w14:paraId="77AD1FCD" w14:textId="61970DE6" w:rsidR="00FC52A1" w:rsidRPr="00FC52A1" w:rsidRDefault="005E5443" w:rsidP="00FC52A1">
      <w:r w:rsidRPr="005E5443">
        <w:t xml:space="preserve">Esta etapa es fundamental para validar la funcionalidad, el rendimiento y la seguridad de la aplicación, alineándola con los más altos estándares de calidad establecidos. Utilizaremos la aplicación completa del paquete PT04.3-FRNT como entrada y llevaremos a cabo una serie de casos de prueba detallados y criterios de aceptación que fueron desarrollados meticulosamente durante la fase de análisis. Las salidas esperadas de este proceso son un reporte de pruebas minucioso, una lista de problemas identificados y </w:t>
      </w:r>
      <w:proofErr w:type="gramStart"/>
      <w:r w:rsidRPr="005E5443">
        <w:t>tickets</w:t>
      </w:r>
      <w:proofErr w:type="gramEnd"/>
      <w:r w:rsidRPr="005E5443">
        <w:t xml:space="preserve"> de seguimiento para cada defecto encontrado, garantizando así una mejora continua. Las actividades clave incluirán el desarrollo, la ejecución de casos de prueba y un análisis profundo de los resultados para documentar cualquier incongruencia, asegurando que el producto final sea de la más alta calidad antes de su lanzamiento.</w:t>
      </w:r>
    </w:p>
    <w:tbl>
      <w:tblPr>
        <w:tblStyle w:val="Tablanormal5"/>
        <w:tblW w:w="9067" w:type="dxa"/>
        <w:tblBorders>
          <w:insideH w:val="single" w:sz="4" w:space="0" w:color="auto"/>
          <w:insideV w:val="single" w:sz="4" w:space="0" w:color="auto"/>
        </w:tblBorders>
        <w:tblLook w:val="0680" w:firstRow="0" w:lastRow="0" w:firstColumn="1" w:lastColumn="0" w:noHBand="1" w:noVBand="1"/>
      </w:tblPr>
      <w:tblGrid>
        <w:gridCol w:w="1320"/>
        <w:gridCol w:w="7747"/>
      </w:tblGrid>
      <w:tr w:rsidR="00D805D5" w14:paraId="1ECE8BD4"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42B36AEF" w14:textId="77777777" w:rsidR="00D805D5" w:rsidRDefault="00D805D5" w:rsidP="007813F4">
            <w:bookmarkStart w:id="81" w:name="OLE_LINK58"/>
            <w:bookmarkStart w:id="82" w:name="OLE_LINK59"/>
            <w:r>
              <w:t>Nombre</w:t>
            </w:r>
          </w:p>
        </w:tc>
        <w:tc>
          <w:tcPr>
            <w:tcW w:w="7791" w:type="dxa"/>
          </w:tcPr>
          <w:p w14:paraId="781A2A1D" w14:textId="18A92ED8" w:rsidR="00D805D5" w:rsidRDefault="00D805D5" w:rsidP="007813F4">
            <w:pPr>
              <w:cnfStyle w:val="000000000000" w:firstRow="0" w:lastRow="0" w:firstColumn="0" w:lastColumn="0" w:oddVBand="0" w:evenVBand="0" w:oddHBand="0" w:evenHBand="0" w:firstRowFirstColumn="0" w:firstRowLastColumn="0" w:lastRowFirstColumn="0" w:lastRowLastColumn="0"/>
            </w:pPr>
            <w:r w:rsidRPr="00D805D5">
              <w:t>Pruebas y Aseguramiento de la Calidad</w:t>
            </w:r>
          </w:p>
        </w:tc>
      </w:tr>
      <w:tr w:rsidR="00D805D5" w14:paraId="2E8E90F1"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74D71011" w14:textId="77777777" w:rsidR="00D805D5" w:rsidRDefault="00D805D5" w:rsidP="007813F4">
            <w:r>
              <w:t>Código</w:t>
            </w:r>
          </w:p>
        </w:tc>
        <w:tc>
          <w:tcPr>
            <w:tcW w:w="7791" w:type="dxa"/>
          </w:tcPr>
          <w:p w14:paraId="79904406" w14:textId="5DBD83BA" w:rsidR="00D805D5" w:rsidRPr="0087302E" w:rsidRDefault="00D805D5" w:rsidP="00B160EA">
            <w:pPr>
              <w:tabs>
                <w:tab w:val="left" w:pos="1800"/>
              </w:tabs>
              <w:cnfStyle w:val="000000000000" w:firstRow="0" w:lastRow="0" w:firstColumn="0" w:lastColumn="0" w:oddVBand="0" w:evenVBand="0" w:oddHBand="0" w:evenHBand="0" w:firstRowFirstColumn="0" w:firstRowLastColumn="0" w:lastRowFirstColumn="0" w:lastRowLastColumn="0"/>
              <w:rPr>
                <w:b/>
                <w:bCs/>
              </w:rPr>
            </w:pPr>
            <w:r w:rsidRPr="0087302E">
              <w:rPr>
                <w:b/>
                <w:bCs/>
              </w:rPr>
              <w:t>PT</w:t>
            </w:r>
            <w:r>
              <w:rPr>
                <w:b/>
                <w:bCs/>
              </w:rPr>
              <w:t>05-</w:t>
            </w:r>
            <w:r w:rsidR="00B160EA">
              <w:rPr>
                <w:b/>
                <w:bCs/>
              </w:rPr>
              <w:t>PC</w:t>
            </w:r>
          </w:p>
        </w:tc>
      </w:tr>
      <w:tr w:rsidR="00D805D5" w14:paraId="4D0FBFDB"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2E5B43A5" w14:textId="77777777" w:rsidR="00D805D5" w:rsidRDefault="00D805D5" w:rsidP="007813F4">
            <w:r>
              <w:t>Descripción</w:t>
            </w:r>
          </w:p>
        </w:tc>
        <w:tc>
          <w:tcPr>
            <w:tcW w:w="7791" w:type="dxa"/>
          </w:tcPr>
          <w:p w14:paraId="7E3EDF76" w14:textId="70CF2E26" w:rsidR="00D805D5" w:rsidRDefault="00B160EA" w:rsidP="007813F4">
            <w:pPr>
              <w:cnfStyle w:val="000000000000" w:firstRow="0" w:lastRow="0" w:firstColumn="0" w:lastColumn="0" w:oddVBand="0" w:evenVBand="0" w:oddHBand="0" w:evenHBand="0" w:firstRowFirstColumn="0" w:firstRowLastColumn="0" w:lastRowFirstColumn="0" w:lastRowLastColumn="0"/>
            </w:pPr>
            <w:r w:rsidRPr="00B160EA">
              <w:t>Realizar pruebas integrales para validar la funcionalidad, el rendimiento y la seguridad de la aplicación "FamilySeriesTrack", asegurando que se cumplan todos los requisitos y estándares de calidad.</w:t>
            </w:r>
          </w:p>
        </w:tc>
      </w:tr>
      <w:tr w:rsidR="00D805D5" w14:paraId="1CF1097E"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7040167D" w14:textId="77777777" w:rsidR="00D805D5" w:rsidRDefault="00D805D5" w:rsidP="007813F4">
            <w:r>
              <w:t>Entradas</w:t>
            </w:r>
          </w:p>
        </w:tc>
        <w:tc>
          <w:tcPr>
            <w:tcW w:w="7791" w:type="dxa"/>
          </w:tcPr>
          <w:p w14:paraId="506801CE" w14:textId="53DA59FE" w:rsidR="00B160EA" w:rsidRDefault="00B160EA" w:rsidP="00B160EA">
            <w:pPr>
              <w:pStyle w:val="Prrafodelista"/>
              <w:numPr>
                <w:ilvl w:val="0"/>
                <w:numId w:val="31"/>
              </w:numPr>
              <w:spacing w:after="0"/>
              <w:cnfStyle w:val="000000000000" w:firstRow="0" w:lastRow="0" w:firstColumn="0" w:lastColumn="0" w:oddVBand="0" w:evenVBand="0" w:oddHBand="0" w:evenHBand="0" w:firstRowFirstColumn="0" w:firstRowLastColumn="0" w:lastRowFirstColumn="0" w:lastRowLastColumn="0"/>
            </w:pPr>
            <w:r>
              <w:t xml:space="preserve">Aplicación completa del paquete </w:t>
            </w:r>
            <w:r w:rsidRPr="0087302E">
              <w:rPr>
                <w:b/>
                <w:bCs/>
              </w:rPr>
              <w:t>PT</w:t>
            </w:r>
            <w:r>
              <w:rPr>
                <w:b/>
                <w:bCs/>
              </w:rPr>
              <w:t>04.3-FRNT</w:t>
            </w:r>
          </w:p>
          <w:p w14:paraId="048FD528" w14:textId="432BA43C" w:rsidR="00D805D5" w:rsidRPr="00B160EA" w:rsidRDefault="00B160EA" w:rsidP="00B160EA">
            <w:pPr>
              <w:pStyle w:val="Prrafodelista"/>
              <w:numPr>
                <w:ilvl w:val="0"/>
                <w:numId w:val="31"/>
              </w:numPr>
              <w:spacing w:after="0"/>
              <w:cnfStyle w:val="000000000000" w:firstRow="0" w:lastRow="0" w:firstColumn="0" w:lastColumn="0" w:oddVBand="0" w:evenVBand="0" w:oddHBand="0" w:evenHBand="0" w:firstRowFirstColumn="0" w:firstRowLastColumn="0" w:lastRowFirstColumn="0" w:lastRowLastColumn="0"/>
            </w:pPr>
            <w:r>
              <w:t>Casos de prueba y criterios de aceptación desarrollados durante la fase de análisis.</w:t>
            </w:r>
          </w:p>
        </w:tc>
      </w:tr>
      <w:tr w:rsidR="00D805D5" w14:paraId="073FC979" w14:textId="77777777" w:rsidTr="00394B01">
        <w:trPr>
          <w:trHeight w:val="73"/>
        </w:trPr>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6605F5D2" w14:textId="77777777" w:rsidR="00D805D5" w:rsidRDefault="00D805D5" w:rsidP="007813F4">
            <w:r>
              <w:t>Salidas</w:t>
            </w:r>
          </w:p>
        </w:tc>
        <w:tc>
          <w:tcPr>
            <w:tcW w:w="7791" w:type="dxa"/>
          </w:tcPr>
          <w:p w14:paraId="6AA62626" w14:textId="77777777" w:rsidR="0099719B" w:rsidRDefault="0099719B" w:rsidP="0099719B">
            <w:pPr>
              <w:pStyle w:val="Prrafodelista"/>
              <w:numPr>
                <w:ilvl w:val="0"/>
                <w:numId w:val="33"/>
              </w:numPr>
              <w:spacing w:after="0"/>
              <w:cnfStyle w:val="000000000000" w:firstRow="0" w:lastRow="0" w:firstColumn="0" w:lastColumn="0" w:oddVBand="0" w:evenVBand="0" w:oddHBand="0" w:evenHBand="0" w:firstRowFirstColumn="0" w:firstRowLastColumn="0" w:lastRowFirstColumn="0" w:lastRowLastColumn="0"/>
            </w:pPr>
            <w:r>
              <w:t>Reporte detallado de pruebas, incluyendo resultados de pruebas de funcionalidad, rendimiento y seguridad.</w:t>
            </w:r>
          </w:p>
          <w:p w14:paraId="5D8660E3" w14:textId="33E2F46F" w:rsidR="00D805D5" w:rsidRPr="0099719B" w:rsidRDefault="0099719B" w:rsidP="0099719B">
            <w:pPr>
              <w:pStyle w:val="Prrafodelista"/>
              <w:numPr>
                <w:ilvl w:val="0"/>
                <w:numId w:val="33"/>
              </w:numPr>
              <w:spacing w:after="0"/>
              <w:cnfStyle w:val="000000000000" w:firstRow="0" w:lastRow="0" w:firstColumn="0" w:lastColumn="0" w:oddVBand="0" w:evenVBand="0" w:oddHBand="0" w:evenHBand="0" w:firstRowFirstColumn="0" w:firstRowLastColumn="0" w:lastRowFirstColumn="0" w:lastRowLastColumn="0"/>
            </w:pPr>
            <w:r>
              <w:t xml:space="preserve">Lista de problemas identificados y </w:t>
            </w:r>
            <w:proofErr w:type="gramStart"/>
            <w:r>
              <w:t>tickets</w:t>
            </w:r>
            <w:proofErr w:type="gramEnd"/>
            <w:r>
              <w:t xml:space="preserve"> de seguimiento para su corrección.</w:t>
            </w:r>
          </w:p>
        </w:tc>
      </w:tr>
      <w:tr w:rsidR="00D805D5" w14:paraId="2DA95C47" w14:textId="77777777" w:rsidTr="00394B01">
        <w:trPr>
          <w:trHeight w:val="355"/>
        </w:trPr>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3520D4BD" w14:textId="77777777" w:rsidR="00D805D5" w:rsidRDefault="00D805D5" w:rsidP="007813F4">
            <w:r>
              <w:t>Actividades</w:t>
            </w:r>
          </w:p>
        </w:tc>
        <w:tc>
          <w:tcPr>
            <w:tcW w:w="7791" w:type="dxa"/>
          </w:tcPr>
          <w:p w14:paraId="7259D7C6" w14:textId="77777777" w:rsidR="0099719B" w:rsidRDefault="0099719B" w:rsidP="0099719B">
            <w:pPr>
              <w:pStyle w:val="Prrafodelista"/>
              <w:numPr>
                <w:ilvl w:val="0"/>
                <w:numId w:val="35"/>
              </w:numPr>
              <w:spacing w:after="0"/>
              <w:cnfStyle w:val="000000000000" w:firstRow="0" w:lastRow="0" w:firstColumn="0" w:lastColumn="0" w:oddVBand="0" w:evenVBand="0" w:oddHBand="0" w:evenHBand="0" w:firstRowFirstColumn="0" w:firstRowLastColumn="0" w:lastRowFirstColumn="0" w:lastRowLastColumn="0"/>
            </w:pPr>
            <w:r>
              <w:t>Desarrollo y ejecución de casos de prueba.</w:t>
            </w:r>
          </w:p>
          <w:p w14:paraId="4D4D685B" w14:textId="50E67B63" w:rsidR="00E75DC7" w:rsidRPr="001B2D24" w:rsidRDefault="0099719B" w:rsidP="007705EA">
            <w:pPr>
              <w:pStyle w:val="Prrafodelista"/>
              <w:keepNext/>
              <w:numPr>
                <w:ilvl w:val="0"/>
                <w:numId w:val="35"/>
              </w:numPr>
              <w:spacing w:after="0"/>
              <w:cnfStyle w:val="000000000000" w:firstRow="0" w:lastRow="0" w:firstColumn="0" w:lastColumn="0" w:oddVBand="0" w:evenVBand="0" w:oddHBand="0" w:evenHBand="0" w:firstRowFirstColumn="0" w:firstRowLastColumn="0" w:lastRowFirstColumn="0" w:lastRowLastColumn="0"/>
            </w:pPr>
            <w:r>
              <w:t>Análisis de resultados y documentación de defectos.</w:t>
            </w:r>
          </w:p>
        </w:tc>
      </w:tr>
    </w:tbl>
    <w:p w14:paraId="33C7CC50" w14:textId="1A3B6E6F" w:rsidR="00D805D5" w:rsidRDefault="007705EA" w:rsidP="007705EA">
      <w:pPr>
        <w:pStyle w:val="Descripcin"/>
        <w:jc w:val="center"/>
      </w:pPr>
      <w:bookmarkStart w:id="83" w:name="_Toc162807775"/>
      <w:bookmarkEnd w:id="81"/>
      <w:bookmarkEnd w:id="82"/>
      <w:r>
        <w:t xml:space="preserve">Tabla </w:t>
      </w:r>
      <w:r w:rsidR="00D4074C">
        <w:fldChar w:fldCharType="begin"/>
      </w:r>
      <w:r w:rsidR="00D4074C">
        <w:instrText xml:space="preserve"> SEQ Tabla \* ARABIC </w:instrText>
      </w:r>
      <w:r w:rsidR="00D4074C">
        <w:fldChar w:fldCharType="separate"/>
      </w:r>
      <w:r w:rsidR="00D4074C">
        <w:rPr>
          <w:noProof/>
        </w:rPr>
        <w:t>10</w:t>
      </w:r>
      <w:r w:rsidR="00D4074C">
        <w:fldChar w:fldCharType="end"/>
      </w:r>
      <w:r>
        <w:t xml:space="preserve">: Pruebas y Calidad. </w:t>
      </w:r>
      <w:r w:rsidRPr="00AC547F">
        <w:t>Elaboración Propia</w:t>
      </w:r>
      <w:bookmarkEnd w:id="83"/>
    </w:p>
    <w:p w14:paraId="2864FCC7" w14:textId="67ABA266" w:rsidR="00766DD1" w:rsidRDefault="00E75DC7" w:rsidP="00766DD1">
      <w:pPr>
        <w:pStyle w:val="Ttulo3"/>
      </w:pPr>
      <w:bookmarkStart w:id="84" w:name="_Toc162807711"/>
      <w:r>
        <w:lastRenderedPageBreak/>
        <w:t xml:space="preserve">PT6 - </w:t>
      </w:r>
      <w:r w:rsidRPr="00E75DC7">
        <w:t>Preparación para el Lanzamiento</w:t>
      </w:r>
      <w:bookmarkEnd w:id="84"/>
    </w:p>
    <w:p w14:paraId="687A7924" w14:textId="442E8811" w:rsidR="008A61DA" w:rsidRPr="008A61DA" w:rsidRDefault="008A61DA" w:rsidP="008A61DA">
      <w:r w:rsidRPr="008A61DA">
        <w:t>En este punto, la aplicación completa del paquete PT04.3-FRNT está lista para ser presentada al mundo. Nuestro enfoque estará en las tiendas de aplicaciones, subiendo y asegurando la conformidad de la aplicación con los requisitos de la Apple Store y Google Play</w:t>
      </w:r>
      <w:r w:rsidR="00562DE2">
        <w:t>.</w:t>
      </w:r>
      <w:r w:rsidRPr="008A61DA">
        <w:t xml:space="preserve"> Esto incluye la creación de descripciones detalladas del producto y la producción de capturas de pantalla atractivas, que servirán para atraer y convencer a los potenciales usuarios de la calidad y utilidad de la aplicación</w:t>
      </w:r>
      <w:r w:rsidR="00562DE2">
        <w:t>.</w:t>
      </w:r>
    </w:p>
    <w:tbl>
      <w:tblPr>
        <w:tblStyle w:val="Tablanormal5"/>
        <w:tblW w:w="9067" w:type="dxa"/>
        <w:tblBorders>
          <w:insideH w:val="single" w:sz="4" w:space="0" w:color="auto"/>
          <w:insideV w:val="single" w:sz="4" w:space="0" w:color="auto"/>
        </w:tblBorders>
        <w:tblLook w:val="0680" w:firstRow="0" w:lastRow="0" w:firstColumn="1" w:lastColumn="0" w:noHBand="1" w:noVBand="1"/>
      </w:tblPr>
      <w:tblGrid>
        <w:gridCol w:w="1320"/>
        <w:gridCol w:w="7747"/>
      </w:tblGrid>
      <w:tr w:rsidR="00E75DC7" w14:paraId="50EA6C6F"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052D03DD" w14:textId="77777777" w:rsidR="00E75DC7" w:rsidRDefault="00E75DC7" w:rsidP="007813F4">
            <w:bookmarkStart w:id="85" w:name="OLE_LINK62"/>
            <w:bookmarkStart w:id="86" w:name="OLE_LINK63"/>
            <w:r>
              <w:t>Nombre</w:t>
            </w:r>
          </w:p>
        </w:tc>
        <w:tc>
          <w:tcPr>
            <w:tcW w:w="7791" w:type="dxa"/>
          </w:tcPr>
          <w:p w14:paraId="2AF9EC49" w14:textId="19D37B15" w:rsidR="00E75DC7" w:rsidRDefault="00990BF6" w:rsidP="007813F4">
            <w:pPr>
              <w:cnfStyle w:val="000000000000" w:firstRow="0" w:lastRow="0" w:firstColumn="0" w:lastColumn="0" w:oddVBand="0" w:evenVBand="0" w:oddHBand="0" w:evenHBand="0" w:firstRowFirstColumn="0" w:firstRowLastColumn="0" w:lastRowFirstColumn="0" w:lastRowLastColumn="0"/>
            </w:pPr>
            <w:r w:rsidRPr="00990BF6">
              <w:t>Preparación para el Lanzamiento</w:t>
            </w:r>
          </w:p>
        </w:tc>
      </w:tr>
      <w:tr w:rsidR="00E75DC7" w14:paraId="3C69553E"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4C4EB5D7" w14:textId="77777777" w:rsidR="00E75DC7" w:rsidRDefault="00E75DC7" w:rsidP="007813F4">
            <w:r>
              <w:t>Código</w:t>
            </w:r>
          </w:p>
        </w:tc>
        <w:tc>
          <w:tcPr>
            <w:tcW w:w="7791" w:type="dxa"/>
          </w:tcPr>
          <w:p w14:paraId="02A2D8F1" w14:textId="4A8CB69A" w:rsidR="00E75DC7" w:rsidRPr="0087302E" w:rsidRDefault="00E75DC7" w:rsidP="007813F4">
            <w:pPr>
              <w:tabs>
                <w:tab w:val="left" w:pos="1800"/>
              </w:tabs>
              <w:cnfStyle w:val="000000000000" w:firstRow="0" w:lastRow="0" w:firstColumn="0" w:lastColumn="0" w:oddVBand="0" w:evenVBand="0" w:oddHBand="0" w:evenHBand="0" w:firstRowFirstColumn="0" w:firstRowLastColumn="0" w:lastRowFirstColumn="0" w:lastRowLastColumn="0"/>
              <w:rPr>
                <w:b/>
                <w:bCs/>
              </w:rPr>
            </w:pPr>
            <w:r w:rsidRPr="0087302E">
              <w:rPr>
                <w:b/>
                <w:bCs/>
              </w:rPr>
              <w:t>PT</w:t>
            </w:r>
            <w:r>
              <w:rPr>
                <w:b/>
                <w:bCs/>
              </w:rPr>
              <w:t>0</w:t>
            </w:r>
            <w:r w:rsidR="00990BF6">
              <w:rPr>
                <w:b/>
                <w:bCs/>
              </w:rPr>
              <w:t>6</w:t>
            </w:r>
            <w:r>
              <w:rPr>
                <w:b/>
                <w:bCs/>
              </w:rPr>
              <w:t>-</w:t>
            </w:r>
            <w:r w:rsidR="00990BF6">
              <w:rPr>
                <w:b/>
                <w:bCs/>
              </w:rPr>
              <w:t>DSP</w:t>
            </w:r>
          </w:p>
        </w:tc>
      </w:tr>
      <w:tr w:rsidR="00E75DC7" w14:paraId="6717AA15"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2FF7EE23" w14:textId="77777777" w:rsidR="00E75DC7" w:rsidRDefault="00E75DC7" w:rsidP="007813F4">
            <w:r>
              <w:t>Descripción</w:t>
            </w:r>
          </w:p>
        </w:tc>
        <w:tc>
          <w:tcPr>
            <w:tcW w:w="7791" w:type="dxa"/>
          </w:tcPr>
          <w:p w14:paraId="5577918D" w14:textId="6E17F308" w:rsidR="00E75DC7" w:rsidRDefault="00990BF6" w:rsidP="007813F4">
            <w:pPr>
              <w:cnfStyle w:val="000000000000" w:firstRow="0" w:lastRow="0" w:firstColumn="0" w:lastColumn="0" w:oddVBand="0" w:evenVBand="0" w:oddHBand="0" w:evenHBand="0" w:firstRowFirstColumn="0" w:firstRowLastColumn="0" w:lastRowFirstColumn="0" w:lastRowLastColumn="0"/>
            </w:pPr>
            <w:r w:rsidRPr="00990BF6">
              <w:t>Realizar las actividades finales necesarias para lanzar la aplicación "FamilySeriesTrack" en las tiendas de aplicaciones y preparar el material de marketing correspondiente.</w:t>
            </w:r>
          </w:p>
        </w:tc>
      </w:tr>
      <w:tr w:rsidR="00E75DC7" w14:paraId="0C39AABA"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11E4DBFF" w14:textId="77777777" w:rsidR="00E75DC7" w:rsidRDefault="00E75DC7" w:rsidP="007813F4">
            <w:r>
              <w:t>Entradas</w:t>
            </w:r>
          </w:p>
        </w:tc>
        <w:tc>
          <w:tcPr>
            <w:tcW w:w="7791" w:type="dxa"/>
          </w:tcPr>
          <w:p w14:paraId="732C7962" w14:textId="1BAFD15A" w:rsidR="00E75DC7" w:rsidRPr="00B160EA" w:rsidRDefault="00E75DC7" w:rsidP="00B50A42">
            <w:pPr>
              <w:cnfStyle w:val="000000000000" w:firstRow="0" w:lastRow="0" w:firstColumn="0" w:lastColumn="0" w:oddVBand="0" w:evenVBand="0" w:oddHBand="0" w:evenHBand="0" w:firstRowFirstColumn="0" w:firstRowLastColumn="0" w:lastRowFirstColumn="0" w:lastRowLastColumn="0"/>
            </w:pPr>
            <w:r>
              <w:t xml:space="preserve">Aplicación completa del paquete </w:t>
            </w:r>
            <w:r w:rsidRPr="00B50A42">
              <w:rPr>
                <w:b/>
                <w:bCs/>
              </w:rPr>
              <w:t>PT04.3-FRNT</w:t>
            </w:r>
          </w:p>
        </w:tc>
      </w:tr>
      <w:tr w:rsidR="00E75DC7" w14:paraId="29153308" w14:textId="77777777" w:rsidTr="00394B01">
        <w:trPr>
          <w:trHeight w:val="73"/>
        </w:trPr>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1B575A4B" w14:textId="77777777" w:rsidR="00E75DC7" w:rsidRDefault="00E75DC7" w:rsidP="007813F4">
            <w:r>
              <w:t>Salidas</w:t>
            </w:r>
          </w:p>
        </w:tc>
        <w:tc>
          <w:tcPr>
            <w:tcW w:w="7791" w:type="dxa"/>
          </w:tcPr>
          <w:p w14:paraId="1E6523A5" w14:textId="58372649" w:rsidR="00E75DC7" w:rsidRPr="0099719B" w:rsidRDefault="00B50A42" w:rsidP="00B50A42">
            <w:pPr>
              <w:cnfStyle w:val="000000000000" w:firstRow="0" w:lastRow="0" w:firstColumn="0" w:lastColumn="0" w:oddVBand="0" w:evenVBand="0" w:oddHBand="0" w:evenHBand="0" w:firstRowFirstColumn="0" w:firstRowLastColumn="0" w:lastRowFirstColumn="0" w:lastRowLastColumn="0"/>
            </w:pPr>
            <w:r>
              <w:t>A</w:t>
            </w:r>
            <w:r w:rsidRPr="00B50A42">
              <w:t>plicación subida a Apple Store y Google Play.</w:t>
            </w:r>
          </w:p>
        </w:tc>
      </w:tr>
      <w:tr w:rsidR="00E75DC7" w14:paraId="3DE43B18" w14:textId="77777777" w:rsidTr="00394B01">
        <w:trPr>
          <w:trHeight w:val="680"/>
        </w:trPr>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2D5380D4" w14:textId="77777777" w:rsidR="00E75DC7" w:rsidRDefault="00E75DC7" w:rsidP="007813F4">
            <w:r>
              <w:t>Actividades</w:t>
            </w:r>
          </w:p>
        </w:tc>
        <w:tc>
          <w:tcPr>
            <w:tcW w:w="7791" w:type="dxa"/>
          </w:tcPr>
          <w:p w14:paraId="79157D4D" w14:textId="77777777" w:rsidR="00B50A42" w:rsidRDefault="00B50A42" w:rsidP="00B50A42">
            <w:pPr>
              <w:pStyle w:val="Prrafodelista"/>
              <w:numPr>
                <w:ilvl w:val="0"/>
                <w:numId w:val="37"/>
              </w:numPr>
              <w:spacing w:after="0"/>
              <w:cnfStyle w:val="000000000000" w:firstRow="0" w:lastRow="0" w:firstColumn="0" w:lastColumn="0" w:oddVBand="0" w:evenVBand="0" w:oddHBand="0" w:evenHBand="0" w:firstRowFirstColumn="0" w:firstRowLastColumn="0" w:lastRowFirstColumn="0" w:lastRowLastColumn="0"/>
            </w:pPr>
            <w:r>
              <w:t>Cumplimiento de los requisitos de las tiendas de aplicaciones.</w:t>
            </w:r>
          </w:p>
          <w:p w14:paraId="52951F72" w14:textId="274F04E2" w:rsidR="00E75DC7" w:rsidRPr="00B50A42" w:rsidRDefault="00B50A42" w:rsidP="007705EA">
            <w:pPr>
              <w:pStyle w:val="Prrafodelista"/>
              <w:keepNext/>
              <w:numPr>
                <w:ilvl w:val="0"/>
                <w:numId w:val="37"/>
              </w:numPr>
              <w:spacing w:after="0"/>
              <w:cnfStyle w:val="000000000000" w:firstRow="0" w:lastRow="0" w:firstColumn="0" w:lastColumn="0" w:oddVBand="0" w:evenVBand="0" w:oddHBand="0" w:evenHBand="0" w:firstRowFirstColumn="0" w:firstRowLastColumn="0" w:lastRowFirstColumn="0" w:lastRowLastColumn="0"/>
            </w:pPr>
            <w:r>
              <w:t>Creación de descripciones de productos y capturas de pantalla.</w:t>
            </w:r>
          </w:p>
        </w:tc>
      </w:tr>
    </w:tbl>
    <w:p w14:paraId="44894BF7" w14:textId="1B4A8DA2" w:rsidR="00E75DC7" w:rsidRPr="00E75DC7" w:rsidRDefault="007705EA" w:rsidP="007705EA">
      <w:pPr>
        <w:pStyle w:val="Descripcin"/>
        <w:jc w:val="center"/>
      </w:pPr>
      <w:bookmarkStart w:id="87" w:name="_Toc162807776"/>
      <w:bookmarkEnd w:id="85"/>
      <w:bookmarkEnd w:id="86"/>
      <w:r>
        <w:t xml:space="preserve">Tabla </w:t>
      </w:r>
      <w:r w:rsidR="00D4074C">
        <w:fldChar w:fldCharType="begin"/>
      </w:r>
      <w:r w:rsidR="00D4074C">
        <w:instrText xml:space="preserve"> SEQ Tabla \* ARABIC </w:instrText>
      </w:r>
      <w:r w:rsidR="00D4074C">
        <w:fldChar w:fldCharType="separate"/>
      </w:r>
      <w:r w:rsidR="00D4074C">
        <w:rPr>
          <w:noProof/>
        </w:rPr>
        <w:t>11</w:t>
      </w:r>
      <w:r w:rsidR="00D4074C">
        <w:fldChar w:fldCharType="end"/>
      </w:r>
      <w:r>
        <w:t xml:space="preserve">: Despliegue. </w:t>
      </w:r>
      <w:r w:rsidRPr="00A2118C">
        <w:t>Elaboración Propia</w:t>
      </w:r>
      <w:bookmarkEnd w:id="87"/>
    </w:p>
    <w:p w14:paraId="296A9ED5" w14:textId="27D2343B" w:rsidR="0034723F" w:rsidRDefault="00827D64" w:rsidP="0034723F">
      <w:pPr>
        <w:pStyle w:val="Ttulo2"/>
        <w:rPr>
          <w:noProof w:val="0"/>
        </w:rPr>
      </w:pPr>
      <w:bookmarkStart w:id="88" w:name="_Toc162807712"/>
      <w:r w:rsidRPr="0031552C">
        <w:rPr>
          <w:noProof w:val="0"/>
        </w:rPr>
        <w:t>Plan de Trabajo</w:t>
      </w:r>
      <w:bookmarkEnd w:id="88"/>
    </w:p>
    <w:p w14:paraId="10E17BCD" w14:textId="1A3B90FD" w:rsidR="00CA35A9" w:rsidRDefault="00CA35A9" w:rsidP="00CA35A9">
      <w:r w:rsidRPr="00CA35A9">
        <w:t>En este apartado se detalla el Diagrama de Gantt que se ha seguido meticulosamente a lo largo del proyecto. El Diagrama de Gantt es una herramienta esencial para la gestión y planificación del proyecto, proporcionando una representación visual del cronograma y las fases de desarrollo. Este diagrama ha sido fundamental para asegurar que todas las actividades y tareas del proyecto se completen de manera organizada y eficiente.</w:t>
      </w:r>
    </w:p>
    <w:p w14:paraId="5990E4F1" w14:textId="1986736B" w:rsidR="00CA35A9" w:rsidRDefault="00747B4D" w:rsidP="00CA35A9">
      <w:r w:rsidRPr="00747B4D">
        <w:t>Uno de los aspectos clave reflejados en el Diagrama de Gantt es la programación de entregas periódicas de la memoria al tutor. Estas entregas han sido cruciales para mantener una comunicación constante y efectiva, permitiendo recibir retroalimentación y orientación durante el desarrollo del proyecto. Cada entrega ha sido cuidadosamente planificada y alineada con las distintas fases del proyecto, asegurando que cada segmento de la memoria corresponda con el progreso y los hitos alcanzados.</w:t>
      </w:r>
    </w:p>
    <w:p w14:paraId="0210B7D0" w14:textId="403A2873" w:rsidR="007D081E" w:rsidRDefault="007D081E" w:rsidP="00CA35A9">
      <w:r w:rsidRPr="007D081E">
        <w:t>El Diagrama de Gantt ha incluido no solo las fases de desarrollo técnico, como la codificación, pruebas y despliegue, sino también las etapas de investigación, diseño, y revisión. La inclusión de las entregas de la memoria en este cronograma ha sido vital para garantizar que la documentación del proyecto esté siempre actualizada y sincronizada con el avance práctico del mismo</w:t>
      </w:r>
      <w:r w:rsidR="00CE65BF">
        <w:t>.</w:t>
      </w:r>
    </w:p>
    <w:p w14:paraId="2CBC80F9" w14:textId="56E0C6E8" w:rsidR="00EB1887" w:rsidRDefault="00CE65BF" w:rsidP="008A1349">
      <w:pPr>
        <w:sectPr w:rsidR="00EB1887" w:rsidSect="00223E1A">
          <w:type w:val="oddPage"/>
          <w:pgSz w:w="11907" w:h="16840" w:code="9"/>
          <w:pgMar w:top="1304" w:right="1247" w:bottom="1304" w:left="1247" w:header="720" w:footer="720" w:gutter="454"/>
          <w:cols w:space="720"/>
          <w:docGrid w:linePitch="326"/>
        </w:sectPr>
      </w:pPr>
      <w:r>
        <w:t>E</w:t>
      </w:r>
      <w:r w:rsidRPr="00CE65BF">
        <w:t xml:space="preserve">l Diagrama de Gantt ha sido una herramienta dinámica, actualizándose regularmente para reflejar cambios en el cronograma, ajustes en las prioridades y la incorporación de nuevas tareas o actividades según fue necesario. Esta flexibilidad ha sido clave para adaptarse a los desafíos emergentes y para aprovechar oportunidades de mejora durante el desarrollo del proyecto. </w:t>
      </w:r>
      <w:r w:rsidR="00E10BFD">
        <w:br w:type="page"/>
      </w:r>
    </w:p>
    <w:p w14:paraId="105550CB" w14:textId="77777777" w:rsidR="00E10BFD" w:rsidRDefault="00E10BFD">
      <w:pPr>
        <w:jc w:val="left"/>
      </w:pPr>
    </w:p>
    <w:p w14:paraId="5143BB55" w14:textId="77777777" w:rsidR="00B23572" w:rsidRDefault="00657007" w:rsidP="00B23572">
      <w:pPr>
        <w:keepNext/>
        <w:jc w:val="center"/>
      </w:pPr>
      <w:r>
        <w:rPr>
          <w:noProof/>
        </w:rPr>
        <w:drawing>
          <wp:inline distT="0" distB="0" distL="0" distR="0" wp14:anchorId="4AB14496" wp14:editId="6782792C">
            <wp:extent cx="9037320" cy="4719955"/>
            <wp:effectExtent l="0" t="0" r="5080" b="4445"/>
            <wp:docPr id="350346733" name="Imagen 2"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346733" name="Imagen 2" descr="Gráfico&#10;&#10;Descripción generada automáticamente"/>
                    <pic:cNvPicPr/>
                  </pic:nvPicPr>
                  <pic:blipFill>
                    <a:blip r:embed="rId30">
                      <a:extLst>
                        <a:ext uri="{28A0092B-C50C-407E-A947-70E740481C1C}">
                          <a14:useLocalDpi xmlns:a14="http://schemas.microsoft.com/office/drawing/2010/main" val="0"/>
                        </a:ext>
                      </a:extLst>
                    </a:blip>
                    <a:stretch>
                      <a:fillRect/>
                    </a:stretch>
                  </pic:blipFill>
                  <pic:spPr>
                    <a:xfrm>
                      <a:off x="0" y="0"/>
                      <a:ext cx="9037320" cy="4719955"/>
                    </a:xfrm>
                    <a:prstGeom prst="rect">
                      <a:avLst/>
                    </a:prstGeom>
                  </pic:spPr>
                </pic:pic>
              </a:graphicData>
            </a:graphic>
          </wp:inline>
        </w:drawing>
      </w:r>
    </w:p>
    <w:p w14:paraId="5152C762" w14:textId="5F56ACCA" w:rsidR="00F32329" w:rsidRDefault="00B23572" w:rsidP="00B23572">
      <w:pPr>
        <w:pStyle w:val="Descripcin"/>
        <w:jc w:val="center"/>
        <w:sectPr w:rsidR="00F32329" w:rsidSect="00223E1A">
          <w:pgSz w:w="16840" w:h="11907" w:orient="landscape" w:code="9"/>
          <w:pgMar w:top="1247" w:right="1304" w:bottom="1247" w:left="1304" w:header="720" w:footer="720" w:gutter="454"/>
          <w:cols w:space="720"/>
          <w:docGrid w:linePitch="326"/>
        </w:sectPr>
      </w:pPr>
      <w:bookmarkStart w:id="89" w:name="_Toc162693164"/>
      <w:r>
        <w:t xml:space="preserve">Ilustración </w:t>
      </w:r>
      <w:r>
        <w:fldChar w:fldCharType="begin"/>
      </w:r>
      <w:r>
        <w:instrText xml:space="preserve"> SEQ Ilustración \* ARABIC </w:instrText>
      </w:r>
      <w:r>
        <w:fldChar w:fldCharType="separate"/>
      </w:r>
      <w:r w:rsidR="0060619D">
        <w:rPr>
          <w:noProof/>
        </w:rPr>
        <w:t>3</w:t>
      </w:r>
      <w:r>
        <w:fldChar w:fldCharType="end"/>
      </w:r>
      <w:r>
        <w:t>: Diagrama de Gantt. Elaboración Propia</w:t>
      </w:r>
      <w:bookmarkEnd w:id="89"/>
    </w:p>
    <w:p w14:paraId="7DA8EE05" w14:textId="76CD067E" w:rsidR="00914CB0" w:rsidRDefault="00914CB0" w:rsidP="00914CB0">
      <w:pPr>
        <w:pStyle w:val="Ttulo2"/>
        <w:rPr>
          <w:noProof w:val="0"/>
        </w:rPr>
      </w:pPr>
      <w:bookmarkStart w:id="90" w:name="OLE_LINK60"/>
      <w:bookmarkStart w:id="91" w:name="OLE_LINK61"/>
      <w:bookmarkStart w:id="92" w:name="_Toc162807713"/>
      <w:r w:rsidRPr="0031552C">
        <w:rPr>
          <w:noProof w:val="0"/>
        </w:rPr>
        <w:lastRenderedPageBreak/>
        <w:t>Recursos</w:t>
      </w:r>
      <w:bookmarkEnd w:id="92"/>
    </w:p>
    <w:p w14:paraId="6E67760F" w14:textId="77777777" w:rsidR="00702795" w:rsidRDefault="00702795" w:rsidP="00702795">
      <w:pPr>
        <w:pStyle w:val="Ttulo3"/>
      </w:pPr>
      <w:bookmarkStart w:id="93" w:name="_Toc162807714"/>
      <w:r>
        <w:t>Recursos Técnicos</w:t>
      </w:r>
      <w:bookmarkEnd w:id="93"/>
    </w:p>
    <w:p w14:paraId="2948BB54" w14:textId="3D6B23AE" w:rsidR="007420A1" w:rsidRDefault="007420A1" w:rsidP="007420A1">
      <w:r>
        <w:t xml:space="preserve">Herramientas de Desarrollo: En el desarrollo del proyecto se utilizaron varias herramientas de desarrollo de software. Para el desarrollo de la aplicación móvil, se emplearon entornos integrados de desarrollo (IDE) como Visual Studio </w:t>
      </w:r>
      <w:proofErr w:type="spellStart"/>
      <w:r>
        <w:t>Code</w:t>
      </w:r>
      <w:proofErr w:type="spellEnd"/>
      <w:r>
        <w:t>. Además, se hizo uso de Expo, una plataforma que simplifica el desarrollo de aplicaciones móviles multiplataforma utilizando React Native. Para el diseño de la interfaz de usuario, se utilizó Figma.</w:t>
      </w:r>
    </w:p>
    <w:p w14:paraId="2F61AC5E" w14:textId="10EDB5A2" w:rsidR="007420A1" w:rsidRPr="00702795" w:rsidRDefault="007420A1" w:rsidP="007420A1">
      <w:r>
        <w:t>Plataformas y Tecnologías: El proyecto se desarrolló utilizando tecnologías modernas para aplicaciones móviles, específicamente React Native y Expo. Estas tecnologías permiten crear aplicaciones móviles para iOS y Android utilizando un único código base en JavaScript. Para el frontend web, se utilizó React Native Web, una extensión de React Native que permite renderizar componentes de React en navegadores web.</w:t>
      </w:r>
    </w:p>
    <w:p w14:paraId="10855941" w14:textId="6974B382" w:rsidR="00702795" w:rsidRDefault="00702795" w:rsidP="00702795">
      <w:pPr>
        <w:pStyle w:val="Ttulo3"/>
      </w:pPr>
      <w:r>
        <w:t xml:space="preserve"> </w:t>
      </w:r>
      <w:bookmarkStart w:id="94" w:name="_Toc162807715"/>
      <w:r w:rsidR="007420A1">
        <w:t>Recursos Humanos</w:t>
      </w:r>
      <w:bookmarkEnd w:id="94"/>
    </w:p>
    <w:p w14:paraId="2FBE54C7" w14:textId="77777777" w:rsidR="007420A1" w:rsidRDefault="007420A1" w:rsidP="007420A1">
      <w:r w:rsidRPr="007420A1">
        <w:t xml:space="preserve">En cuanto a los recursos humanos, el proyecto "FamilySeriesTrack" ha sido llevado a cabo por un equipo compuesto principalmente por mí, quien ha desempeñado múltiples roles, desde el desarrollo técnico hasta la gestión del proyecto en su totalidad. He asumido la responsabilidad de todas las etapas del proyecto, desde la concepción inicial hasta la implementación final, demostrando habilidades técnicas sólidas y una capacidad excepcional para la planificación y ejecución. </w:t>
      </w:r>
    </w:p>
    <w:p w14:paraId="5FE3B2D2" w14:textId="33C72831" w:rsidR="007420A1" w:rsidRPr="007420A1" w:rsidRDefault="007420A1" w:rsidP="007420A1">
      <w:r w:rsidRPr="007420A1">
        <w:t xml:space="preserve">Además, he contado con la guía y supervisión constante de mi tutor, cuya experiencia y conocimientos han sido fundamentales para orientarme a lo largo del proceso. Mi tutor ha proporcionado asesoramiento experto, brindando dirección y apoyo en momentos clave, lo que ha contribuido significativamente al éxito del proyecto. </w:t>
      </w:r>
    </w:p>
    <w:p w14:paraId="3B6EE7AA" w14:textId="0E796DAB" w:rsidR="00827D64" w:rsidRPr="0031552C" w:rsidRDefault="00251EF1" w:rsidP="00FE3C12">
      <w:pPr>
        <w:pStyle w:val="Ttulo2"/>
        <w:rPr>
          <w:noProof w:val="0"/>
        </w:rPr>
      </w:pPr>
      <w:bookmarkStart w:id="95" w:name="_Toc162807716"/>
      <w:bookmarkEnd w:id="90"/>
      <w:bookmarkEnd w:id="91"/>
      <w:commentRangeStart w:id="96"/>
      <w:commentRangeStart w:id="97"/>
      <w:r>
        <w:rPr>
          <w:noProof w:val="0"/>
        </w:rPr>
        <w:t xml:space="preserve">Costes </w:t>
      </w:r>
      <w:commentRangeEnd w:id="96"/>
      <w:r w:rsidR="00A51C29">
        <w:rPr>
          <w:rStyle w:val="Refdecomentario"/>
          <w:rFonts w:asciiTheme="minorHAnsi" w:eastAsiaTheme="minorEastAsia" w:hAnsiTheme="minorHAnsi" w:cstheme="minorBidi"/>
          <w:bCs w:val="0"/>
          <w:smallCaps w:val="0"/>
          <w:noProof w:val="0"/>
          <w:color w:val="auto"/>
        </w:rPr>
        <w:commentReference w:id="96"/>
      </w:r>
      <w:commentRangeEnd w:id="97"/>
      <w:r w:rsidR="00DF2EA9">
        <w:rPr>
          <w:rStyle w:val="Refdecomentario"/>
          <w:rFonts w:asciiTheme="minorHAnsi" w:eastAsiaTheme="minorEastAsia" w:hAnsiTheme="minorHAnsi" w:cstheme="minorBidi"/>
          <w:bCs w:val="0"/>
          <w:smallCaps w:val="0"/>
          <w:noProof w:val="0"/>
          <w:color w:val="auto"/>
        </w:rPr>
        <w:commentReference w:id="97"/>
      </w:r>
      <w:bookmarkEnd w:id="95"/>
    </w:p>
    <w:p w14:paraId="5ACD71AF" w14:textId="5D32D6A7" w:rsidR="00F96129" w:rsidRDefault="00F96129" w:rsidP="00F96129">
      <w:r w:rsidRPr="00F96129">
        <w:t xml:space="preserve">Todos los recursos </w:t>
      </w:r>
      <w:r w:rsidR="00203F36">
        <w:t xml:space="preserve">materiales </w:t>
      </w:r>
      <w:r w:rsidRPr="00F96129">
        <w:t xml:space="preserve">utilizados en el proyecto "FamilySeriesTrack" han sido adquiridos de manera gratuita, lo que ha permitido minimizar los costos de desarrollo. La infraestructura de la base de datos se encuentra alojada en un servidor local existente, eliminando la necesidad de costosos servicios en la nube. Sin embargo, cabe destacar que las únicas excepciones a esta gratuidad son las licencias necesarias para publicar la aplicación en las tiendas de aplicaciones de Apple y Google. Estas licencias, requeridas para distribuir la aplicación en las respectivas plataformas iOS y Android, representan el único gasto monetario asociado con el proyecto. Aunque estas licencias son necesarias para alcanzar una audiencia más amplia y asegurar la disponibilidad de la aplicación en los principales mercados de aplicaciones móviles, se ha trabajado diligentemente para optimizar y reducir al mínimo los costos asociados con el desarrollo y despliegue de "FamilySeriesTrack". </w:t>
      </w:r>
    </w:p>
    <w:tbl>
      <w:tblPr>
        <w:tblStyle w:val="Tablanormal5"/>
        <w:tblW w:w="9067" w:type="dxa"/>
        <w:tblBorders>
          <w:insideH w:val="single" w:sz="4" w:space="0" w:color="auto"/>
          <w:insideV w:val="single" w:sz="4" w:space="0" w:color="auto"/>
        </w:tblBorders>
        <w:tblLook w:val="06A0" w:firstRow="1" w:lastRow="0" w:firstColumn="1" w:lastColumn="0" w:noHBand="1" w:noVBand="1"/>
      </w:tblPr>
      <w:tblGrid>
        <w:gridCol w:w="1701"/>
        <w:gridCol w:w="7366"/>
      </w:tblGrid>
      <w:tr w:rsidR="00F96129" w14:paraId="179F3254" w14:textId="77777777" w:rsidTr="0017559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701" w:type="dxa"/>
          </w:tcPr>
          <w:p w14:paraId="679AF978" w14:textId="2B186B0D" w:rsidR="00F96129" w:rsidRDefault="00F96129" w:rsidP="007813F4">
            <w:r>
              <w:lastRenderedPageBreak/>
              <w:t>Plataforma</w:t>
            </w:r>
          </w:p>
        </w:tc>
        <w:tc>
          <w:tcPr>
            <w:tcW w:w="7366" w:type="dxa"/>
          </w:tcPr>
          <w:p w14:paraId="3F616CFE" w14:textId="5F96928F" w:rsidR="00F96129" w:rsidRPr="00990BF6" w:rsidRDefault="00F96129" w:rsidP="007813F4">
            <w:pPr>
              <w:cnfStyle w:val="100000000000" w:firstRow="1" w:lastRow="0" w:firstColumn="0" w:lastColumn="0" w:oddVBand="0" w:evenVBand="0" w:oddHBand="0" w:evenHBand="0" w:firstRowFirstColumn="0" w:firstRowLastColumn="0" w:lastRowFirstColumn="0" w:lastRowLastColumn="0"/>
            </w:pPr>
            <w:r w:rsidRPr="00175595">
              <w:t>Precio</w:t>
            </w:r>
          </w:p>
        </w:tc>
      </w:tr>
      <w:tr w:rsidR="00F96129" w14:paraId="4F1842AF" w14:textId="77777777" w:rsidTr="00175595">
        <w:tc>
          <w:tcPr>
            <w:cnfStyle w:val="001000000000" w:firstRow="0" w:lastRow="0" w:firstColumn="1" w:lastColumn="0" w:oddVBand="0" w:evenVBand="0" w:oddHBand="0" w:evenHBand="0" w:firstRowFirstColumn="0" w:firstRowLastColumn="0" w:lastRowFirstColumn="0" w:lastRowLastColumn="0"/>
            <w:tcW w:w="1701" w:type="dxa"/>
            <w:tcBorders>
              <w:right w:val="none" w:sz="0" w:space="0" w:color="auto"/>
            </w:tcBorders>
          </w:tcPr>
          <w:p w14:paraId="54218540" w14:textId="3E485B1D" w:rsidR="00F96129" w:rsidRDefault="00F96129" w:rsidP="007813F4">
            <w:r>
              <w:t>Google Play</w:t>
            </w:r>
          </w:p>
        </w:tc>
        <w:tc>
          <w:tcPr>
            <w:tcW w:w="7366" w:type="dxa"/>
          </w:tcPr>
          <w:p w14:paraId="2501BF65" w14:textId="5E27D6A6" w:rsidR="00F96129" w:rsidRDefault="00F96129" w:rsidP="007813F4">
            <w:pPr>
              <w:cnfStyle w:val="000000000000" w:firstRow="0" w:lastRow="0" w:firstColumn="0" w:lastColumn="0" w:oddVBand="0" w:evenVBand="0" w:oddHBand="0" w:evenHBand="0" w:firstRowFirstColumn="0" w:firstRowLastColumn="0" w:lastRowFirstColumn="0" w:lastRowLastColumn="0"/>
            </w:pPr>
            <w:r>
              <w:t>25$ Tarifa Única.</w:t>
            </w:r>
            <w:sdt>
              <w:sdtPr>
                <w:id w:val="1157041950"/>
                <w:citation/>
              </w:sdtPr>
              <w:sdtEndPr/>
              <w:sdtContent>
                <w:r w:rsidR="00CA0C72">
                  <w:fldChar w:fldCharType="begin"/>
                </w:r>
                <w:r w:rsidR="00CA0C72">
                  <w:instrText xml:space="preserve"> CITATION Gus20 \l 3082 </w:instrText>
                </w:r>
                <w:r w:rsidR="00CA0C72">
                  <w:fldChar w:fldCharType="separate"/>
                </w:r>
                <w:r>
                  <w:rPr>
                    <w:noProof/>
                  </w:rPr>
                  <w:t xml:space="preserve"> [6]</w:t>
                </w:r>
                <w:r w:rsidR="00CA0C72">
                  <w:fldChar w:fldCharType="end"/>
                </w:r>
              </w:sdtContent>
            </w:sdt>
          </w:p>
        </w:tc>
      </w:tr>
      <w:tr w:rsidR="00F96129" w14:paraId="139CBB32" w14:textId="77777777" w:rsidTr="00175595">
        <w:tc>
          <w:tcPr>
            <w:cnfStyle w:val="001000000000" w:firstRow="0" w:lastRow="0" w:firstColumn="1" w:lastColumn="0" w:oddVBand="0" w:evenVBand="0" w:oddHBand="0" w:evenHBand="0" w:firstRowFirstColumn="0" w:firstRowLastColumn="0" w:lastRowFirstColumn="0" w:lastRowLastColumn="0"/>
            <w:tcW w:w="1701" w:type="dxa"/>
            <w:tcBorders>
              <w:right w:val="none" w:sz="0" w:space="0" w:color="auto"/>
            </w:tcBorders>
          </w:tcPr>
          <w:p w14:paraId="70C307DE" w14:textId="73CDFD64" w:rsidR="00F96129" w:rsidRDefault="00F96129" w:rsidP="007813F4">
            <w:r>
              <w:t>Apple Store</w:t>
            </w:r>
          </w:p>
        </w:tc>
        <w:tc>
          <w:tcPr>
            <w:tcW w:w="7366" w:type="dxa"/>
          </w:tcPr>
          <w:p w14:paraId="0511B6C1" w14:textId="5F15F934" w:rsidR="00F96129" w:rsidRPr="0087302E" w:rsidRDefault="00F96129" w:rsidP="00F96129">
            <w:pPr>
              <w:cnfStyle w:val="000000000000" w:firstRow="0" w:lastRow="0" w:firstColumn="0" w:lastColumn="0" w:oddVBand="0" w:evenVBand="0" w:oddHBand="0" w:evenHBand="0" w:firstRowFirstColumn="0" w:firstRowLastColumn="0" w:lastRowFirstColumn="0" w:lastRowLastColumn="0"/>
              <w:rPr>
                <w:b/>
                <w:bCs/>
              </w:rPr>
            </w:pPr>
            <w:r w:rsidRPr="00F96129">
              <w:t>99$ Tarifa Anual</w:t>
            </w:r>
            <w:r>
              <w:t xml:space="preserve">. </w:t>
            </w:r>
            <w:sdt>
              <w:sdtPr>
                <w:id w:val="-28107607"/>
                <w:citation/>
              </w:sdtPr>
              <w:sdtEndPr/>
              <w:sdtContent>
                <w:r w:rsidR="00B55E35">
                  <w:fldChar w:fldCharType="begin"/>
                </w:r>
                <w:r w:rsidR="00B55E35">
                  <w:instrText xml:space="preserve"> CITATION Gus20 \l 3082 </w:instrText>
                </w:r>
                <w:r w:rsidR="00B55E35">
                  <w:fldChar w:fldCharType="separate"/>
                </w:r>
                <w:r>
                  <w:rPr>
                    <w:noProof/>
                  </w:rPr>
                  <w:t>[6]</w:t>
                </w:r>
                <w:r w:rsidR="00B55E35">
                  <w:fldChar w:fldCharType="end"/>
                </w:r>
              </w:sdtContent>
            </w:sdt>
          </w:p>
        </w:tc>
      </w:tr>
      <w:tr w:rsidR="00B56227" w14:paraId="30428375" w14:textId="77777777" w:rsidTr="00175595">
        <w:tc>
          <w:tcPr>
            <w:cnfStyle w:val="001000000000" w:firstRow="0" w:lastRow="0" w:firstColumn="1" w:lastColumn="0" w:oddVBand="0" w:evenVBand="0" w:oddHBand="0" w:evenHBand="0" w:firstRowFirstColumn="0" w:firstRowLastColumn="0" w:lastRowFirstColumn="0" w:lastRowLastColumn="0"/>
            <w:tcW w:w="1701" w:type="dxa"/>
          </w:tcPr>
          <w:p w14:paraId="31C26FF1" w14:textId="62BC39A6" w:rsidR="00B56227" w:rsidRDefault="00B56227" w:rsidP="007813F4">
            <w:r>
              <w:t>Cloudflare</w:t>
            </w:r>
            <w:r w:rsidR="00FB56B4">
              <w:t xml:space="preserve"> (Dominio)</w:t>
            </w:r>
          </w:p>
        </w:tc>
        <w:tc>
          <w:tcPr>
            <w:tcW w:w="7366" w:type="dxa"/>
          </w:tcPr>
          <w:p w14:paraId="0B4D51A9" w14:textId="6E105302" w:rsidR="00B56227" w:rsidRPr="00F96129" w:rsidRDefault="001038B1" w:rsidP="00F96129">
            <w:pPr>
              <w:cnfStyle w:val="000000000000" w:firstRow="0" w:lastRow="0" w:firstColumn="0" w:lastColumn="0" w:oddVBand="0" w:evenVBand="0" w:oddHBand="0" w:evenHBand="0" w:firstRowFirstColumn="0" w:firstRowLastColumn="0" w:lastRowFirstColumn="0" w:lastRowLastColumn="0"/>
            </w:pPr>
            <w:r w:rsidRPr="001038B1">
              <w:t>9.77</w:t>
            </w:r>
            <w:r w:rsidR="00FB56B4">
              <w:t xml:space="preserve">$ Tarifa Anual. </w:t>
            </w:r>
          </w:p>
        </w:tc>
      </w:tr>
    </w:tbl>
    <w:p w14:paraId="00594F51" w14:textId="7BF28598" w:rsidR="00F96129" w:rsidRDefault="00175595" w:rsidP="00175595">
      <w:pPr>
        <w:pStyle w:val="Descripcin"/>
        <w:jc w:val="center"/>
      </w:pPr>
      <w:bookmarkStart w:id="98" w:name="_Toc162807777"/>
      <w:r>
        <w:t xml:space="preserve">Tabla </w:t>
      </w:r>
      <w:r w:rsidR="00D4074C">
        <w:fldChar w:fldCharType="begin"/>
      </w:r>
      <w:r w:rsidR="00D4074C">
        <w:instrText xml:space="preserve"> SEQ Tabla \* ARABIC </w:instrText>
      </w:r>
      <w:r w:rsidR="00D4074C">
        <w:fldChar w:fldCharType="separate"/>
      </w:r>
      <w:r w:rsidR="00D4074C">
        <w:rPr>
          <w:noProof/>
        </w:rPr>
        <w:t>12</w:t>
      </w:r>
      <w:r w:rsidR="00D4074C">
        <w:fldChar w:fldCharType="end"/>
      </w:r>
      <w:r>
        <w:t>: Costes. Elaboración Propia</w:t>
      </w:r>
      <w:bookmarkEnd w:id="98"/>
    </w:p>
    <w:p w14:paraId="07B18900" w14:textId="0AE14F95" w:rsidR="00DD6DDA" w:rsidRDefault="00DD6DDA" w:rsidP="00DD6DDA">
      <w:r>
        <w:t xml:space="preserve">En cuanto </w:t>
      </w:r>
      <w:r w:rsidR="00CB5AF9">
        <w:t>a los recursos humanos, el coste sería el siguiente</w:t>
      </w:r>
      <w:r w:rsidR="00F01614">
        <w:t xml:space="preserve">. </w:t>
      </w:r>
    </w:p>
    <w:tbl>
      <w:tblPr>
        <w:tblStyle w:val="Tablanormal5"/>
        <w:tblW w:w="9094" w:type="dxa"/>
        <w:tblBorders>
          <w:insideH w:val="single" w:sz="4" w:space="0" w:color="auto"/>
          <w:insideV w:val="single" w:sz="4" w:space="0" w:color="auto"/>
        </w:tblBorders>
        <w:tblLook w:val="06A0" w:firstRow="1" w:lastRow="0" w:firstColumn="1" w:lastColumn="0" w:noHBand="1" w:noVBand="1"/>
      </w:tblPr>
      <w:tblGrid>
        <w:gridCol w:w="2552"/>
        <w:gridCol w:w="1891"/>
        <w:gridCol w:w="4651"/>
      </w:tblGrid>
      <w:tr w:rsidR="00072C14" w14:paraId="226E5A34" w14:textId="29F87F7F" w:rsidTr="006322A0">
        <w:trPr>
          <w:cnfStyle w:val="100000000000" w:firstRow="1" w:lastRow="0" w:firstColumn="0" w:lastColumn="0" w:oddVBand="0" w:evenVBand="0" w:oddHBand="0" w:evenHBand="0" w:firstRowFirstColumn="0" w:firstRowLastColumn="0" w:lastRowFirstColumn="0" w:lastRowLastColumn="0"/>
          <w:trHeight w:val="289"/>
        </w:trPr>
        <w:tc>
          <w:tcPr>
            <w:cnfStyle w:val="001000000100" w:firstRow="0" w:lastRow="0" w:firstColumn="1" w:lastColumn="0" w:oddVBand="0" w:evenVBand="0" w:oddHBand="0" w:evenHBand="0" w:firstRowFirstColumn="1" w:firstRowLastColumn="0" w:lastRowFirstColumn="0" w:lastRowLastColumn="0"/>
            <w:tcW w:w="2552" w:type="dxa"/>
          </w:tcPr>
          <w:p w14:paraId="679FE865" w14:textId="0E978094" w:rsidR="00072C14" w:rsidRDefault="00072C14" w:rsidP="00EA2656">
            <w:r>
              <w:t>Cargo</w:t>
            </w:r>
          </w:p>
        </w:tc>
        <w:tc>
          <w:tcPr>
            <w:tcW w:w="1891" w:type="dxa"/>
          </w:tcPr>
          <w:p w14:paraId="7CA35E87" w14:textId="741D151F" w:rsidR="00072C14" w:rsidRPr="00990BF6" w:rsidRDefault="00072C14" w:rsidP="00EA2656">
            <w:pPr>
              <w:cnfStyle w:val="100000000000" w:firstRow="1" w:lastRow="0" w:firstColumn="0" w:lastColumn="0" w:oddVBand="0" w:evenVBand="0" w:oddHBand="0" w:evenHBand="0" w:firstRowFirstColumn="0" w:firstRowLastColumn="0" w:lastRowFirstColumn="0" w:lastRowLastColumn="0"/>
            </w:pPr>
            <w:r>
              <w:t>Salario</w:t>
            </w:r>
          </w:p>
        </w:tc>
        <w:tc>
          <w:tcPr>
            <w:tcW w:w="4651" w:type="dxa"/>
          </w:tcPr>
          <w:p w14:paraId="3D400068" w14:textId="1E5B95AE" w:rsidR="00072C14" w:rsidRDefault="00072C14" w:rsidP="00EA2656">
            <w:pPr>
              <w:cnfStyle w:val="100000000000" w:firstRow="1" w:lastRow="0" w:firstColumn="0" w:lastColumn="0" w:oddVBand="0" w:evenVBand="0" w:oddHBand="0" w:evenHBand="0" w:firstRowFirstColumn="0" w:firstRowLastColumn="0" w:lastRowFirstColumn="0" w:lastRowLastColumn="0"/>
            </w:pPr>
            <w:r>
              <w:t>Total</w:t>
            </w:r>
          </w:p>
        </w:tc>
      </w:tr>
      <w:tr w:rsidR="00072C14" w14:paraId="117C50AA" w14:textId="152F881E" w:rsidTr="006322A0">
        <w:trPr>
          <w:trHeight w:val="276"/>
        </w:trPr>
        <w:tc>
          <w:tcPr>
            <w:cnfStyle w:val="001000000000" w:firstRow="0" w:lastRow="0" w:firstColumn="1" w:lastColumn="0" w:oddVBand="0" w:evenVBand="0" w:oddHBand="0" w:evenHBand="0" w:firstRowFirstColumn="0" w:firstRowLastColumn="0" w:lastRowFirstColumn="0" w:lastRowLastColumn="0"/>
            <w:tcW w:w="2552" w:type="dxa"/>
          </w:tcPr>
          <w:p w14:paraId="7E874BC9" w14:textId="44C532D4" w:rsidR="00072C14" w:rsidRDefault="00072C14" w:rsidP="00EA2656">
            <w:r>
              <w:t>Proyect Manager</w:t>
            </w:r>
          </w:p>
        </w:tc>
        <w:tc>
          <w:tcPr>
            <w:tcW w:w="1891" w:type="dxa"/>
          </w:tcPr>
          <w:p w14:paraId="2773687D" w14:textId="7FCA9F98" w:rsidR="00072C14" w:rsidRPr="0015646A" w:rsidRDefault="00EA17F6" w:rsidP="00EA2656">
            <w:pPr>
              <w:cnfStyle w:val="000000000000" w:firstRow="0" w:lastRow="0" w:firstColumn="0" w:lastColumn="0" w:oddVBand="0" w:evenVBand="0" w:oddHBand="0" w:evenHBand="0" w:firstRowFirstColumn="0" w:firstRowLastColumn="0" w:lastRowFirstColumn="0" w:lastRowLastColumn="0"/>
              <w:rPr>
                <w:i/>
                <w:iCs/>
              </w:rPr>
            </w:pPr>
            <w:r>
              <w:t>30,00</w:t>
            </w:r>
            <w:r w:rsidR="0015646A">
              <w:t xml:space="preserve"> $/hora</w:t>
            </w:r>
          </w:p>
        </w:tc>
        <w:tc>
          <w:tcPr>
            <w:tcW w:w="4651" w:type="dxa"/>
          </w:tcPr>
          <w:p w14:paraId="5B85A34B" w14:textId="365FE7A8" w:rsidR="00072C14" w:rsidRDefault="00072C14" w:rsidP="00EA2656">
            <w:pPr>
              <w:cnfStyle w:val="000000000000" w:firstRow="0" w:lastRow="0" w:firstColumn="0" w:lastColumn="0" w:oddVBand="0" w:evenVBand="0" w:oddHBand="0" w:evenHBand="0" w:firstRowFirstColumn="0" w:firstRowLastColumn="0" w:lastRowFirstColumn="0" w:lastRowLastColumn="0"/>
            </w:pPr>
          </w:p>
        </w:tc>
      </w:tr>
      <w:tr w:rsidR="00072C14" w14:paraId="08206BCA" w14:textId="046E840B" w:rsidTr="006322A0">
        <w:trPr>
          <w:trHeight w:val="289"/>
        </w:trPr>
        <w:tc>
          <w:tcPr>
            <w:cnfStyle w:val="001000000000" w:firstRow="0" w:lastRow="0" w:firstColumn="1" w:lastColumn="0" w:oddVBand="0" w:evenVBand="0" w:oddHBand="0" w:evenHBand="0" w:firstRowFirstColumn="0" w:firstRowLastColumn="0" w:lastRowFirstColumn="0" w:lastRowLastColumn="0"/>
            <w:tcW w:w="2552" w:type="dxa"/>
          </w:tcPr>
          <w:p w14:paraId="692F47A5" w14:textId="610BCC5B" w:rsidR="00072C14" w:rsidRDefault="00072C14" w:rsidP="00EA2656">
            <w:r>
              <w:t>Analista de requisitos</w:t>
            </w:r>
          </w:p>
        </w:tc>
        <w:tc>
          <w:tcPr>
            <w:tcW w:w="1891" w:type="dxa"/>
          </w:tcPr>
          <w:p w14:paraId="55DC867E" w14:textId="7D9C3A76" w:rsidR="00072C14" w:rsidRPr="000B05CC" w:rsidRDefault="000B05CC" w:rsidP="00EA2656">
            <w:pPr>
              <w:cnfStyle w:val="000000000000" w:firstRow="0" w:lastRow="0" w:firstColumn="0" w:lastColumn="0" w:oddVBand="0" w:evenVBand="0" w:oddHBand="0" w:evenHBand="0" w:firstRowFirstColumn="0" w:firstRowLastColumn="0" w:lastRowFirstColumn="0" w:lastRowLastColumn="0"/>
            </w:pPr>
            <w:r>
              <w:t>20,00 $/hora</w:t>
            </w:r>
          </w:p>
        </w:tc>
        <w:tc>
          <w:tcPr>
            <w:tcW w:w="4651" w:type="dxa"/>
          </w:tcPr>
          <w:p w14:paraId="1ECC423C" w14:textId="77777777" w:rsidR="00072C14" w:rsidRPr="0087302E" w:rsidRDefault="00072C14" w:rsidP="00EA2656">
            <w:pPr>
              <w:cnfStyle w:val="000000000000" w:firstRow="0" w:lastRow="0" w:firstColumn="0" w:lastColumn="0" w:oddVBand="0" w:evenVBand="0" w:oddHBand="0" w:evenHBand="0" w:firstRowFirstColumn="0" w:firstRowLastColumn="0" w:lastRowFirstColumn="0" w:lastRowLastColumn="0"/>
              <w:rPr>
                <w:b/>
                <w:bCs/>
              </w:rPr>
            </w:pPr>
          </w:p>
        </w:tc>
      </w:tr>
      <w:tr w:rsidR="00072C14" w14:paraId="195E098D" w14:textId="24B5488D" w:rsidTr="006322A0">
        <w:trPr>
          <w:trHeight w:val="276"/>
        </w:trPr>
        <w:tc>
          <w:tcPr>
            <w:cnfStyle w:val="001000000000" w:firstRow="0" w:lastRow="0" w:firstColumn="1" w:lastColumn="0" w:oddVBand="0" w:evenVBand="0" w:oddHBand="0" w:evenHBand="0" w:firstRowFirstColumn="0" w:firstRowLastColumn="0" w:lastRowFirstColumn="0" w:lastRowLastColumn="0"/>
            <w:tcW w:w="2552" w:type="dxa"/>
          </w:tcPr>
          <w:p w14:paraId="5ED3D9F4" w14:textId="5E639529" w:rsidR="00072C14" w:rsidRDefault="00072C14" w:rsidP="00EA2656">
            <w:r>
              <w:t>Diseñador</w:t>
            </w:r>
          </w:p>
        </w:tc>
        <w:tc>
          <w:tcPr>
            <w:tcW w:w="1891" w:type="dxa"/>
          </w:tcPr>
          <w:p w14:paraId="005D60FA" w14:textId="55B0F601" w:rsidR="00072C14" w:rsidRPr="00F96129" w:rsidRDefault="00BB5B81" w:rsidP="00EA2656">
            <w:pPr>
              <w:keepNext/>
              <w:cnfStyle w:val="000000000000" w:firstRow="0" w:lastRow="0" w:firstColumn="0" w:lastColumn="0" w:oddVBand="0" w:evenVBand="0" w:oddHBand="0" w:evenHBand="0" w:firstRowFirstColumn="0" w:firstRowLastColumn="0" w:lastRowFirstColumn="0" w:lastRowLastColumn="0"/>
            </w:pPr>
            <w:r>
              <w:t xml:space="preserve">20,00 </w:t>
            </w:r>
            <w:r w:rsidR="009F16DC">
              <w:t>$/hora</w:t>
            </w:r>
          </w:p>
        </w:tc>
        <w:tc>
          <w:tcPr>
            <w:tcW w:w="4651" w:type="dxa"/>
          </w:tcPr>
          <w:p w14:paraId="59AD0C22" w14:textId="77777777" w:rsidR="00072C14" w:rsidRPr="00F96129" w:rsidRDefault="00072C14" w:rsidP="00EA2656">
            <w:pPr>
              <w:keepNext/>
              <w:cnfStyle w:val="000000000000" w:firstRow="0" w:lastRow="0" w:firstColumn="0" w:lastColumn="0" w:oddVBand="0" w:evenVBand="0" w:oddHBand="0" w:evenHBand="0" w:firstRowFirstColumn="0" w:firstRowLastColumn="0" w:lastRowFirstColumn="0" w:lastRowLastColumn="0"/>
            </w:pPr>
          </w:p>
        </w:tc>
      </w:tr>
      <w:tr w:rsidR="00072C14" w14:paraId="03966F10" w14:textId="0EEB8CDF" w:rsidTr="006322A0">
        <w:trPr>
          <w:trHeight w:val="289"/>
        </w:trPr>
        <w:tc>
          <w:tcPr>
            <w:cnfStyle w:val="001000000000" w:firstRow="0" w:lastRow="0" w:firstColumn="1" w:lastColumn="0" w:oddVBand="0" w:evenVBand="0" w:oddHBand="0" w:evenHBand="0" w:firstRowFirstColumn="0" w:firstRowLastColumn="0" w:lastRowFirstColumn="0" w:lastRowLastColumn="0"/>
            <w:tcW w:w="2552" w:type="dxa"/>
          </w:tcPr>
          <w:p w14:paraId="7FDF572B" w14:textId="145933D4" w:rsidR="00072C14" w:rsidRDefault="00072C14" w:rsidP="00EA2656">
            <w:r>
              <w:t>Desarrollador Frontend</w:t>
            </w:r>
          </w:p>
        </w:tc>
        <w:tc>
          <w:tcPr>
            <w:tcW w:w="1891" w:type="dxa"/>
          </w:tcPr>
          <w:p w14:paraId="361FF8BE" w14:textId="588172D7" w:rsidR="00072C14" w:rsidRDefault="00BB5B81" w:rsidP="00EA2656">
            <w:pPr>
              <w:keepNext/>
              <w:cnfStyle w:val="000000000000" w:firstRow="0" w:lastRow="0" w:firstColumn="0" w:lastColumn="0" w:oddVBand="0" w:evenVBand="0" w:oddHBand="0" w:evenHBand="0" w:firstRowFirstColumn="0" w:firstRowLastColumn="0" w:lastRowFirstColumn="0" w:lastRowLastColumn="0"/>
            </w:pPr>
            <w:r>
              <w:t>25,00</w:t>
            </w:r>
            <w:r w:rsidR="009F16DC">
              <w:t xml:space="preserve"> $/hora</w:t>
            </w:r>
          </w:p>
        </w:tc>
        <w:tc>
          <w:tcPr>
            <w:tcW w:w="4651" w:type="dxa"/>
          </w:tcPr>
          <w:p w14:paraId="7D87EFD8" w14:textId="77777777" w:rsidR="00072C14" w:rsidRDefault="00072C14" w:rsidP="00EA2656">
            <w:pPr>
              <w:keepNext/>
              <w:cnfStyle w:val="000000000000" w:firstRow="0" w:lastRow="0" w:firstColumn="0" w:lastColumn="0" w:oddVBand="0" w:evenVBand="0" w:oddHBand="0" w:evenHBand="0" w:firstRowFirstColumn="0" w:firstRowLastColumn="0" w:lastRowFirstColumn="0" w:lastRowLastColumn="0"/>
            </w:pPr>
          </w:p>
        </w:tc>
      </w:tr>
      <w:tr w:rsidR="00072C14" w14:paraId="1004C2D5" w14:textId="02394B41" w:rsidTr="006322A0">
        <w:trPr>
          <w:trHeight w:val="276"/>
        </w:trPr>
        <w:tc>
          <w:tcPr>
            <w:cnfStyle w:val="001000000000" w:firstRow="0" w:lastRow="0" w:firstColumn="1" w:lastColumn="0" w:oddVBand="0" w:evenVBand="0" w:oddHBand="0" w:evenHBand="0" w:firstRowFirstColumn="0" w:firstRowLastColumn="0" w:lastRowFirstColumn="0" w:lastRowLastColumn="0"/>
            <w:tcW w:w="2552" w:type="dxa"/>
          </w:tcPr>
          <w:p w14:paraId="4022ECF5" w14:textId="30DE3C99" w:rsidR="00072C14" w:rsidRDefault="00072C14" w:rsidP="00EA2656">
            <w:r>
              <w:t>Desarrollador Backend</w:t>
            </w:r>
          </w:p>
        </w:tc>
        <w:tc>
          <w:tcPr>
            <w:tcW w:w="1891" w:type="dxa"/>
          </w:tcPr>
          <w:p w14:paraId="16E9523E" w14:textId="49E558E6" w:rsidR="00072C14" w:rsidRDefault="00BB5B81" w:rsidP="00EA2656">
            <w:pPr>
              <w:keepNext/>
              <w:cnfStyle w:val="000000000000" w:firstRow="0" w:lastRow="0" w:firstColumn="0" w:lastColumn="0" w:oddVBand="0" w:evenVBand="0" w:oddHBand="0" w:evenHBand="0" w:firstRowFirstColumn="0" w:firstRowLastColumn="0" w:lastRowFirstColumn="0" w:lastRowLastColumn="0"/>
            </w:pPr>
            <w:r>
              <w:t>25,00</w:t>
            </w:r>
            <w:r w:rsidR="009F16DC">
              <w:t xml:space="preserve"> $/hora</w:t>
            </w:r>
          </w:p>
        </w:tc>
        <w:tc>
          <w:tcPr>
            <w:tcW w:w="4651" w:type="dxa"/>
          </w:tcPr>
          <w:p w14:paraId="6B08A359" w14:textId="77777777" w:rsidR="00072C14" w:rsidRDefault="00072C14" w:rsidP="00EA2656">
            <w:pPr>
              <w:keepNext/>
              <w:cnfStyle w:val="000000000000" w:firstRow="0" w:lastRow="0" w:firstColumn="0" w:lastColumn="0" w:oddVBand="0" w:evenVBand="0" w:oddHBand="0" w:evenHBand="0" w:firstRowFirstColumn="0" w:firstRowLastColumn="0" w:lastRowFirstColumn="0" w:lastRowLastColumn="0"/>
            </w:pPr>
          </w:p>
        </w:tc>
      </w:tr>
      <w:tr w:rsidR="00072C14" w14:paraId="5999D9BB" w14:textId="40A1FA01" w:rsidTr="006322A0">
        <w:trPr>
          <w:trHeight w:val="289"/>
        </w:trPr>
        <w:tc>
          <w:tcPr>
            <w:cnfStyle w:val="001000000000" w:firstRow="0" w:lastRow="0" w:firstColumn="1" w:lastColumn="0" w:oddVBand="0" w:evenVBand="0" w:oddHBand="0" w:evenHBand="0" w:firstRowFirstColumn="0" w:firstRowLastColumn="0" w:lastRowFirstColumn="0" w:lastRowLastColumn="0"/>
            <w:tcW w:w="2552" w:type="dxa"/>
          </w:tcPr>
          <w:p w14:paraId="3FE624E2" w14:textId="797A655A" w:rsidR="00072C14" w:rsidRDefault="00072C14" w:rsidP="00EA2656">
            <w:r>
              <w:t>Especialista BBDD</w:t>
            </w:r>
          </w:p>
        </w:tc>
        <w:tc>
          <w:tcPr>
            <w:tcW w:w="1891" w:type="dxa"/>
          </w:tcPr>
          <w:p w14:paraId="7B21C545" w14:textId="038714E6" w:rsidR="00072C14" w:rsidRDefault="009F16DC" w:rsidP="00EA2656">
            <w:pPr>
              <w:keepNext/>
              <w:cnfStyle w:val="000000000000" w:firstRow="0" w:lastRow="0" w:firstColumn="0" w:lastColumn="0" w:oddVBand="0" w:evenVBand="0" w:oddHBand="0" w:evenHBand="0" w:firstRowFirstColumn="0" w:firstRowLastColumn="0" w:lastRowFirstColumn="0" w:lastRowLastColumn="0"/>
            </w:pPr>
            <w:r>
              <w:t>30,00 $/hora</w:t>
            </w:r>
          </w:p>
        </w:tc>
        <w:tc>
          <w:tcPr>
            <w:tcW w:w="4651" w:type="dxa"/>
          </w:tcPr>
          <w:p w14:paraId="2100E04B" w14:textId="77777777" w:rsidR="00072C14" w:rsidRDefault="00072C14" w:rsidP="00EA2656">
            <w:pPr>
              <w:keepNext/>
              <w:cnfStyle w:val="000000000000" w:firstRow="0" w:lastRow="0" w:firstColumn="0" w:lastColumn="0" w:oddVBand="0" w:evenVBand="0" w:oddHBand="0" w:evenHBand="0" w:firstRowFirstColumn="0" w:firstRowLastColumn="0" w:lastRowFirstColumn="0" w:lastRowLastColumn="0"/>
            </w:pPr>
          </w:p>
        </w:tc>
      </w:tr>
      <w:tr w:rsidR="00072C14" w14:paraId="73FE96C3" w14:textId="3C50DCBD" w:rsidTr="006322A0">
        <w:trPr>
          <w:trHeight w:val="276"/>
        </w:trPr>
        <w:tc>
          <w:tcPr>
            <w:cnfStyle w:val="001000000000" w:firstRow="0" w:lastRow="0" w:firstColumn="1" w:lastColumn="0" w:oddVBand="0" w:evenVBand="0" w:oddHBand="0" w:evenHBand="0" w:firstRowFirstColumn="0" w:firstRowLastColumn="0" w:lastRowFirstColumn="0" w:lastRowLastColumn="0"/>
            <w:tcW w:w="2552" w:type="dxa"/>
          </w:tcPr>
          <w:p w14:paraId="47DD2472" w14:textId="4A2E29D7" w:rsidR="00072C14" w:rsidRDefault="00072C14" w:rsidP="00EA2656">
            <w:r>
              <w:t>Coste Total</w:t>
            </w:r>
          </w:p>
        </w:tc>
        <w:tc>
          <w:tcPr>
            <w:tcW w:w="1891" w:type="dxa"/>
          </w:tcPr>
          <w:p w14:paraId="09CC0C40" w14:textId="77777777" w:rsidR="00072C14" w:rsidRDefault="00072C14" w:rsidP="00EA2656">
            <w:pPr>
              <w:keepNext/>
              <w:cnfStyle w:val="000000000000" w:firstRow="0" w:lastRow="0" w:firstColumn="0" w:lastColumn="0" w:oddVBand="0" w:evenVBand="0" w:oddHBand="0" w:evenHBand="0" w:firstRowFirstColumn="0" w:firstRowLastColumn="0" w:lastRowFirstColumn="0" w:lastRowLastColumn="0"/>
            </w:pPr>
          </w:p>
        </w:tc>
        <w:tc>
          <w:tcPr>
            <w:tcW w:w="4651" w:type="dxa"/>
          </w:tcPr>
          <w:p w14:paraId="05310087" w14:textId="77777777" w:rsidR="00072C14" w:rsidRDefault="00072C14" w:rsidP="00EA2656">
            <w:pPr>
              <w:keepNext/>
              <w:cnfStyle w:val="000000000000" w:firstRow="0" w:lastRow="0" w:firstColumn="0" w:lastColumn="0" w:oddVBand="0" w:evenVBand="0" w:oddHBand="0" w:evenHBand="0" w:firstRowFirstColumn="0" w:firstRowLastColumn="0" w:lastRowFirstColumn="0" w:lastRowLastColumn="0"/>
            </w:pPr>
          </w:p>
        </w:tc>
      </w:tr>
    </w:tbl>
    <w:p w14:paraId="0068B607" w14:textId="77777777" w:rsidR="00CB5AF9" w:rsidRDefault="00CB5AF9" w:rsidP="00DD6DDA"/>
    <w:p w14:paraId="7CEDE04E" w14:textId="1867854A" w:rsidR="00F01614" w:rsidRPr="00DD6DDA" w:rsidRDefault="00F01614" w:rsidP="00DD6DDA">
      <w:r>
        <w:t>El total se calcula siguiendo las horas previstas para cada miembro del equipo con el diagrama de Gantt anterior.</w:t>
      </w:r>
    </w:p>
    <w:p w14:paraId="7722B60F" w14:textId="229D7358" w:rsidR="00E362EF" w:rsidRDefault="00F30E73" w:rsidP="00E362EF">
      <w:pPr>
        <w:pStyle w:val="Ttulo2"/>
      </w:pPr>
      <w:bookmarkStart w:id="99" w:name="_Toc162807717"/>
      <w:r>
        <w:t>Condicionantes y Limitaciones</w:t>
      </w:r>
      <w:bookmarkEnd w:id="99"/>
    </w:p>
    <w:p w14:paraId="05A6531B" w14:textId="13BE2369" w:rsidR="00293024" w:rsidRDefault="00293024" w:rsidP="00293024">
      <w:pPr>
        <w:pStyle w:val="Ttulo3"/>
      </w:pPr>
      <w:bookmarkStart w:id="100" w:name="_Toc162807718"/>
      <w:r>
        <w:t>Error con la API</w:t>
      </w:r>
      <w:r w:rsidR="005740BA">
        <w:t xml:space="preserve"> en iOS</w:t>
      </w:r>
      <w:bookmarkEnd w:id="100"/>
    </w:p>
    <w:p w14:paraId="517AADF9" w14:textId="24745C79" w:rsidR="00324836" w:rsidRDefault="00324836" w:rsidP="00293024">
      <w:r w:rsidRPr="00324836">
        <w:t xml:space="preserve">Durante el proceso de despliegue de nuestra aplicación, nos enfrentamos a un obstáculo significativo relacionado con la conectividad de la API en dispositivos iOS. Aunque la aplicación funcionaba sin problemas en un entorno local utilizando </w:t>
      </w:r>
      <w:r>
        <w:t>‘</w:t>
      </w:r>
      <w:proofErr w:type="spellStart"/>
      <w:r w:rsidRPr="00324836">
        <w:rPr>
          <w:rStyle w:val="nfasissutil"/>
        </w:rPr>
        <w:t>npx</w:t>
      </w:r>
      <w:proofErr w:type="spellEnd"/>
      <w:r w:rsidRPr="00324836">
        <w:rPr>
          <w:rStyle w:val="nfasissutil"/>
        </w:rPr>
        <w:t xml:space="preserve"> expo </w:t>
      </w:r>
      <w:proofErr w:type="spellStart"/>
      <w:r w:rsidRPr="00324836">
        <w:rPr>
          <w:rStyle w:val="nfasissutil"/>
        </w:rPr>
        <w:t>start</w:t>
      </w:r>
      <w:proofErr w:type="spellEnd"/>
      <w:r>
        <w:rPr>
          <w:rStyle w:val="nfasissutil"/>
        </w:rPr>
        <w:t>’</w:t>
      </w:r>
      <w:r w:rsidRPr="00324836">
        <w:t xml:space="preserve">, observamos que al desplegarla en dispositivos iOS, la conexión a la API fallaba. Después de varios días de investigación y pruebas, descubrimos que el problema radicaba en la política de seguridad de iOS, la cual rechaza y bloquea las conexiones no seguras que utilizan el protocolo </w:t>
      </w:r>
      <w:r w:rsidRPr="00324836">
        <w:rPr>
          <w:rStyle w:val="nfasissutil"/>
        </w:rPr>
        <w:t>http://</w:t>
      </w:r>
      <w:r w:rsidRPr="00324836">
        <w:t xml:space="preserve">. </w:t>
      </w:r>
      <w:sdt>
        <w:sdtPr>
          <w:id w:val="-823118438"/>
          <w:citation/>
        </w:sdtPr>
        <w:sdtContent>
          <w:r w:rsidR="00287789">
            <w:fldChar w:fldCharType="begin"/>
          </w:r>
          <w:r w:rsidR="00287789">
            <w:instrText xml:space="preserve"> CITATION App24 \l 3082 </w:instrText>
          </w:r>
          <w:r w:rsidR="00287789">
            <w:fldChar w:fldCharType="separate"/>
          </w:r>
          <w:r w:rsidR="00287789" w:rsidRPr="00287789">
            <w:rPr>
              <w:noProof/>
            </w:rPr>
            <w:t>[7]</w:t>
          </w:r>
          <w:r w:rsidR="00287789">
            <w:fldChar w:fldCharType="end"/>
          </w:r>
        </w:sdtContent>
      </w:sdt>
    </w:p>
    <w:p w14:paraId="7A8DF2E6" w14:textId="77777777" w:rsidR="00293024" w:rsidRDefault="00324836" w:rsidP="00293024">
      <w:r>
        <w:t>La</w:t>
      </w:r>
      <w:r w:rsidRPr="00324836">
        <w:t xml:space="preserve"> aplicación se estaba intentando conectar a la API utilizando dicho protocolo, lo que entraba en conflicto con estas restricciones de seguridad. La solución a este problema fue implementar una conexión segura utilizando </w:t>
      </w:r>
      <w:r w:rsidRPr="00324836">
        <w:rPr>
          <w:rStyle w:val="nfasissutil"/>
        </w:rPr>
        <w:t>https://</w:t>
      </w:r>
      <w:r w:rsidRPr="00324836">
        <w:t xml:space="preserve">, lo que no solo cumplió con los requisitos de seguridad de </w:t>
      </w:r>
      <w:r w:rsidR="00016AB9" w:rsidRPr="00324836">
        <w:t>iOS,</w:t>
      </w:r>
      <w:r w:rsidRPr="00324836">
        <w:t xml:space="preserve"> sino que también mejoró la seguridad general de la comunicación entre la aplicación y la API. Este cambio aseguró que nuestra aplicación pudiera establecer una conexión segura con la API, independientemente del entorno en el que se desplegara, resolviendo así el problema de conectividad en dispositivos iOS.</w:t>
      </w:r>
    </w:p>
    <w:p w14:paraId="1A1EB95C" w14:textId="52DEF4E7" w:rsidR="00B56227" w:rsidRDefault="00F13E44" w:rsidP="00F13E44">
      <w:bookmarkStart w:id="101" w:name="_Toc162807719"/>
      <w:r w:rsidRPr="00F13E44">
        <w:t xml:space="preserve">Se pasaron varios días con la aplicación terminada, pero sin funcionar en iOS, lo que retrasó bastante la fase de pruebas y </w:t>
      </w:r>
      <w:r>
        <w:t>calidad</w:t>
      </w:r>
      <w:r w:rsidRPr="00F13E44">
        <w:t>.</w:t>
      </w:r>
    </w:p>
    <w:p w14:paraId="58B091A9" w14:textId="68093038" w:rsidR="00CA2789" w:rsidRDefault="00CA2789" w:rsidP="00CA2789">
      <w:pPr>
        <w:pStyle w:val="Ttulo3"/>
        <w:rPr>
          <w:lang w:val="es-ES_tradnl"/>
        </w:rPr>
      </w:pPr>
      <w:r>
        <w:rPr>
          <w:lang w:val="es-ES_tradnl"/>
        </w:rPr>
        <w:t>Error Despliegue en Android</w:t>
      </w:r>
    </w:p>
    <w:p w14:paraId="6288FD04" w14:textId="2F9D515F" w:rsidR="00CA2789" w:rsidRPr="00CA2789" w:rsidRDefault="00CA2789" w:rsidP="00CA2789">
      <w:pPr>
        <w:rPr>
          <w:lang w:val="es-ES_tradnl"/>
        </w:rPr>
      </w:pPr>
      <w:r>
        <w:rPr>
          <w:rFonts w:ascii="AppleSystemUIFont" w:hAnsi="AppleSystemUIFont" w:cs="AppleSystemUIFont"/>
          <w:sz w:val="26"/>
          <w:szCs w:val="26"/>
          <w:lang w:val="es-ES_tradnl"/>
        </w:rPr>
        <w:t xml:space="preserve">Cuando hacia </w:t>
      </w:r>
      <w:proofErr w:type="spellStart"/>
      <w:r>
        <w:rPr>
          <w:rFonts w:ascii="AppleSystemUIFont" w:hAnsi="AppleSystemUIFont" w:cs="AppleSystemUIFont"/>
          <w:sz w:val="26"/>
          <w:szCs w:val="26"/>
          <w:lang w:val="es-ES_tradnl"/>
        </w:rPr>
        <w:t>buikd</w:t>
      </w:r>
      <w:proofErr w:type="spellEnd"/>
      <w:r>
        <w:rPr>
          <w:rFonts w:ascii="AppleSystemUIFont" w:hAnsi="AppleSystemUIFont" w:cs="AppleSystemUIFont"/>
          <w:sz w:val="26"/>
          <w:szCs w:val="26"/>
          <w:lang w:val="es-ES_tradnl"/>
        </w:rPr>
        <w:t xml:space="preserve"> para Android, me salía un error </w:t>
      </w:r>
      <w:proofErr w:type="spellStart"/>
      <w:r>
        <w:rPr>
          <w:rFonts w:ascii="AppleSystemUIFont" w:hAnsi="AppleSystemUIFont" w:cs="AppleSystemUIFont"/>
          <w:sz w:val="26"/>
          <w:szCs w:val="26"/>
          <w:lang w:val="es-ES_tradnl"/>
        </w:rPr>
        <w:t>cn</w:t>
      </w:r>
      <w:proofErr w:type="spellEnd"/>
      <w:r>
        <w:rPr>
          <w:rFonts w:ascii="AppleSystemUIFont" w:hAnsi="AppleSystemUIFont" w:cs="AppleSystemUIFont"/>
          <w:sz w:val="26"/>
          <w:szCs w:val="26"/>
          <w:lang w:val="es-ES_tradnl"/>
        </w:rPr>
        <w:t xml:space="preserve"> </w:t>
      </w:r>
      <w:proofErr w:type="spellStart"/>
      <w:r>
        <w:rPr>
          <w:rFonts w:ascii="AppleSystemUIFont" w:hAnsi="AppleSystemUIFont" w:cs="AppleSystemUIFont"/>
          <w:sz w:val="26"/>
          <w:szCs w:val="26"/>
          <w:lang w:val="es-ES_tradnl"/>
        </w:rPr>
        <w:t>grawdle</w:t>
      </w:r>
      <w:proofErr w:type="spellEnd"/>
      <w:r>
        <w:rPr>
          <w:rFonts w:ascii="AppleSystemUIFont" w:hAnsi="AppleSystemUIFont" w:cs="AppleSystemUIFont"/>
          <w:sz w:val="26"/>
          <w:szCs w:val="26"/>
          <w:lang w:val="es-ES_tradnl"/>
        </w:rPr>
        <w:t>, primero había que actualizar a java 17</w:t>
      </w:r>
    </w:p>
    <w:p w14:paraId="376907AB" w14:textId="77777777" w:rsidR="000D5499" w:rsidRDefault="000D5499" w:rsidP="004A4057">
      <w:pPr>
        <w:pStyle w:val="Ttulo1"/>
        <w:rPr>
          <w:noProof w:val="0"/>
        </w:rPr>
        <w:sectPr w:rsidR="000D5499" w:rsidSect="00F13E44">
          <w:pgSz w:w="11907" w:h="16840" w:code="9"/>
          <w:pgMar w:top="1304" w:right="1247" w:bottom="1304" w:left="1247" w:header="720" w:footer="720" w:gutter="454"/>
          <w:cols w:space="720"/>
          <w:docGrid w:linePitch="299"/>
        </w:sectPr>
      </w:pPr>
    </w:p>
    <w:p w14:paraId="3B6EE7B0" w14:textId="3D094EDA" w:rsidR="00E362EF" w:rsidRPr="0031552C" w:rsidRDefault="00E362EF" w:rsidP="004A4057">
      <w:pPr>
        <w:pStyle w:val="Ttulo1"/>
        <w:rPr>
          <w:noProof w:val="0"/>
        </w:rPr>
      </w:pPr>
      <w:r w:rsidRPr="0031552C">
        <w:rPr>
          <w:noProof w:val="0"/>
        </w:rPr>
        <w:t>Desarrollo de</w:t>
      </w:r>
      <w:r w:rsidR="00F43A9A">
        <w:rPr>
          <w:noProof w:val="0"/>
        </w:rPr>
        <w:t xml:space="preserve"> la Solución Técnica</w:t>
      </w:r>
      <w:bookmarkEnd w:id="101"/>
    </w:p>
    <w:p w14:paraId="45625589" w14:textId="77777777" w:rsidR="00D36188" w:rsidRDefault="006B7A60" w:rsidP="006B7A60">
      <w:r w:rsidRPr="006B7A60">
        <w:t xml:space="preserve">La explicación detallada de cada PT permitirá una visión clara del avance del proyecto, ofreciendo una perspectiva sobre cómo cada componente contribuye al conjunto del sistema y cómo se integran para formar una solución cohesiva y funcional. </w:t>
      </w:r>
    </w:p>
    <w:p w14:paraId="2497F185" w14:textId="01EB9290" w:rsidR="006B7A60" w:rsidRPr="00D36188" w:rsidRDefault="006B7A60" w:rsidP="006B7A60">
      <w:r w:rsidRPr="006B7A60">
        <w:t>Al detallar el proceso de desarrollo de cada paquete de trabajo, proporcionaremos una descripción exhaustiva de las tareas ejecutadas, los desafíos encontrados, y las soluciones implementadas para superarlos. Este enfoque nos permitirá también presentar los resultados parciales obtenidos en cada etapa, mostrando el progreso incremental hacia la realización completa del proyecto.</w:t>
      </w:r>
    </w:p>
    <w:p w14:paraId="5E947D41" w14:textId="2A9B5851" w:rsidR="00586A83" w:rsidRDefault="00586A83" w:rsidP="0096298E">
      <w:pPr>
        <w:pStyle w:val="Ttulo2"/>
      </w:pPr>
      <w:bookmarkStart w:id="102" w:name="_Toc162807720"/>
      <w:r>
        <w:t xml:space="preserve">PT1 </w:t>
      </w:r>
      <w:r w:rsidR="00541DB8">
        <w:t>-</w:t>
      </w:r>
      <w:r>
        <w:t xml:space="preserve"> Análisis de Requisitos</w:t>
      </w:r>
      <w:bookmarkEnd w:id="102"/>
    </w:p>
    <w:p w14:paraId="06E48DAB" w14:textId="7A9D9F66" w:rsidR="000601AA" w:rsidRDefault="000601AA" w:rsidP="000601AA">
      <w:r>
        <w:t xml:space="preserve">En este paquete de trabajo, se ha completado el análisis de requisitos, cuyo resultado incluye tanto los requisitos funcionales como los no funcionales de nuestro sistema. Para lograr esto, se ha diseñado y llevado a cabo una encuesta mediante Google </w:t>
      </w:r>
      <w:proofErr w:type="spellStart"/>
      <w:r>
        <w:t>Forms</w:t>
      </w:r>
      <w:proofErr w:type="spellEnd"/>
      <w:r>
        <w:t>, consistente en una serie de preguntas seleccionadas para extraer la información necesaria y cumplir con nuestro objetivo.</w:t>
      </w:r>
    </w:p>
    <w:p w14:paraId="7E35FA8C" w14:textId="23E20A30" w:rsidR="000601AA" w:rsidRDefault="000601AA" w:rsidP="000601AA">
      <w:r>
        <w:t xml:space="preserve">Esta encuesta ha sido </w:t>
      </w:r>
      <w:r w:rsidR="00657040">
        <w:t>importante</w:t>
      </w:r>
      <w:r>
        <w:t xml:space="preserve"> para entender directamente desde los usuarios finales, cuáles son sus necesidades específicas, preferencias y expectativas respecto al sistema que estamos desarrollando. Las preguntas abarcaron temas desde funcionalidades específicas, usabilidad, accesibilidad, hasta requisitos de seguridad y rendimiento esperado, garantizando así una amplia gama de información </w:t>
      </w:r>
      <w:r w:rsidR="00657040">
        <w:t>importante</w:t>
      </w:r>
      <w:r>
        <w:t>.</w:t>
      </w:r>
    </w:p>
    <w:p w14:paraId="7985B197" w14:textId="6C5EACF3" w:rsidR="000601AA" w:rsidRDefault="000601AA" w:rsidP="000601AA">
      <w:r>
        <w:t xml:space="preserve">Además, la utilización de Google </w:t>
      </w:r>
      <w:proofErr w:type="spellStart"/>
      <w:r>
        <w:t>Forms</w:t>
      </w:r>
      <w:proofErr w:type="spellEnd"/>
      <w:r>
        <w:t xml:space="preserve"> como herramienta para la encuesta nos ha permitido recopilar las respuestas de manera organizada y eficiente, facilitando el análisis posterior de los datos. La flexibilidad de esta herramienta también ha permitido ajustar las preguntas en función de los comentarios preliminares, mejorando la calidad de la información obtenida.</w:t>
      </w:r>
    </w:p>
    <w:p w14:paraId="726FEE87" w14:textId="5A584E41" w:rsidR="005C5532" w:rsidRDefault="000601AA" w:rsidP="000601AA">
      <w:r>
        <w:t>Con los datos recopilados, hemos podido identificar claramente las prioridades de los usuarios y otros criterios esenciales que guiarán el diseño y desarrollo del sistema. Este proceso ha sido fundamental para asegurar que el producto final no solo cumpla con las expectativas de los usuarios, sino que también responda de manera efectiva a sus problemas y necesidades reales.</w:t>
      </w:r>
    </w:p>
    <w:p w14:paraId="774F7D32" w14:textId="2E456B65" w:rsidR="008161DE" w:rsidRDefault="008161DE" w:rsidP="00F30E73">
      <w:r>
        <w:lastRenderedPageBreak/>
        <w:t xml:space="preserve">Los datos recopilados </w:t>
      </w:r>
      <w:r w:rsidR="00126E09">
        <w:t>se muestran las ilustraciones 3-</w:t>
      </w:r>
      <w:r w:rsidR="000763C3">
        <w:t>8</w:t>
      </w:r>
      <w:r w:rsidR="00126E09">
        <w:t>.</w:t>
      </w:r>
    </w:p>
    <w:p w14:paraId="03805CF3" w14:textId="71054365" w:rsidR="009A32DB" w:rsidRDefault="003942AD" w:rsidP="009A32DB">
      <w:pPr>
        <w:keepNext/>
        <w:jc w:val="center"/>
      </w:pPr>
      <w:r>
        <w:rPr>
          <w:noProof/>
        </w:rPr>
        <w:drawing>
          <wp:inline distT="0" distB="0" distL="0" distR="0" wp14:anchorId="71F775C5" wp14:editId="7B8733D9">
            <wp:extent cx="4370400" cy="2700000"/>
            <wp:effectExtent l="0" t="0" r="0" b="5715"/>
            <wp:docPr id="926793084" name="Gráfico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793084" name="Gráfico 926793084"/>
                    <pic:cNvPicPr/>
                  </pic:nvPicPr>
                  <pic:blipFill>
                    <a:blip r:embed="rId31">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a:xfrm>
                      <a:off x="0" y="0"/>
                      <a:ext cx="4370400" cy="2700000"/>
                    </a:xfrm>
                    <a:prstGeom prst="rect">
                      <a:avLst/>
                    </a:prstGeom>
                  </pic:spPr>
                </pic:pic>
              </a:graphicData>
            </a:graphic>
          </wp:inline>
        </w:drawing>
      </w:r>
    </w:p>
    <w:p w14:paraId="467EBDD1" w14:textId="46D2847D" w:rsidR="00162064" w:rsidRDefault="009A32DB" w:rsidP="009A32DB">
      <w:pPr>
        <w:pStyle w:val="Descripcin"/>
        <w:jc w:val="center"/>
      </w:pPr>
      <w:bookmarkStart w:id="103" w:name="_Toc162693165"/>
      <w:r>
        <w:t xml:space="preserve">Ilustración </w:t>
      </w:r>
      <w:r>
        <w:fldChar w:fldCharType="begin"/>
      </w:r>
      <w:r>
        <w:instrText xml:space="preserve"> SEQ Ilustración \* ARABIC </w:instrText>
      </w:r>
      <w:r>
        <w:fldChar w:fldCharType="separate"/>
      </w:r>
      <w:r w:rsidR="0060619D">
        <w:rPr>
          <w:noProof/>
        </w:rPr>
        <w:t>4</w:t>
      </w:r>
      <w:r>
        <w:fldChar w:fldCharType="end"/>
      </w:r>
      <w:r>
        <w:t>:</w:t>
      </w:r>
      <w:r w:rsidR="002F27C5">
        <w:t xml:space="preserve"> </w:t>
      </w:r>
      <w:r>
        <w:t>¿Ves series regularmente? Elaboración Propia</w:t>
      </w:r>
      <w:bookmarkEnd w:id="103"/>
    </w:p>
    <w:p w14:paraId="7CC33ABB" w14:textId="01F30D56" w:rsidR="009A32DB" w:rsidRDefault="001B5171" w:rsidP="009A32DB">
      <w:r>
        <w:t>El gr</w:t>
      </w:r>
      <w:r w:rsidR="00D8346D">
        <w:t>á</w:t>
      </w:r>
      <w:r>
        <w:t xml:space="preserve">fico que se muestra en </w:t>
      </w:r>
      <w:r w:rsidR="00D8346D">
        <w:t>la ilustración</w:t>
      </w:r>
      <w:r w:rsidR="00E9100D">
        <w:t xml:space="preserve"> 3</w:t>
      </w:r>
      <w:r w:rsidR="009A32DB" w:rsidRPr="009A32DB">
        <w:t xml:space="preserve"> es relevante para el análisis de requisitos ya que proporciona información sobre los hábitos de consumo de series de televisión de un grupo de personas. Según los datos del gráfico, la mayoría de las personas ven series de televisión todos los días o 2-3 veces por semana, lo que sugiere una alta frecuencia de uso potencial para la</w:t>
      </w:r>
      <w:r w:rsidR="009A32DB">
        <w:t xml:space="preserve"> </w:t>
      </w:r>
      <w:r w:rsidR="009A32DB" w:rsidRPr="009A32DB">
        <w:t>aplicación.</w:t>
      </w:r>
      <w:r w:rsidR="0096478C">
        <w:t xml:space="preserve"> </w:t>
      </w:r>
    </w:p>
    <w:p w14:paraId="2589F631" w14:textId="0CDA85E0" w:rsidR="0096478C" w:rsidRDefault="0096478C" w:rsidP="009A32DB">
      <w:r>
        <w:t>Nos ayuda a entender características clave:</w:t>
      </w:r>
    </w:p>
    <w:p w14:paraId="71397000" w14:textId="0A783820" w:rsidR="0096478C" w:rsidRDefault="0096478C" w:rsidP="0096478C">
      <w:pPr>
        <w:pStyle w:val="Prrafodelista"/>
        <w:numPr>
          <w:ilvl w:val="0"/>
          <w:numId w:val="38"/>
        </w:numPr>
      </w:pPr>
      <w:r>
        <w:t>Funcionalidad de notificaciones.</w:t>
      </w:r>
    </w:p>
    <w:p w14:paraId="37BF4D48" w14:textId="13E90374" w:rsidR="0096478C" w:rsidRDefault="0096478C" w:rsidP="0096478C">
      <w:pPr>
        <w:pStyle w:val="Prrafodelista"/>
        <w:numPr>
          <w:ilvl w:val="0"/>
          <w:numId w:val="38"/>
        </w:numPr>
      </w:pPr>
      <w:r>
        <w:t>Sincronización de estado de visualización.</w:t>
      </w:r>
    </w:p>
    <w:p w14:paraId="697410DD" w14:textId="2D7E8443" w:rsidR="009A32DB" w:rsidRDefault="0096478C" w:rsidP="009A32DB">
      <w:pPr>
        <w:pStyle w:val="Prrafodelista"/>
        <w:numPr>
          <w:ilvl w:val="0"/>
          <w:numId w:val="38"/>
        </w:numPr>
      </w:pPr>
      <w:r>
        <w:t>Calendario de series.</w:t>
      </w:r>
    </w:p>
    <w:p w14:paraId="0736F447" w14:textId="01445CD7" w:rsidR="002F27C5" w:rsidRDefault="007150F5" w:rsidP="002F27C5">
      <w:pPr>
        <w:keepNext/>
        <w:jc w:val="center"/>
      </w:pPr>
      <w:r>
        <w:rPr>
          <w:noProof/>
        </w:rPr>
        <w:drawing>
          <wp:inline distT="0" distB="0" distL="0" distR="0" wp14:anchorId="36AA4E11" wp14:editId="0CDD09A4">
            <wp:extent cx="4370400" cy="2700000"/>
            <wp:effectExtent l="0" t="0" r="0" b="5715"/>
            <wp:docPr id="589808347" name="Gráfico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808347" name="Gráfico 589808347"/>
                    <pic:cNvPicPr/>
                  </pic:nvPicPr>
                  <pic:blipFill>
                    <a:blip r:embed="rId33">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4370400" cy="2700000"/>
                    </a:xfrm>
                    <a:prstGeom prst="rect">
                      <a:avLst/>
                    </a:prstGeom>
                  </pic:spPr>
                </pic:pic>
              </a:graphicData>
            </a:graphic>
          </wp:inline>
        </w:drawing>
      </w:r>
    </w:p>
    <w:p w14:paraId="471A0F6B" w14:textId="1C63A28E" w:rsidR="004F46A5" w:rsidRDefault="002F27C5" w:rsidP="002F27C5">
      <w:pPr>
        <w:pStyle w:val="Descripcin"/>
        <w:jc w:val="center"/>
      </w:pPr>
      <w:bookmarkStart w:id="104" w:name="_Toc162693166"/>
      <w:r>
        <w:t xml:space="preserve">Ilustración </w:t>
      </w:r>
      <w:r>
        <w:fldChar w:fldCharType="begin"/>
      </w:r>
      <w:r>
        <w:instrText xml:space="preserve"> SEQ Ilustración \* ARABIC </w:instrText>
      </w:r>
      <w:r>
        <w:fldChar w:fldCharType="separate"/>
      </w:r>
      <w:r w:rsidR="0060619D">
        <w:rPr>
          <w:noProof/>
        </w:rPr>
        <w:t>5</w:t>
      </w:r>
      <w:r>
        <w:fldChar w:fldCharType="end"/>
      </w:r>
      <w:r>
        <w:t>: ¿En qué plataforma sueles ver las series? Elaboración Propia</w:t>
      </w:r>
      <w:bookmarkEnd w:id="104"/>
    </w:p>
    <w:p w14:paraId="3E37A73C" w14:textId="1740C566" w:rsidR="002F27C5" w:rsidRDefault="002F27C5" w:rsidP="002F27C5">
      <w:r w:rsidRPr="002F27C5">
        <w:lastRenderedPageBreak/>
        <w:t xml:space="preserve">Este gráfico proporciona información valiosa sobre las plataformas de streaming más populares utilizadas por el público para ver series. Conocer en qué servicios de streaming se consumen más series es útil para añadir funcionalidades a la </w:t>
      </w:r>
      <w:r w:rsidR="00914504" w:rsidRPr="002F27C5">
        <w:t>aplicación que</w:t>
      </w:r>
      <w:r w:rsidRPr="002F27C5">
        <w:t xml:space="preserve"> permitan a los usuarios seleccionar y mostrar el canal o plataforma donde están viendo cada serie. Esto podría tener varias implicaciones y beneficios para el diseño de la aplicación</w:t>
      </w:r>
      <w:r>
        <w:t>.</w:t>
      </w:r>
    </w:p>
    <w:p w14:paraId="35ED9C10" w14:textId="30B5FA8D" w:rsidR="002F27C5" w:rsidRDefault="00877632" w:rsidP="002F27C5">
      <w:r>
        <w:t>De este grafico podemos sacar estos aspectos clave:</w:t>
      </w:r>
    </w:p>
    <w:p w14:paraId="20CEE878" w14:textId="36579FC5" w:rsidR="00877632" w:rsidRDefault="00A607C6" w:rsidP="00A607C6">
      <w:pPr>
        <w:pStyle w:val="Prrafodelista"/>
        <w:numPr>
          <w:ilvl w:val="0"/>
          <w:numId w:val="39"/>
        </w:numPr>
      </w:pPr>
      <w:r>
        <w:t>In</w:t>
      </w:r>
      <w:r w:rsidRPr="00A607C6">
        <w:t xml:space="preserve">tegración de </w:t>
      </w:r>
      <w:r w:rsidR="00AE24AC">
        <w:t>p</w:t>
      </w:r>
      <w:r w:rsidRPr="00A607C6">
        <w:t xml:space="preserve">lataformas: </w:t>
      </w:r>
      <w:r>
        <w:t>Se puede</w:t>
      </w:r>
      <w:r w:rsidRPr="00A607C6">
        <w:t xml:space="preserve"> considerar integrar </w:t>
      </w:r>
      <w:r>
        <w:t>en la aplicación la plataforma de streaming por donde se ve dicha serie.</w:t>
      </w:r>
    </w:p>
    <w:p w14:paraId="6E95700E" w14:textId="6C1378A0" w:rsidR="00A607C6" w:rsidRDefault="00AE24AC" w:rsidP="00A607C6">
      <w:pPr>
        <w:pStyle w:val="Prrafodelista"/>
        <w:numPr>
          <w:ilvl w:val="0"/>
          <w:numId w:val="39"/>
        </w:numPr>
      </w:pPr>
      <w:r w:rsidRPr="00AE24AC">
        <w:t xml:space="preserve">Organización del </w:t>
      </w:r>
      <w:r>
        <w:t>c</w:t>
      </w:r>
      <w:r w:rsidRPr="00AE24AC">
        <w:t>ontenido</w:t>
      </w:r>
      <w:r>
        <w:t xml:space="preserve"> por plataforma</w:t>
      </w:r>
      <w:r w:rsidRPr="00AE24AC">
        <w:t>: Si los usuarios del grupo están viendo series en diferentes plataformas, la aplicación podría organizar la información de visualización por cada plataforma para mejorar la gestión</w:t>
      </w:r>
      <w:r>
        <w:t xml:space="preserve">. </w:t>
      </w:r>
    </w:p>
    <w:p w14:paraId="67008850" w14:textId="49DB65B4" w:rsidR="00B92792" w:rsidRDefault="0007638E" w:rsidP="00B92792">
      <w:pPr>
        <w:keepNext/>
        <w:jc w:val="center"/>
      </w:pPr>
      <w:r>
        <w:rPr>
          <w:noProof/>
        </w:rPr>
        <w:drawing>
          <wp:inline distT="0" distB="0" distL="0" distR="0" wp14:anchorId="00D98E59" wp14:editId="2720BE79">
            <wp:extent cx="4370400" cy="2700000"/>
            <wp:effectExtent l="0" t="0" r="0" b="5715"/>
            <wp:docPr id="1060092186" name="Gráfico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092186" name="Gráfico 1060092186"/>
                    <pic:cNvPicPr/>
                  </pic:nvPicPr>
                  <pic:blipFill>
                    <a:blip r:embed="rId35">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0" y="0"/>
                      <a:ext cx="4370400" cy="2700000"/>
                    </a:xfrm>
                    <a:prstGeom prst="rect">
                      <a:avLst/>
                    </a:prstGeom>
                  </pic:spPr>
                </pic:pic>
              </a:graphicData>
            </a:graphic>
          </wp:inline>
        </w:drawing>
      </w:r>
    </w:p>
    <w:p w14:paraId="4AD1AF15" w14:textId="3226DE6D" w:rsidR="00184C75" w:rsidRDefault="00B92792" w:rsidP="00B92792">
      <w:pPr>
        <w:pStyle w:val="Descripcin"/>
        <w:jc w:val="center"/>
      </w:pPr>
      <w:bookmarkStart w:id="105" w:name="_Toc162693167"/>
      <w:r>
        <w:t xml:space="preserve">Ilustración </w:t>
      </w:r>
      <w:r>
        <w:fldChar w:fldCharType="begin"/>
      </w:r>
      <w:r>
        <w:instrText xml:space="preserve"> SEQ Ilustración \* ARABIC </w:instrText>
      </w:r>
      <w:r>
        <w:fldChar w:fldCharType="separate"/>
      </w:r>
      <w:r w:rsidR="0060619D">
        <w:rPr>
          <w:noProof/>
        </w:rPr>
        <w:t>6</w:t>
      </w:r>
      <w:r>
        <w:fldChar w:fldCharType="end"/>
      </w:r>
      <w:r>
        <w:t xml:space="preserve">: </w:t>
      </w:r>
      <w:r w:rsidRPr="00232CD8">
        <w:t>¿Conoces alguna aplicación para hacer seguimiento de las series</w:t>
      </w:r>
      <w:r>
        <w:t>? Elaboración Propia</w:t>
      </w:r>
      <w:bookmarkEnd w:id="105"/>
    </w:p>
    <w:p w14:paraId="75B4EE99" w14:textId="05211E25" w:rsidR="00A648D6" w:rsidRDefault="00A648D6" w:rsidP="00A648D6">
      <w:r w:rsidRPr="00A648D6">
        <w:t xml:space="preserve">La primera imagen muestra que una gran mayoría de los encuestados, el 88,8%, no conoce o no utiliza una aplicación para hacer seguimiento de las series que ven. Esto representa una oportunidad significativa para </w:t>
      </w:r>
      <w:r>
        <w:t>la</w:t>
      </w:r>
      <w:r w:rsidRPr="00A648D6">
        <w:t xml:space="preserve"> aplicación</w:t>
      </w:r>
      <w:r>
        <w:t xml:space="preserve">. </w:t>
      </w:r>
      <w:r w:rsidR="00950BCB" w:rsidRPr="00950BCB">
        <w:t>El hecho de que haya tantos usuarios potenciales que no están actualmente usando una solución de seguimiento significa que hay un mercado considerable por capturar.</w:t>
      </w:r>
    </w:p>
    <w:p w14:paraId="7FC9B875" w14:textId="0FA6BC17" w:rsidR="00950BCB" w:rsidRDefault="001D72B0" w:rsidP="00A648D6">
      <w:r w:rsidRPr="001D72B0">
        <w:t>Este gráfico respalda la investigación previa realizada, en la cual se concluye que no existen aplicaciones que gestionen el seguimiento de series de forma colectiva para grupos.</w:t>
      </w:r>
    </w:p>
    <w:p w14:paraId="2DB33A7F" w14:textId="339D1062" w:rsidR="002411F0" w:rsidRDefault="00A46FD9" w:rsidP="002411F0">
      <w:pPr>
        <w:keepNext/>
        <w:jc w:val="center"/>
      </w:pPr>
      <w:r>
        <w:rPr>
          <w:noProof/>
        </w:rPr>
        <w:lastRenderedPageBreak/>
        <w:drawing>
          <wp:inline distT="0" distB="0" distL="0" distR="0" wp14:anchorId="2B8A3F4B" wp14:editId="2E37FF40">
            <wp:extent cx="4370400" cy="2700000"/>
            <wp:effectExtent l="0" t="0" r="0" b="5715"/>
            <wp:docPr id="1037264207" name="Gráfico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264207" name="Gráfico 1037264207"/>
                    <pic:cNvPicPr/>
                  </pic:nvPicPr>
                  <pic:blipFill>
                    <a:blip r:embed="rId37">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4370400" cy="2700000"/>
                    </a:xfrm>
                    <a:prstGeom prst="rect">
                      <a:avLst/>
                    </a:prstGeom>
                  </pic:spPr>
                </pic:pic>
              </a:graphicData>
            </a:graphic>
          </wp:inline>
        </w:drawing>
      </w:r>
    </w:p>
    <w:p w14:paraId="7C1F1717" w14:textId="0396FA42" w:rsidR="00773F14" w:rsidRDefault="002411F0" w:rsidP="002411F0">
      <w:pPr>
        <w:pStyle w:val="Descripcin"/>
        <w:jc w:val="center"/>
      </w:pPr>
      <w:bookmarkStart w:id="106" w:name="_Toc162693168"/>
      <w:r>
        <w:t xml:space="preserve">Ilustración </w:t>
      </w:r>
      <w:r>
        <w:fldChar w:fldCharType="begin"/>
      </w:r>
      <w:r>
        <w:instrText xml:space="preserve"> SEQ Ilustración \* ARABIC </w:instrText>
      </w:r>
      <w:r>
        <w:fldChar w:fldCharType="separate"/>
      </w:r>
      <w:r w:rsidR="0060619D">
        <w:rPr>
          <w:noProof/>
        </w:rPr>
        <w:t>7</w:t>
      </w:r>
      <w:r>
        <w:fldChar w:fldCharType="end"/>
      </w:r>
      <w:r>
        <w:t xml:space="preserve">: </w:t>
      </w:r>
      <w:r w:rsidRPr="000C6A0F">
        <w:t>¿Te gustaría que hubiera una manera más fácil de gestionar la visualización de series?</w:t>
      </w:r>
      <w:r>
        <w:t xml:space="preserve"> Elaboración Propia</w:t>
      </w:r>
      <w:bookmarkEnd w:id="106"/>
    </w:p>
    <w:p w14:paraId="5CDDED86" w14:textId="1EA763A3" w:rsidR="00773F14" w:rsidRDefault="00131898" w:rsidP="00A648D6">
      <w:r>
        <w:t>Esta</w:t>
      </w:r>
      <w:r w:rsidR="00773F14" w:rsidRPr="00773F14">
        <w:t xml:space="preserve"> imagen complementa </w:t>
      </w:r>
      <w:r>
        <w:t>la</w:t>
      </w:r>
      <w:r w:rsidR="00773F14" w:rsidRPr="00773F14">
        <w:t xml:space="preserve"> información indicando que un 44,9% de los usuarios sí estaría interesado en una manera más fácil de gestionar la visualización de series en grupo, con un adicional 22,4% que podría considerarlo ("Tal vez"). Este interés manifiesto sugiere que hay una demanda para las funcionalidades que </w:t>
      </w:r>
      <w:r w:rsidR="00773F14">
        <w:t>la</w:t>
      </w:r>
      <w:r w:rsidR="00773F14" w:rsidRPr="00773F14">
        <w:t xml:space="preserve"> aplicación planea ofrecer</w:t>
      </w:r>
      <w:r w:rsidR="00773F14">
        <w:t xml:space="preserve">. </w:t>
      </w:r>
    </w:p>
    <w:p w14:paraId="68E7052B" w14:textId="760831C6" w:rsidR="00D313C6" w:rsidRDefault="00C75C44" w:rsidP="00D313C6">
      <w:r w:rsidRPr="00C75C44">
        <w:t>Estos dos gráficos son fundamentales para el proceso de definición de requisitos de diseño para la aplicación</w:t>
      </w:r>
      <w:r>
        <w:t>.</w:t>
      </w:r>
      <w:r w:rsidRPr="00C75C44">
        <w:t xml:space="preserve"> La falta de conocimiento general sobre aplicaciones de seguimiento colectivo de series señala la necesidad de centrarse en una UI y una UX que sean intuitivas y accesibles, incluso para aquel usuario que podría no estar familiarizado con este tipo de tecnología.</w:t>
      </w:r>
    </w:p>
    <w:p w14:paraId="74AAA449" w14:textId="28D2072D" w:rsidR="00131898" w:rsidRDefault="007D072B" w:rsidP="00131898">
      <w:pPr>
        <w:keepNext/>
        <w:jc w:val="center"/>
      </w:pPr>
      <w:r>
        <w:rPr>
          <w:noProof/>
        </w:rPr>
        <w:drawing>
          <wp:inline distT="0" distB="0" distL="0" distR="0" wp14:anchorId="1C6A0D76" wp14:editId="4935CB25">
            <wp:extent cx="4550400" cy="2700000"/>
            <wp:effectExtent l="0" t="0" r="0" b="5715"/>
            <wp:docPr id="560571832" name="Gráfico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571832" name="Gráfico 560571832"/>
                    <pic:cNvPicPr/>
                  </pic:nvPicPr>
                  <pic:blipFill>
                    <a:blip r:embed="rId39" cstate="print">
                      <a:extLst>
                        <a:ext uri="{28A0092B-C50C-407E-A947-70E740481C1C}">
                          <a14:useLocalDpi xmlns:a14="http://schemas.microsoft.com/office/drawing/2010/main" val="0"/>
                        </a:ext>
                        <a:ext uri="{96DAC541-7B7A-43D3-8B79-37D633B846F1}">
                          <asvg:svgBlip xmlns:asvg="http://schemas.microsoft.com/office/drawing/2016/SVG/main" r:embed="rId40"/>
                        </a:ext>
                      </a:extLst>
                    </a:blip>
                    <a:stretch>
                      <a:fillRect/>
                    </a:stretch>
                  </pic:blipFill>
                  <pic:spPr>
                    <a:xfrm>
                      <a:off x="0" y="0"/>
                      <a:ext cx="4550400" cy="2700000"/>
                    </a:xfrm>
                    <a:prstGeom prst="rect">
                      <a:avLst/>
                    </a:prstGeom>
                  </pic:spPr>
                </pic:pic>
              </a:graphicData>
            </a:graphic>
          </wp:inline>
        </w:drawing>
      </w:r>
    </w:p>
    <w:p w14:paraId="7485F119" w14:textId="45E27BE1" w:rsidR="00184C75" w:rsidRDefault="00131898" w:rsidP="00131898">
      <w:pPr>
        <w:pStyle w:val="Descripcin"/>
        <w:jc w:val="center"/>
      </w:pPr>
      <w:bookmarkStart w:id="107" w:name="_Toc162693169"/>
      <w:r>
        <w:t xml:space="preserve">Ilustración </w:t>
      </w:r>
      <w:r>
        <w:fldChar w:fldCharType="begin"/>
      </w:r>
      <w:r>
        <w:instrText xml:space="preserve"> SEQ Ilustración \* ARABIC </w:instrText>
      </w:r>
      <w:r>
        <w:fldChar w:fldCharType="separate"/>
      </w:r>
      <w:r w:rsidR="0060619D">
        <w:rPr>
          <w:noProof/>
        </w:rPr>
        <w:t>8</w:t>
      </w:r>
      <w:r>
        <w:fldChar w:fldCharType="end"/>
      </w:r>
      <w:r>
        <w:t>: Características vs Recuento. Elaboración Propia</w:t>
      </w:r>
      <w:bookmarkEnd w:id="107"/>
    </w:p>
    <w:p w14:paraId="7E26CDD2" w14:textId="77777777" w:rsidR="00CE44C2" w:rsidRDefault="00CE44C2" w:rsidP="00CE44C2">
      <w:r>
        <w:t xml:space="preserve">Este gráfico de barras ilustra las funcionalidades que los usuarios han solicitado para una aplicación de seguimiento de series en grupo. La altura de las barras indica la frecuencia con la que se ha mencionado cada característica, lo que ofrece una visión clara de las prioridades de los usuarios. Por ejemplo, la función más solicitada, como indica la barra más alta, podría </w:t>
      </w:r>
      <w:r>
        <w:lastRenderedPageBreak/>
        <w:t xml:space="preserve">ser una lista compartida que permita a los usuarios gestionar las series que están viendo como un grupo. </w:t>
      </w:r>
    </w:p>
    <w:p w14:paraId="6D24A553" w14:textId="61546801" w:rsidR="00CE44C2" w:rsidRDefault="00CE44C2" w:rsidP="00CE44C2">
      <w:r>
        <w:t>Las siguientes barras, de menor altura, sugieren otras funcionalidades importantes, como chat grupal, notificaciones de nuevos episodios y la capacidad de marcar episodios como vistos.</w:t>
      </w:r>
    </w:p>
    <w:p w14:paraId="11A6333B" w14:textId="7DC4A59B" w:rsidR="00CE44C2" w:rsidRDefault="00CE44C2" w:rsidP="00CE44C2">
      <w:r>
        <w:t>Este análisis es crucial para la fase de diseño de la aplicación, ya que proporciona una guía directa sobre qué características deben ser incorporadas para satisfacer las necesidades y deseos del usuario final. Las funcionalidades que aparecen con mayor frecuencia serán probablemente las que aporten más valor a los usuarios y, por tanto, son las que se deberían implementar en las primeras versiones de la aplicación para asegurar su adopción y satisfacción del usuario.</w:t>
      </w:r>
    </w:p>
    <w:p w14:paraId="282FB6EA" w14:textId="77777777" w:rsidR="00131898" w:rsidRDefault="00CE44C2" w:rsidP="00131898">
      <w:r>
        <w:t>E</w:t>
      </w:r>
      <w:r w:rsidR="00131898">
        <w:t>l</w:t>
      </w:r>
      <w:r>
        <w:t xml:space="preserve"> gráfico también destaca las características menos solicitadas, que pueden ser consideradas para desarrollos futuros o mejoras iterativas de la aplicación. Priorizar estas características según la demanda del usuario garantiza que los recursos de desarrollo se utilicen de manera efectiva y que el producto final se alinee estrechamente con las expectativas del mercado.</w:t>
      </w:r>
    </w:p>
    <w:p w14:paraId="4727A245" w14:textId="0B2817C7" w:rsidR="00D3535B" w:rsidRDefault="006C28A8" w:rsidP="00D3535B">
      <w:pPr>
        <w:keepNext/>
        <w:jc w:val="center"/>
      </w:pPr>
      <w:r>
        <w:rPr>
          <w:noProof/>
        </w:rPr>
        <w:drawing>
          <wp:inline distT="0" distB="0" distL="0" distR="0" wp14:anchorId="1C24F334" wp14:editId="5DBB025E">
            <wp:extent cx="4903200" cy="2700000"/>
            <wp:effectExtent l="0" t="0" r="0" b="5715"/>
            <wp:docPr id="1040946069" name="Gráfico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946069" name="Gráfico 1040946069"/>
                    <pic:cNvPicPr/>
                  </pic:nvPicPr>
                  <pic:blipFill>
                    <a:blip r:embed="rId41">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a:xfrm>
                      <a:off x="0" y="0"/>
                      <a:ext cx="4903200" cy="2700000"/>
                    </a:xfrm>
                    <a:prstGeom prst="rect">
                      <a:avLst/>
                    </a:prstGeom>
                  </pic:spPr>
                </pic:pic>
              </a:graphicData>
            </a:graphic>
          </wp:inline>
        </w:drawing>
      </w:r>
    </w:p>
    <w:p w14:paraId="1D49BF2F" w14:textId="5FB90089" w:rsidR="004D1C5F" w:rsidRDefault="00D3535B" w:rsidP="00C45F45">
      <w:pPr>
        <w:pStyle w:val="Descripcin"/>
        <w:jc w:val="center"/>
      </w:pPr>
      <w:bookmarkStart w:id="108" w:name="_Toc162693170"/>
      <w:r>
        <w:t xml:space="preserve">Ilustración </w:t>
      </w:r>
      <w:r>
        <w:fldChar w:fldCharType="begin"/>
      </w:r>
      <w:r>
        <w:instrText xml:space="preserve"> SEQ Ilustración \* ARABIC </w:instrText>
      </w:r>
      <w:r>
        <w:fldChar w:fldCharType="separate"/>
      </w:r>
      <w:r w:rsidR="0060619D">
        <w:rPr>
          <w:noProof/>
        </w:rPr>
        <w:t>9</w:t>
      </w:r>
      <w:r>
        <w:fldChar w:fldCharType="end"/>
      </w:r>
      <w:r>
        <w:t>: ¿Considerarías cambiar a una aplicación como FST? Elaboración Propia</w:t>
      </w:r>
      <w:bookmarkEnd w:id="108"/>
    </w:p>
    <w:p w14:paraId="1B5A7D45" w14:textId="04AACE20" w:rsidR="00BE7940" w:rsidRDefault="004D1C5F" w:rsidP="004D1C5F">
      <w:r>
        <w:t>El gráfico muestra que un significativo 41,8% de los usuarios encuestados estarían dispuestos a cambiar a una nueva aplicación que ofrezca mejores funcionalidades para la visualización en grupo de series, mientras que un 25,5% se muestra indeciso al responder "Tal vez". Esto indica que hay un potencial del 67,3% del mercado encuestado que podría estar interesado en probar la aplicación. Es una clara señal de que, si se ofrecen las características correctas y una experiencia de usuario superior, hay una oportunidad considerable de captar usuarios que buscan optimizar su manera de consumir series en grupo.</w:t>
      </w:r>
    </w:p>
    <w:p w14:paraId="18A436AE" w14:textId="245A08D2" w:rsidR="0012068E" w:rsidRDefault="0012068E" w:rsidP="0012068E">
      <w:r>
        <w:t xml:space="preserve">Además de la valiosa información recogida a través de cuestionarios, el desarrollo de </w:t>
      </w:r>
      <w:r w:rsidR="00E41181">
        <w:t xml:space="preserve">los requisitos de usuario </w:t>
      </w:r>
      <w:r>
        <w:t xml:space="preserve">se ha enriquecido con la investigación y análisis de aplicaciones existentes en otros sectores que emplean sistemas de grupos para diferentes propósitos. Un ejemplo notable es la aplicación Life360, que, si bien se centra en la localización y el </w:t>
      </w:r>
      <w:r>
        <w:lastRenderedPageBreak/>
        <w:t xml:space="preserve">seguimiento de familiares, comparte la dinámica de grupo </w:t>
      </w:r>
      <w:r w:rsidR="00E41181">
        <w:t>parecida a la que se quiere implementar en FST.</w:t>
      </w:r>
    </w:p>
    <w:p w14:paraId="181FE91B" w14:textId="323DDB94" w:rsidR="0012068E" w:rsidRDefault="0012068E" w:rsidP="0012068E">
      <w:r>
        <w:t>La manera en que Life360 maneja la formación de grupos, las interacciones entre los miembros y las notificaciones en tiempo real son aspectos que se han considerado relevantes y que pueden trasladarse al contexto del seguimiento de series televisivas en grupos.</w:t>
      </w:r>
    </w:p>
    <w:p w14:paraId="42F91D6F" w14:textId="7662CD87" w:rsidR="0012068E" w:rsidRDefault="0012068E" w:rsidP="0012068E">
      <w:r>
        <w:t xml:space="preserve">El análisis de estas aplicaciones ha permitido adaptar y refinar ciertas funcionalidades para satisfacer las necesidades específicas de nuestro ámbito de entretenimiento. Por ejemplo, al observar cómo Life360 facilita la conectividad y comunicación entre sus usuarios, se han obtenido ideas para implementar un sistema de notificaciones y estado de visualización que mantenga a los usuarios de </w:t>
      </w:r>
      <w:r w:rsidR="00E33F3C">
        <w:t>FST</w:t>
      </w:r>
      <w:r>
        <w:t xml:space="preserve"> informados sobre la actividad de visualización de su grupo familiar o de amigos.</w:t>
      </w:r>
    </w:p>
    <w:p w14:paraId="53A46191" w14:textId="39AB3A94" w:rsidR="00BE7940" w:rsidRPr="0031552C" w:rsidRDefault="000D321C" w:rsidP="00AF6B2F">
      <w:r>
        <w:t>La salida de</w:t>
      </w:r>
      <w:r w:rsidR="00533F85">
        <w:t xml:space="preserve">l paquete </w:t>
      </w:r>
      <w:r>
        <w:t>de trabajo</w:t>
      </w:r>
      <w:r w:rsidR="00533F85">
        <w:t xml:space="preserve"> </w:t>
      </w:r>
      <w:r w:rsidR="00533F85" w:rsidRPr="0087302E">
        <w:rPr>
          <w:b/>
          <w:bCs/>
        </w:rPr>
        <w:t>PT01-AR</w:t>
      </w:r>
      <w:r>
        <w:t xml:space="preserve"> queda reflejada en el Anexo A. </w:t>
      </w:r>
    </w:p>
    <w:p w14:paraId="78F78788" w14:textId="77B353F2" w:rsidR="00F30E73" w:rsidRPr="0031552C" w:rsidRDefault="00F30E73" w:rsidP="00F30E73">
      <w:pPr>
        <w:pStyle w:val="Ttulo2"/>
        <w:rPr>
          <w:noProof w:val="0"/>
        </w:rPr>
      </w:pPr>
      <w:bookmarkStart w:id="109" w:name="_Toc162807721"/>
      <w:r w:rsidRPr="0031552C">
        <w:rPr>
          <w:noProof w:val="0"/>
        </w:rPr>
        <w:t>PT</w:t>
      </w:r>
      <w:r w:rsidR="00F43A9A">
        <w:rPr>
          <w:noProof w:val="0"/>
        </w:rPr>
        <w:t>2</w:t>
      </w:r>
      <w:r w:rsidR="001854FE">
        <w:rPr>
          <w:noProof w:val="0"/>
        </w:rPr>
        <w:t xml:space="preserve"> - Diseño de Interfaz de Usuario</w:t>
      </w:r>
      <w:bookmarkEnd w:id="109"/>
    </w:p>
    <w:p w14:paraId="6DEC9621" w14:textId="77777777" w:rsidR="006D0D85" w:rsidRDefault="006D0D85" w:rsidP="006D0D85">
      <w:r>
        <w:t>Para comenzar este proceso, se llevó a cabo una fase de investigación y recopilación de ideas, analizando diversas aplicaciones existentes en el mercado para identificar características de diseño y funcionalidades que pudieran ser relevantes y aplicables al proyecto en cuestión. Este análisis preliminar nos permitió esbozar las primeras ideas y conceptos para la interfaz de usuario.</w:t>
      </w:r>
    </w:p>
    <w:p w14:paraId="368958F7" w14:textId="77777777" w:rsidR="006D0D85" w:rsidRDefault="006D0D85" w:rsidP="006D0D85">
      <w:r>
        <w:t xml:space="preserve">Posteriormente, estas ideas fueron llevadas a Figma, una herramienta especializada en diseño de interfaces y prototipado. Figma facilitó el proceso de diseño al permitir la creación de maquetas interactivas que se podían iterar y modificar de manera eficiente. Específicamente, las capacidades de Figma, como el uso de componentes reutilizables, la creación de prototipos interactivos y las herramientas avanzadas de colaboración, probaron ser indispensables. </w:t>
      </w:r>
    </w:p>
    <w:p w14:paraId="6229703A" w14:textId="7DF4E1DA" w:rsidR="001854FE" w:rsidRDefault="006D0D85" w:rsidP="006D0D85">
      <w:r>
        <w:t xml:space="preserve">Estas funcionalidades no solo optimizaron el flujo de trabajo, sino que también promovieron una mayor cohesión y consistencia a través del proyecto, lo que justifica claramente su elección sobre otras herramientas disponibles en el mercado. </w:t>
      </w:r>
      <w:r w:rsidR="001854FE">
        <w:t>A medida que el proyecto avanzaba, se encontró necesario realizar ajustes en el diseño de la interfaz. Algunas decisiones iniciales, aunque parecían lógicas en las etapas tempranas, demostraron ser menos prácticas o intuitivas cuando se contextualizaron dentro del flujo completo de la aplicación.</w:t>
      </w:r>
    </w:p>
    <w:p w14:paraId="4AD5D211" w14:textId="6AC349F8" w:rsidR="001854FE" w:rsidRDefault="001854FE" w:rsidP="001854FE">
      <w:r>
        <w:t>Este proceso iterativo de diseño fue esencial para refinar la interfaz de usuario. A través de sucesivas revisiones y pruebas, se logró un diseño más coherente y funcional que mejoraba la experiencia del usuario. El uso de Figma como herramienta de diseño y prototipado jugó un papel crucial en este proceso, permitiendo al equipo visualizar cambios en tiempo real y colaborar de manera más efectiva para alcanzar un consenso sobre las mejores prácticas de diseño para la aplicación.</w:t>
      </w:r>
    </w:p>
    <w:p w14:paraId="0CBB1D4A" w14:textId="267BEDEB" w:rsidR="001854FE" w:rsidRDefault="001854FE" w:rsidP="001854FE">
      <w:r>
        <w:lastRenderedPageBreak/>
        <w:t>Aparte de lo anterior</w:t>
      </w:r>
      <w:r w:rsidRPr="001854FE">
        <w:t>, también</w:t>
      </w:r>
      <w:r>
        <w:t xml:space="preserve"> se</w:t>
      </w:r>
      <w:r w:rsidRPr="001854FE">
        <w:t xml:space="preserve"> implementó un enfoque metódico para integrar los requisitos del usuario, identificados en el documento PT01-AR, en el diseño de la interfaz. Este documento resultó ser un recurso invaluable, ya que proporcionó una comprensión detallada de las expectativas y necesidades del usuario final, orientando al equipo sobre cómo y dónde implementar ciertas funcionalidades dentro de la aplicación para maximizar su accesibilidad y eficacia.</w:t>
      </w:r>
    </w:p>
    <w:p w14:paraId="3B6EE7B6" w14:textId="4D9D1C20" w:rsidR="00E362EF" w:rsidRDefault="00892692" w:rsidP="004A4652">
      <w:r w:rsidRPr="00892692">
        <w:t>Para iniciar el proceso de diseño, fue necesario establecer un nuevo proyecto en Figma. Dado que este espacio de trabajo inicial se presentaba sin elementos predefinidos, se procedió a la adición de diversas pantallas nuevas, seleccionando específicamente el tamaño correspondiente al de un iPhone 15. Esta elección se basó en la consideración de que dicho tamaño representa un equilibrio adecuado entre las distintas dimensiones de dispositivos disponibles en el mercado, facilitando así un diseño más universal y adaptable a diversas plataformas.</w:t>
      </w:r>
    </w:p>
    <w:p w14:paraId="0954373F" w14:textId="0D081413" w:rsidR="00892692" w:rsidRDefault="004A4652" w:rsidP="004A4652">
      <w:r w:rsidRPr="004A4652">
        <w:t>Posteriormente, el desarrollo del diseño requería la creación de una paleta de colores, un paso crucial para garantizar la coherencia estilística a lo largo de toda la aplicación.</w:t>
      </w:r>
      <w:r>
        <w:t xml:space="preserve"> </w:t>
      </w:r>
      <w:r w:rsidRPr="004A4652">
        <w:t>La ilustración proporcionada a continuación sirve como referencia visual de la paleta escogida, ofreciendo una vista previa del aspecto y la sensación que la aplicación busca transmitir a sus usuarios.</w:t>
      </w:r>
    </w:p>
    <w:p w14:paraId="3D6D48F3" w14:textId="77777777" w:rsidR="00892692" w:rsidRDefault="00892692" w:rsidP="00E362EF">
      <w:r>
        <w:t>*Añadir Ilustración*</w:t>
      </w:r>
    </w:p>
    <w:p w14:paraId="49EA975B" w14:textId="77777777" w:rsidR="004A4652" w:rsidRDefault="004A4652" w:rsidP="00E362EF">
      <w:r w:rsidRPr="004A4652">
        <w:t>Tras establecer las bases fundamentales del proyecto en Figma, incluyendo la selección del tamaño de las pantallas y la definición de la paleta de colores, el siguiente paso en el proceso de diseño consiste en materializar los diseños específicos de la interfaz, comenzando con las pantallas cruciales de inicio de sesión y creación de usuario. Este enfoque inicial permite establecer las puertas de entrada a la aplicación, asegurando que los usuarios experimenten una bienvenida intuitiva y amigable desde el primer momento</w:t>
      </w:r>
      <w:r>
        <w:t>.</w:t>
      </w:r>
    </w:p>
    <w:p w14:paraId="07A55F2D" w14:textId="77777777" w:rsidR="004A4652" w:rsidRDefault="004A4652" w:rsidP="00E362EF">
      <w:r w:rsidRPr="004A4652">
        <w:t>Siguiendo la lógica y el flujo de acciones que un usuario típico llevaría a cabo dentro de la aplicación, el diseño se expande secuencialmente a otras áreas críticas. Este método garantiza que el desarrollo del diseño sea centrado en el usuario, priorizando la usabilidad y la experiencia general a lo largo de todo el recorrido dentro de la aplicación.</w:t>
      </w:r>
    </w:p>
    <w:p w14:paraId="20F69ACA" w14:textId="5848FA74" w:rsidR="009C5CDA" w:rsidRDefault="004A4652" w:rsidP="00E362EF">
      <w:r>
        <w:t>E</w:t>
      </w:r>
      <w:r w:rsidRPr="004A4652">
        <w:t xml:space="preserve">l desarrollo del diseño de la aplicación avanza de forma estructurada, siguiendo un camino que imita la experiencia de usuario deseada. </w:t>
      </w:r>
      <w:r>
        <w:t xml:space="preserve"> </w:t>
      </w:r>
    </w:p>
    <w:p w14:paraId="7CBF52A8" w14:textId="52D2E15B" w:rsidR="006745B2" w:rsidRDefault="006D0D85" w:rsidP="006D0D85">
      <w:r w:rsidRPr="006D0D85">
        <w:t xml:space="preserve">La salida de </w:t>
      </w:r>
      <w:r w:rsidRPr="006D0D85">
        <w:rPr>
          <w:b/>
          <w:bCs/>
        </w:rPr>
        <w:t>PT02-DIU</w:t>
      </w:r>
      <w:r w:rsidRPr="006D0D85">
        <w:t xml:space="preserve"> queda reflejada en el Anexo B, proporcionando una base sólida y detallada para la revisión y el análisis posterior</w:t>
      </w:r>
      <w:r>
        <w:t>.</w:t>
      </w:r>
    </w:p>
    <w:p w14:paraId="7967BAA5" w14:textId="77777777" w:rsidR="006745B2" w:rsidRDefault="006745B2" w:rsidP="006745B2">
      <w:pPr>
        <w:pStyle w:val="Ttulo2"/>
      </w:pPr>
      <w:bookmarkStart w:id="110" w:name="_Toc162807722"/>
      <w:r>
        <w:t xml:space="preserve">PT3.1 - </w:t>
      </w:r>
      <w:r w:rsidRPr="006A1132">
        <w:t>Configuración del Entorno del Servidor</w:t>
      </w:r>
      <w:bookmarkEnd w:id="110"/>
    </w:p>
    <w:p w14:paraId="77760EC7" w14:textId="0B08BFB2" w:rsidR="006745B2" w:rsidRDefault="006745B2" w:rsidP="006745B2">
      <w:r>
        <w:t>El servidor que se ha usado es un *insertar nombre* en el cual tiene montado un sistema operativo Ubuntu Desktop</w:t>
      </w:r>
      <w:r w:rsidR="001F559B">
        <w:t xml:space="preserve"> la cual es </w:t>
      </w:r>
      <w:r w:rsidR="001F559B" w:rsidRPr="001F559B">
        <w:t>una distribución de Linux</w:t>
      </w:r>
      <w:r w:rsidR="001F559B">
        <w:t xml:space="preserve"> conocida</w:t>
      </w:r>
      <w:r w:rsidR="001F559B" w:rsidRPr="001F559B">
        <w:t xml:space="preserve"> por su facilidad de uso y popularidad, especialmente entre aquellos que se inician en Linux. Es parte de la familia de sistemas operativos Linux, basados en Unix, y opera bajo un modelo de código abierto, lo </w:t>
      </w:r>
      <w:r w:rsidR="001F559B" w:rsidRPr="001F559B">
        <w:lastRenderedPageBreak/>
        <w:t>que significa que su código fuente está disponible gratuitamente para ser utilizado, modificado y distribuido</w:t>
      </w:r>
      <w:r w:rsidR="001F559B">
        <w:t xml:space="preserve">. </w:t>
      </w:r>
      <w:sdt>
        <w:sdtPr>
          <w:id w:val="-2098773599"/>
          <w:citation/>
        </w:sdtPr>
        <w:sdtEndPr/>
        <w:sdtContent>
          <w:r w:rsidR="001F559B">
            <w:fldChar w:fldCharType="begin"/>
          </w:r>
          <w:r w:rsidR="001F559B">
            <w:instrText xml:space="preserve"> CITATION Tyt20 \l 3082 </w:instrText>
          </w:r>
          <w:r w:rsidR="001F559B">
            <w:fldChar w:fldCharType="separate"/>
          </w:r>
          <w:r>
            <w:rPr>
              <w:noProof/>
            </w:rPr>
            <w:t>[7]</w:t>
          </w:r>
          <w:r w:rsidR="001F559B">
            <w:fldChar w:fldCharType="end"/>
          </w:r>
        </w:sdtContent>
      </w:sdt>
      <w:r w:rsidR="001F559B">
        <w:t xml:space="preserve"> </w:t>
      </w:r>
    </w:p>
    <w:p w14:paraId="392F9FB1" w14:textId="77777777" w:rsidR="001F559B" w:rsidRDefault="001F559B" w:rsidP="006745B2">
      <w:r>
        <w:t xml:space="preserve">Se ha escogido Ubuntu porque </w:t>
      </w:r>
      <w:r w:rsidRPr="001F559B">
        <w:t>proporciona un entorno robusto y versátil para desarrolladores, administradores de sistemas y empresas, asegurando un equilibrio óptimo entre facilidad de uso y potencia técnica para satisfacer las necesidades de cualquier servidor.</w:t>
      </w:r>
      <w:r>
        <w:t xml:space="preserve"> </w:t>
      </w:r>
    </w:p>
    <w:p w14:paraId="457291C7" w14:textId="0794284C" w:rsidR="001F559B" w:rsidRDefault="001F559B" w:rsidP="006745B2">
      <w:r>
        <w:t>Además, p</w:t>
      </w:r>
      <w:r w:rsidRPr="001F559B">
        <w:t>ara la implementación y operación de Docker, la utilización de Ubuntu representa una opción más conveniente en comparación con Windows</w:t>
      </w:r>
      <w:sdt>
        <w:sdtPr>
          <w:id w:val="-1602107400"/>
          <w:citation/>
        </w:sdtPr>
        <w:sdtEndPr/>
        <w:sdtContent>
          <w:r w:rsidR="00021154">
            <w:fldChar w:fldCharType="begin"/>
          </w:r>
          <w:r w:rsidR="00021154">
            <w:instrText xml:space="preserve"> CITATION tec24 \l 3082 </w:instrText>
          </w:r>
          <w:r w:rsidR="00021154">
            <w:fldChar w:fldCharType="separate"/>
          </w:r>
          <w:r>
            <w:rPr>
              <w:noProof/>
            </w:rPr>
            <w:t xml:space="preserve"> [8]</w:t>
          </w:r>
          <w:r w:rsidR="00021154">
            <w:fldChar w:fldCharType="end"/>
          </w:r>
        </w:sdtContent>
      </w:sdt>
      <w:r w:rsidR="00021154">
        <w:t xml:space="preserve">, </w:t>
      </w:r>
      <w:r w:rsidRPr="001F559B">
        <w:t>debido a varias razones fundamentales.</w:t>
      </w:r>
      <w:r>
        <w:t xml:space="preserve"> </w:t>
      </w:r>
      <w:r w:rsidRPr="001F559B">
        <w:t xml:space="preserve">Ubuntu ofrece una integración natural y eficiente con Docker, gracias a su arquitectura basada en Linux y su compatibilidad con contenedores, facilitando así el proceso de configuración y despliegue de aplicaciones en contenedores. </w:t>
      </w:r>
    </w:p>
    <w:p w14:paraId="51B72B04" w14:textId="5FDDE630" w:rsidR="001F559B" w:rsidRDefault="001F559B" w:rsidP="006745B2">
      <w:r w:rsidRPr="001F559B">
        <w:t>Por otro lado, aunque Windows ha mejorado su compatibilidad con Docker a través de Windows</w:t>
      </w:r>
      <w:r>
        <w:t xml:space="preserve">, </w:t>
      </w:r>
      <w:r w:rsidRPr="001F559B">
        <w:t>este aún presenta limitaciones en comparación con un sistema nativamente Linux</w:t>
      </w:r>
      <w:sdt>
        <w:sdtPr>
          <w:id w:val="-1310238862"/>
          <w:citation/>
        </w:sdtPr>
        <w:sdtEndPr/>
        <w:sdtContent>
          <w:r w:rsidR="00021154">
            <w:fldChar w:fldCharType="begin"/>
          </w:r>
          <w:r w:rsidR="00021154">
            <w:instrText xml:space="preserve"> CITATION DockerWindowsSol21 \l 3082 </w:instrText>
          </w:r>
          <w:r w:rsidR="00021154">
            <w:fldChar w:fldCharType="separate"/>
          </w:r>
          <w:r>
            <w:rPr>
              <w:noProof/>
            </w:rPr>
            <w:t xml:space="preserve"> [9]</w:t>
          </w:r>
          <w:r w:rsidR="00021154">
            <w:fldChar w:fldCharType="end"/>
          </w:r>
        </w:sdtContent>
      </w:sdt>
      <w:r w:rsidRPr="001F559B">
        <w:t xml:space="preserve">, tanto en términos de rendimiento como de compatibilidad con ciertos aspectos de Docker y aplicaciones específicas. Además, el costo de licencias de Windows representa un factor adicional a considerar para organizaciones y desarrolladores que buscan optimizar sus recursos financieros. </w:t>
      </w:r>
    </w:p>
    <w:p w14:paraId="7A6DF085" w14:textId="7A7233E1" w:rsidR="00974FFF" w:rsidRDefault="001F559B" w:rsidP="006745B2">
      <w:r>
        <w:t xml:space="preserve">La </w:t>
      </w:r>
      <w:r w:rsidRPr="001F559B">
        <w:t>selección de Ubuntu sobre Windows para la ejecución de Docker no solo se justifica por razones técnicas y de compatibilidad, sino también por consideraciones económicas, destacando la importancia de elegir un entorno que maximice la eficiencia operativa y la rentabilidad</w:t>
      </w:r>
      <w:r w:rsidR="00974FFF">
        <w:t xml:space="preserve">. </w:t>
      </w:r>
    </w:p>
    <w:p w14:paraId="5A014A35" w14:textId="06F7C1DB" w:rsidR="00415086" w:rsidRPr="00415086" w:rsidRDefault="00415086" w:rsidP="00415086">
      <w:r w:rsidRPr="00415086">
        <w:t>Para asegurar que el servidor funcione de manera eficiente y segura, la infraestructura se ha organizado en varios contenedores Docker. Esta configuración utiliza seis contenedores principales: phpMyAdmin para la gestión de la base de datos</w:t>
      </w:r>
      <w:r w:rsidR="00CE7DED">
        <w:t xml:space="preserve"> </w:t>
      </w:r>
      <w:r w:rsidRPr="00415086">
        <w:t xml:space="preserve">MariaDB, la base de datos MariaDB propiamente dicha, </w:t>
      </w:r>
      <w:proofErr w:type="spellStart"/>
      <w:r w:rsidRPr="00415086">
        <w:t>Portainer</w:t>
      </w:r>
      <w:proofErr w:type="spellEnd"/>
      <w:r w:rsidRPr="00415086">
        <w:t xml:space="preserve"> para la gestión de los contenedores, un contenedor dedicado para la API, Cloudflare para la seguridad y optimización de la red, y </w:t>
      </w:r>
      <w:proofErr w:type="spellStart"/>
      <w:r w:rsidRPr="00415086">
        <w:t>Traefik</w:t>
      </w:r>
      <w:proofErr w:type="spellEnd"/>
      <w:r w:rsidRPr="00415086">
        <w:t xml:space="preserve"> como proxy inverso y gestor de certificados SSL.</w:t>
      </w:r>
    </w:p>
    <w:p w14:paraId="5CF4FCEC" w14:textId="49EB92DE" w:rsidR="00415086" w:rsidRPr="00415086" w:rsidRDefault="00415086" w:rsidP="00415086">
      <w:r w:rsidRPr="00415086">
        <w:t>Todos estos contenedores están interconectados a través de una red personalizada llamada ‘</w:t>
      </w:r>
      <w:proofErr w:type="spellStart"/>
      <w:r w:rsidRPr="00415086">
        <w:t>diegosNetwork</w:t>
      </w:r>
      <w:proofErr w:type="spellEnd"/>
      <w:r w:rsidRPr="00415086">
        <w:t>’, utilizando el controlador bridge. Esta red facilita una comunicación fluida y segura entre los contenedores, permitiéndoles operar como si estuvieran en la misma máquina física, pero manteniendo un alto grado de aislamiento y seguridad. Este enfoque mejora significativamente la seguridad y la eficiencia en la comunicación de los contenedores, minimizando la exposición al anfitrión y a redes externas.</w:t>
      </w:r>
    </w:p>
    <w:p w14:paraId="33EA10DC" w14:textId="0D8B3D49" w:rsidR="00974FFF" w:rsidRDefault="00974FFF" w:rsidP="00415086">
      <w:pPr>
        <w:pStyle w:val="Ttulo3"/>
      </w:pPr>
      <w:bookmarkStart w:id="111" w:name="_Toc162807723"/>
      <w:r>
        <w:t>MariaDB</w:t>
      </w:r>
      <w:bookmarkEnd w:id="111"/>
    </w:p>
    <w:p w14:paraId="07C80E6A" w14:textId="747D444F" w:rsidR="0057156F" w:rsidRDefault="0057156F" w:rsidP="0057156F">
      <w:r>
        <w:t>Este contenedor se basa en la imagen "</w:t>
      </w:r>
      <w:proofErr w:type="spellStart"/>
      <w:r>
        <w:t>linuxserver</w:t>
      </w:r>
      <w:proofErr w:type="spellEnd"/>
      <w:r>
        <w:t>/</w:t>
      </w:r>
      <w:proofErr w:type="spellStart"/>
      <w:r>
        <w:t>mariadb</w:t>
      </w:r>
      <w:proofErr w:type="spellEnd"/>
      <w:r>
        <w:t xml:space="preserve">", que sirve como la base de datos del proyecto. Para garantizar la comunicación efectiva entre este contenedor y otros, fue necesario asignar un nombre de host específico. Además, se configuraron diversos elementos esenciales para su funcionamiento óptimo, incluyendo el volumen para persistir los datos, una red dedicada para facilitar la interconexión entre contenedores, puertos </w:t>
      </w:r>
      <w:r>
        <w:lastRenderedPageBreak/>
        <w:t>específicos para permitir el acceso externo, y variables de entorno necesarias para personalizar la configuración de MariaDB.</w:t>
      </w:r>
    </w:p>
    <w:p w14:paraId="43D9B22F" w14:textId="1636DEF0" w:rsidR="00AD2D5E" w:rsidRDefault="0057156F" w:rsidP="00D85367">
      <w:r>
        <w:t xml:space="preserve">La configuración detallada del volumen asegura que los datos se mantengan seguros y accesibles incluso después de reiniciar o destruir el contenedor. La red dedicada simplifica la comunicación entre contenedores, permitiendo que se "escuchen" entre sí sin interferencias externas. La especificación de puertos garantiza que la base de datos sea accesible a través de la red, mientras que las variables de entorno permiten ajustes finos de la configuración interna de MariaDB, como la asignación de contraseñas, nombres de usuario, y otros parámetros cruciales para la seguridad y el rendimiento. </w:t>
      </w:r>
    </w:p>
    <w:p w14:paraId="0B4F276B" w14:textId="175093BD" w:rsidR="0057156F" w:rsidRDefault="0057156F" w:rsidP="0057156F">
      <w:pPr>
        <w:pStyle w:val="Ttulo3"/>
      </w:pPr>
      <w:bookmarkStart w:id="112" w:name="_Toc162807724"/>
      <w:r>
        <w:t>PhpMyAdmin</w:t>
      </w:r>
      <w:bookmarkEnd w:id="112"/>
    </w:p>
    <w:p w14:paraId="0F76BF20" w14:textId="28DB9DBA" w:rsidR="0057156F" w:rsidRDefault="0057156F" w:rsidP="0057156F">
      <w:r>
        <w:t>El contenedor en cuestión utiliza la imagen "</w:t>
      </w:r>
      <w:proofErr w:type="spellStart"/>
      <w:r>
        <w:t>phpmyadmin</w:t>
      </w:r>
      <w:proofErr w:type="spellEnd"/>
      <w:r>
        <w:t>/</w:t>
      </w:r>
      <w:proofErr w:type="spellStart"/>
      <w:r>
        <w:t>phpmyadmin</w:t>
      </w:r>
      <w:proofErr w:type="spellEnd"/>
      <w:r>
        <w:t xml:space="preserve">" para proporcionar una interfaz gráfica de usuario para la administración de la base de datos MariaDB. Se ha asignado el nombre de host </w:t>
      </w:r>
      <w:proofErr w:type="spellStart"/>
      <w:r>
        <w:t>phpmyadmin</w:t>
      </w:r>
      <w:proofErr w:type="spellEnd"/>
      <w:r>
        <w:t xml:space="preserve"> y se ha configurado para reiniciarse automáticamente, asegurando su disponibilidad continua. Se ha establecido un enlace con el contenedor de MariaDB, permitiendo una conexión directa y fiable entre ambos servicios.</w:t>
      </w:r>
    </w:p>
    <w:p w14:paraId="5D2CA457" w14:textId="77777777" w:rsidR="00F07EAD" w:rsidRDefault="0057156F" w:rsidP="00974FFF">
      <w:r>
        <w:t>La configuración de la red '</w:t>
      </w:r>
      <w:proofErr w:type="spellStart"/>
      <w:r>
        <w:t>diegosNetwork</w:t>
      </w:r>
      <w:proofErr w:type="spellEnd"/>
      <w:r>
        <w:t>' asegura que el contenedor de phpMyAdmin esté en la misma red que el contenedor de MariaDB, lo que facilita su intercomunicación. Los puertos están mapeados de manera que el puerto 4442 del host se redirige al puerto 80 del contenedor, permitiendo el acceso a la interfaz de phpMyAdmin a través del navegador web.</w:t>
      </w:r>
    </w:p>
    <w:p w14:paraId="18EDDA9B" w14:textId="3B559472" w:rsidR="00974FFF" w:rsidRDefault="0057156F" w:rsidP="00974FFF">
      <w:r>
        <w:t xml:space="preserve">Además, se han establecido variables de entorno específicas, como PMA_HOST, que apunta al contenedor de MariaDB, y MYSQL_ROOT_PASSWORD, que proporciona la contraseña necesaria para acceder a la base de datos como usuario </w:t>
      </w:r>
      <w:proofErr w:type="spellStart"/>
      <w:r>
        <w:t>root</w:t>
      </w:r>
      <w:proofErr w:type="spellEnd"/>
      <w:r>
        <w:t>, contribuyendo a la seguridad y el acceso controlado a la base de datos.</w:t>
      </w:r>
    </w:p>
    <w:p w14:paraId="35A6D9FF" w14:textId="5BDF7DFC" w:rsidR="00A837F7" w:rsidRDefault="00290D63" w:rsidP="00290D63">
      <w:pPr>
        <w:pStyle w:val="Ttulo3"/>
      </w:pPr>
      <w:bookmarkStart w:id="113" w:name="_Toc162807725"/>
      <w:proofErr w:type="spellStart"/>
      <w:r>
        <w:t>Tfg_Backend</w:t>
      </w:r>
      <w:bookmarkEnd w:id="113"/>
      <w:proofErr w:type="spellEnd"/>
    </w:p>
    <w:p w14:paraId="7081DE22" w14:textId="77777777" w:rsidR="00E958F5" w:rsidRDefault="00E958F5" w:rsidP="00E958F5">
      <w:r>
        <w:t>S</w:t>
      </w:r>
      <w:r>
        <w:t xml:space="preserve">e ha establecido un contenedor denominado </w:t>
      </w:r>
      <w:proofErr w:type="spellStart"/>
      <w:r>
        <w:t>tfg_backend</w:t>
      </w:r>
      <w:proofErr w:type="spellEnd"/>
      <w:r>
        <w:t xml:space="preserve">, diseñado específicamente para alojar y ejecutar la API del backend desarrollada en Node.js. Este proceso comenzó con la creación de una carpeta destinada al backend, dentro de la cual se colocó el archivo esencial backend.js, que contiene toda la lógica de la API. Para facilitar la ejecución de esta API en un entorno aislado y controlado, se creó un </w:t>
      </w:r>
      <w:proofErr w:type="spellStart"/>
      <w:r>
        <w:t>Dockerfile</w:t>
      </w:r>
      <w:proofErr w:type="spellEnd"/>
      <w:r>
        <w:t xml:space="preserve"> en la raíz del proyecto. </w:t>
      </w:r>
    </w:p>
    <w:p w14:paraId="4CBD29CA" w14:textId="20A8CC0F" w:rsidR="00E958F5" w:rsidRDefault="00E958F5" w:rsidP="00E958F5">
      <w:r>
        <w:t>Este archivo de configuración es crucial ya que detalla cómo debe construirse la imagen Docker del contenedor, siguiendo una serie de instrucciones precisas. Estas instrucciones abarcan desde la selección de una imagen base de Node.js (por ejemplo, la versión alpina por su ligereza), pasando por la copia del código fuente al contenedor, hasta la ejecución de comandos necesarios para instalar dependencias y exponer el puerto adecuado para las comunicaciones. Finalmente, se define un comando para iniciar la aplicación, asegurando que backend.js se ejecute correctamente dentro del contenedor.</w:t>
      </w:r>
    </w:p>
    <w:p w14:paraId="76FA3829" w14:textId="77777777" w:rsidR="00E958F5" w:rsidRDefault="00E958F5" w:rsidP="00E958F5">
      <w:r>
        <w:t xml:space="preserve">Para garantizar una comunicación eficaz y segura entre el contenedor </w:t>
      </w:r>
      <w:proofErr w:type="spellStart"/>
      <w:r>
        <w:t>tfg_backend</w:t>
      </w:r>
      <w:proofErr w:type="spellEnd"/>
      <w:r>
        <w:t xml:space="preserve"> y otros servicios, especialmente con el enrutador y proxy inverso </w:t>
      </w:r>
      <w:proofErr w:type="spellStart"/>
      <w:r>
        <w:t>Traefik</w:t>
      </w:r>
      <w:proofErr w:type="spellEnd"/>
      <w:r>
        <w:t xml:space="preserve">, se asignó una dirección IP fija al contenedor dentro de una red personalizada denominada </w:t>
      </w:r>
      <w:proofErr w:type="spellStart"/>
      <w:r>
        <w:t>diegosNetwork</w:t>
      </w:r>
      <w:proofErr w:type="spellEnd"/>
      <w:r>
        <w:t xml:space="preserve">. Esta red utiliza el controlador bridge, favoreciendo así la interconexión entre contenedores de manera que pueden comunicarse como si residieran en la misma máquina física, manteniendo al mismo tiempo un alto grado de aislamiento. </w:t>
      </w:r>
    </w:p>
    <w:p w14:paraId="404DEDFD" w14:textId="4133B02B" w:rsidR="00290D63" w:rsidRDefault="00E958F5" w:rsidP="00E958F5">
      <w:r>
        <w:t xml:space="preserve">La elección de asignar una IP fija resulta estratégica para la configuración en </w:t>
      </w:r>
      <w:proofErr w:type="spellStart"/>
      <w:r>
        <w:t>Traefik</w:t>
      </w:r>
      <w:proofErr w:type="spellEnd"/>
      <w:r>
        <w:t xml:space="preserve">, permitiendo una gestión precisa del tráfico entrante. Mediante reglas definidas en </w:t>
      </w:r>
      <w:proofErr w:type="spellStart"/>
      <w:r>
        <w:t>Traefik</w:t>
      </w:r>
      <w:proofErr w:type="spellEnd"/>
      <w:r>
        <w:t xml:space="preserve">, se redirige el tráfico destinado a la API hacia la IP fija del contenedor </w:t>
      </w:r>
      <w:proofErr w:type="spellStart"/>
      <w:r>
        <w:t>tfg_backend</w:t>
      </w:r>
      <w:proofErr w:type="spellEnd"/>
      <w:r>
        <w:t>, optimizando la ruta de las solicitudes de los usuarios y asegurando que estas sean procesadas eficientemente por la API.</w:t>
      </w:r>
    </w:p>
    <w:p w14:paraId="1DDB2F23" w14:textId="1D8C4974" w:rsidR="00F10736" w:rsidRDefault="00F10736" w:rsidP="00F10736">
      <w:pPr>
        <w:pStyle w:val="Ttulo3"/>
      </w:pPr>
      <w:bookmarkStart w:id="114" w:name="_Toc162807726"/>
      <w:r>
        <w:t>Cloudflare</w:t>
      </w:r>
      <w:bookmarkEnd w:id="114"/>
    </w:p>
    <w:p w14:paraId="7E2B6467" w14:textId="5F2CA3E3" w:rsidR="0085439A" w:rsidRDefault="0085439A" w:rsidP="0085439A">
      <w:pPr>
        <w:pStyle w:val="Ttulo3"/>
      </w:pPr>
      <w:bookmarkStart w:id="115" w:name="_Toc162807727"/>
      <w:proofErr w:type="spellStart"/>
      <w:r>
        <w:t>Traefik</w:t>
      </w:r>
      <w:bookmarkEnd w:id="115"/>
      <w:proofErr w:type="spellEnd"/>
    </w:p>
    <w:p w14:paraId="00D670CC" w14:textId="25E3D36F" w:rsidR="00711D89" w:rsidRPr="00711D89" w:rsidRDefault="00711D89" w:rsidP="00711D89">
      <w:pPr>
        <w:pStyle w:val="Ttulo3"/>
      </w:pPr>
      <w:bookmarkStart w:id="116" w:name="_Toc162807728"/>
      <w:proofErr w:type="spellStart"/>
      <w:r>
        <w:t>Portainer</w:t>
      </w:r>
      <w:bookmarkEnd w:id="116"/>
      <w:proofErr w:type="spellEnd"/>
    </w:p>
    <w:p w14:paraId="177D0A01" w14:textId="77777777" w:rsidR="00F10736" w:rsidRPr="00F10736" w:rsidRDefault="00F10736" w:rsidP="00F10736"/>
    <w:p w14:paraId="5F6ECB9E" w14:textId="146A8F46" w:rsidR="00870181" w:rsidRDefault="00870181" w:rsidP="009D4F35">
      <w:pPr>
        <w:pStyle w:val="Ttulo2"/>
      </w:pPr>
      <w:bookmarkStart w:id="117" w:name="_Toc162807729"/>
      <w:r w:rsidRPr="001F19D5">
        <w:lastRenderedPageBreak/>
        <w:t>PT</w:t>
      </w:r>
      <w:r>
        <w:t>3.2</w:t>
      </w:r>
      <w:r w:rsidRPr="001F19D5">
        <w:t xml:space="preserve"> - Implementación de la Base de Datos</w:t>
      </w:r>
      <w:bookmarkEnd w:id="117"/>
    </w:p>
    <w:p w14:paraId="257B6AB3" w14:textId="235C9ECC" w:rsidR="00A116D1" w:rsidRDefault="00A116D1" w:rsidP="00A116D1">
      <w:r w:rsidRPr="00A116D1">
        <w:t>La implementación de la base de datos es crucial en nuestro proyecto, dado que, sin esta base de datos, ninguna de las funcionalidades estaría disponible. La eficiencia, seguridad y escalabilidad de la base de datos son aspectos fundamentales para asegurar el buen funcionamiento y la fiabilidad del sistema, permitiendo así una experiencia de usuario óptima y la integridad de los datos.</w:t>
      </w:r>
      <w:r>
        <w:t xml:space="preserve"> </w:t>
      </w:r>
    </w:p>
    <w:p w14:paraId="47CDCE46" w14:textId="19CC03F8" w:rsidR="0073010B" w:rsidRDefault="00A116D1" w:rsidP="00A116D1">
      <w:r>
        <w:t>Se</w:t>
      </w:r>
      <w:r w:rsidRPr="00A116D1">
        <w:t xml:space="preserve"> ha llevado a cabo un análisis detallado de los requisitos, identificando la información específica que necesitamos almacenar en nuestra base de datos</w:t>
      </w:r>
      <w:r>
        <w:t>, para esto hemos empezado con lo más básico, los usuarios</w:t>
      </w:r>
      <w:r w:rsidR="0073010B">
        <w:t xml:space="preserve"> y después se ha ido avanzando hacia lo más complejo</w:t>
      </w:r>
      <w:r w:rsidR="00A65820">
        <w:t xml:space="preserve">. </w:t>
      </w:r>
    </w:p>
    <w:p w14:paraId="3536F0E6" w14:textId="63535358" w:rsidR="00A65820" w:rsidRDefault="00A65820" w:rsidP="00A65820">
      <w:r>
        <w:t>El núcleo de esta estructura es la tabla "Usuarios", que sirve como el pilar fundamental en el que se registran los detalles cruciales de cada usuario. Esta tabla incluye campos para almacenar un identificador único por usuario, el nombre y apellidos, así como el nombre de usuario y contraseña, facilitando así la autenticación y personalización de la experiencia del usuario dentro del sistema.</w:t>
      </w:r>
    </w:p>
    <w:p w14:paraId="7A97D8A3" w14:textId="77777777" w:rsidR="00A65820" w:rsidRDefault="00A65820" w:rsidP="00A65820">
      <w:pPr>
        <w:keepNext/>
        <w:jc w:val="center"/>
      </w:pPr>
      <w:r>
        <w:rPr>
          <w:noProof/>
        </w:rPr>
        <w:drawing>
          <wp:inline distT="0" distB="0" distL="0" distR="0" wp14:anchorId="662EA03A" wp14:editId="2DC14138">
            <wp:extent cx="1143000" cy="1714500"/>
            <wp:effectExtent l="0" t="0" r="0" b="0"/>
            <wp:docPr id="383577115" name="Gráfico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577115" name="Gráfico 383577115"/>
                    <pic:cNvPicPr/>
                  </pic:nvPicPr>
                  <pic:blipFill>
                    <a:blip r:embed="rId43">
                      <a:extLst>
                        <a:ext uri="{28A0092B-C50C-407E-A947-70E740481C1C}">
                          <a14:useLocalDpi xmlns:a14="http://schemas.microsoft.com/office/drawing/2010/main" val="0"/>
                        </a:ext>
                        <a:ext uri="{96DAC541-7B7A-43D3-8B79-37D633B846F1}">
                          <asvg:svgBlip xmlns:asvg="http://schemas.microsoft.com/office/drawing/2016/SVG/main" r:embed="rId44"/>
                        </a:ext>
                      </a:extLst>
                    </a:blip>
                    <a:stretch>
                      <a:fillRect/>
                    </a:stretch>
                  </pic:blipFill>
                  <pic:spPr>
                    <a:xfrm>
                      <a:off x="0" y="0"/>
                      <a:ext cx="1143000" cy="1714500"/>
                    </a:xfrm>
                    <a:prstGeom prst="rect">
                      <a:avLst/>
                    </a:prstGeom>
                  </pic:spPr>
                </pic:pic>
              </a:graphicData>
            </a:graphic>
          </wp:inline>
        </w:drawing>
      </w:r>
    </w:p>
    <w:p w14:paraId="5C04E45D" w14:textId="585943B4" w:rsidR="00A65820" w:rsidRDefault="00A65820" w:rsidP="00A65820">
      <w:pPr>
        <w:pStyle w:val="Descripcin"/>
        <w:jc w:val="center"/>
      </w:pPr>
      <w:bookmarkStart w:id="118" w:name="_Toc162693171"/>
      <w:r>
        <w:t xml:space="preserve">Ilustración </w:t>
      </w:r>
      <w:r>
        <w:fldChar w:fldCharType="begin"/>
      </w:r>
      <w:r>
        <w:instrText xml:space="preserve"> SEQ Ilustración \* ARABIC </w:instrText>
      </w:r>
      <w:r>
        <w:fldChar w:fldCharType="separate"/>
      </w:r>
      <w:r w:rsidR="0060619D">
        <w:rPr>
          <w:noProof/>
        </w:rPr>
        <w:t>10</w:t>
      </w:r>
      <w:r>
        <w:fldChar w:fldCharType="end"/>
      </w:r>
      <w:r>
        <w:t>: Tabla Usuarios. Elaboración Propia</w:t>
      </w:r>
      <w:bookmarkEnd w:id="118"/>
    </w:p>
    <w:p w14:paraId="67AABC9D" w14:textId="58377E5A" w:rsidR="00A65820" w:rsidRDefault="00A65820" w:rsidP="00A65820">
      <w:r>
        <w:t>Para gestionar la complejidad de las relaciones entre usuarios y grupos, se emplea la tabla "</w:t>
      </w:r>
      <w:proofErr w:type="spellStart"/>
      <w:r>
        <w:t>Usuario_Grupo</w:t>
      </w:r>
      <w:proofErr w:type="spellEnd"/>
      <w:r>
        <w:t xml:space="preserve">". Esta tabla actúa como un puente en la relación muchos a muchos entre usuarios y grupos, permitiendo una asociación flexible en la que un usuario puede pertenecer </w:t>
      </w:r>
      <w:r>
        <w:lastRenderedPageBreak/>
        <w:t>a múltiples grupos y, a su vez, un grupo puede comprender varios usuarios. Esta relación es esencial para organizar los usuarios en categorías o equipos</w:t>
      </w:r>
      <w:r w:rsidR="0075669D">
        <w:t>.</w:t>
      </w:r>
    </w:p>
    <w:p w14:paraId="07CCBDD3" w14:textId="77777777" w:rsidR="00A65820" w:rsidRDefault="00A65820" w:rsidP="00A65820">
      <w:pPr>
        <w:keepNext/>
        <w:jc w:val="center"/>
      </w:pPr>
      <w:r>
        <w:rPr>
          <w:noProof/>
        </w:rPr>
        <w:drawing>
          <wp:inline distT="0" distB="0" distL="0" distR="0" wp14:anchorId="11447E1C" wp14:editId="15C8BD52">
            <wp:extent cx="1143000" cy="863600"/>
            <wp:effectExtent l="0" t="0" r="0" b="0"/>
            <wp:docPr id="104969654" name="Gráfico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69654" name="Gráfico 104969654"/>
                    <pic:cNvPicPr/>
                  </pic:nvPicPr>
                  <pic:blipFill>
                    <a:blip r:embed="rId45">
                      <a:extLst>
                        <a:ext uri="{28A0092B-C50C-407E-A947-70E740481C1C}">
                          <a14:useLocalDpi xmlns:a14="http://schemas.microsoft.com/office/drawing/2010/main" val="0"/>
                        </a:ext>
                        <a:ext uri="{96DAC541-7B7A-43D3-8B79-37D633B846F1}">
                          <asvg:svgBlip xmlns:asvg="http://schemas.microsoft.com/office/drawing/2016/SVG/main" r:embed="rId46"/>
                        </a:ext>
                      </a:extLst>
                    </a:blip>
                    <a:stretch>
                      <a:fillRect/>
                    </a:stretch>
                  </pic:blipFill>
                  <pic:spPr>
                    <a:xfrm>
                      <a:off x="0" y="0"/>
                      <a:ext cx="1143000" cy="863600"/>
                    </a:xfrm>
                    <a:prstGeom prst="rect">
                      <a:avLst/>
                    </a:prstGeom>
                  </pic:spPr>
                </pic:pic>
              </a:graphicData>
            </a:graphic>
          </wp:inline>
        </w:drawing>
      </w:r>
    </w:p>
    <w:p w14:paraId="7D300AB4" w14:textId="73AB49D9" w:rsidR="00A65820" w:rsidRDefault="00A65820" w:rsidP="00A65820">
      <w:pPr>
        <w:pStyle w:val="Descripcin"/>
        <w:jc w:val="center"/>
      </w:pPr>
      <w:bookmarkStart w:id="119" w:name="_Toc162693172"/>
      <w:r>
        <w:t xml:space="preserve">Ilustración </w:t>
      </w:r>
      <w:r>
        <w:fldChar w:fldCharType="begin"/>
      </w:r>
      <w:r>
        <w:instrText xml:space="preserve"> SEQ Ilustración \* ARABIC </w:instrText>
      </w:r>
      <w:r>
        <w:fldChar w:fldCharType="separate"/>
      </w:r>
      <w:r w:rsidR="0060619D">
        <w:rPr>
          <w:noProof/>
        </w:rPr>
        <w:t>11</w:t>
      </w:r>
      <w:r>
        <w:fldChar w:fldCharType="end"/>
      </w:r>
      <w:r>
        <w:t xml:space="preserve">: Tabla </w:t>
      </w:r>
      <w:proofErr w:type="spellStart"/>
      <w:r>
        <w:t>Usuario_Grupo</w:t>
      </w:r>
      <w:proofErr w:type="spellEnd"/>
      <w:r>
        <w:t>. Elaboración Propia</w:t>
      </w:r>
      <w:bookmarkEnd w:id="119"/>
    </w:p>
    <w:p w14:paraId="1C12B9B0" w14:textId="77777777" w:rsidR="00A65820" w:rsidRDefault="00A65820" w:rsidP="00A65820">
      <w:r>
        <w:t>Por otro lado, la tabla "Grupos" se dedica exclusivamente a almacenar la información de los grupos formados por los usuarios. Cada entrada en esta tabla contiene el identificador único del grupo y su nombre, lo que permite una identificación clara y directa de cada colectivo dentro del sistema.</w:t>
      </w:r>
    </w:p>
    <w:p w14:paraId="022CD4F5" w14:textId="77777777" w:rsidR="0075669D" w:rsidRDefault="0075669D" w:rsidP="0075669D">
      <w:pPr>
        <w:keepNext/>
        <w:jc w:val="center"/>
      </w:pPr>
      <w:r>
        <w:rPr>
          <w:noProof/>
        </w:rPr>
        <w:drawing>
          <wp:inline distT="0" distB="0" distL="0" distR="0" wp14:anchorId="68F1CFA8" wp14:editId="7E1FFD2C">
            <wp:extent cx="1143000" cy="863600"/>
            <wp:effectExtent l="0" t="0" r="0" b="0"/>
            <wp:docPr id="151903034" name="Gráfico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03034" name="Gráfico 151903034"/>
                    <pic:cNvPicPr/>
                  </pic:nvPicPr>
                  <pic:blipFill>
                    <a:blip r:embed="rId47">
                      <a:extLst>
                        <a:ext uri="{28A0092B-C50C-407E-A947-70E740481C1C}">
                          <a14:useLocalDpi xmlns:a14="http://schemas.microsoft.com/office/drawing/2010/main" val="0"/>
                        </a:ext>
                        <a:ext uri="{96DAC541-7B7A-43D3-8B79-37D633B846F1}">
                          <asvg:svgBlip xmlns:asvg="http://schemas.microsoft.com/office/drawing/2016/SVG/main" r:embed="rId48"/>
                        </a:ext>
                      </a:extLst>
                    </a:blip>
                    <a:stretch>
                      <a:fillRect/>
                    </a:stretch>
                  </pic:blipFill>
                  <pic:spPr>
                    <a:xfrm>
                      <a:off x="0" y="0"/>
                      <a:ext cx="1143000" cy="863600"/>
                    </a:xfrm>
                    <a:prstGeom prst="rect">
                      <a:avLst/>
                    </a:prstGeom>
                  </pic:spPr>
                </pic:pic>
              </a:graphicData>
            </a:graphic>
          </wp:inline>
        </w:drawing>
      </w:r>
    </w:p>
    <w:p w14:paraId="156A68EF" w14:textId="585FF7E3" w:rsidR="00A65820" w:rsidRDefault="0075669D" w:rsidP="0075669D">
      <w:pPr>
        <w:pStyle w:val="Descripcin"/>
        <w:jc w:val="center"/>
      </w:pPr>
      <w:bookmarkStart w:id="120" w:name="_Toc162693173"/>
      <w:r>
        <w:t xml:space="preserve">Ilustración </w:t>
      </w:r>
      <w:r>
        <w:fldChar w:fldCharType="begin"/>
      </w:r>
      <w:r>
        <w:instrText xml:space="preserve"> SEQ Ilustración \* ARABIC </w:instrText>
      </w:r>
      <w:r>
        <w:fldChar w:fldCharType="separate"/>
      </w:r>
      <w:r w:rsidR="0060619D">
        <w:rPr>
          <w:noProof/>
        </w:rPr>
        <w:t>12</w:t>
      </w:r>
      <w:r>
        <w:fldChar w:fldCharType="end"/>
      </w:r>
      <w:r>
        <w:t>: Tabla Grupos. Elaboración Propia</w:t>
      </w:r>
      <w:bookmarkEnd w:id="120"/>
    </w:p>
    <w:p w14:paraId="2E48640E" w14:textId="77777777" w:rsidR="00A65820" w:rsidRDefault="00A65820" w:rsidP="00A65820">
      <w:r>
        <w:t>Adicionalmente, la interacción de los usuarios con el contenido multimedia se refleja en la tabla "Series", que está directamente vinculada a la tabla "Usuarios" mediante el identificador del usuario. Esta tabla alberga la información de las series asociadas a cada usuario, permitiendo así un seguimiento personalizado de los contenidos de interés para cada individuo.</w:t>
      </w:r>
    </w:p>
    <w:p w14:paraId="306EF539" w14:textId="77777777" w:rsidR="0075669D" w:rsidRDefault="0075669D" w:rsidP="0075669D">
      <w:pPr>
        <w:keepNext/>
        <w:jc w:val="center"/>
      </w:pPr>
      <w:r>
        <w:rPr>
          <w:noProof/>
        </w:rPr>
        <w:drawing>
          <wp:inline distT="0" distB="0" distL="0" distR="0" wp14:anchorId="581787E3" wp14:editId="3328B326">
            <wp:extent cx="1143000" cy="863600"/>
            <wp:effectExtent l="0" t="0" r="0" b="0"/>
            <wp:docPr id="1587031913" name="Gráfico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031913" name="Gráfico 1587031913"/>
                    <pic:cNvPicPr/>
                  </pic:nvPicPr>
                  <pic:blipFill>
                    <a:blip r:embed="rId49">
                      <a:extLst>
                        <a:ext uri="{28A0092B-C50C-407E-A947-70E740481C1C}">
                          <a14:useLocalDpi xmlns:a14="http://schemas.microsoft.com/office/drawing/2010/main" val="0"/>
                        </a:ext>
                        <a:ext uri="{96DAC541-7B7A-43D3-8B79-37D633B846F1}">
                          <asvg:svgBlip xmlns:asvg="http://schemas.microsoft.com/office/drawing/2016/SVG/main" r:embed="rId50"/>
                        </a:ext>
                      </a:extLst>
                    </a:blip>
                    <a:stretch>
                      <a:fillRect/>
                    </a:stretch>
                  </pic:blipFill>
                  <pic:spPr>
                    <a:xfrm>
                      <a:off x="0" y="0"/>
                      <a:ext cx="1143000" cy="863600"/>
                    </a:xfrm>
                    <a:prstGeom prst="rect">
                      <a:avLst/>
                    </a:prstGeom>
                  </pic:spPr>
                </pic:pic>
              </a:graphicData>
            </a:graphic>
          </wp:inline>
        </w:drawing>
      </w:r>
    </w:p>
    <w:p w14:paraId="2A332EA6" w14:textId="6E3EB8CC" w:rsidR="00A65820" w:rsidRDefault="0075669D" w:rsidP="0075669D">
      <w:pPr>
        <w:pStyle w:val="Descripcin"/>
        <w:jc w:val="center"/>
      </w:pPr>
      <w:bookmarkStart w:id="121" w:name="_Toc162693174"/>
      <w:r>
        <w:t xml:space="preserve">Ilustración </w:t>
      </w:r>
      <w:r>
        <w:fldChar w:fldCharType="begin"/>
      </w:r>
      <w:r>
        <w:instrText xml:space="preserve"> SEQ Ilustración \* ARABIC </w:instrText>
      </w:r>
      <w:r>
        <w:fldChar w:fldCharType="separate"/>
      </w:r>
      <w:r w:rsidR="0060619D">
        <w:rPr>
          <w:noProof/>
        </w:rPr>
        <w:t>13</w:t>
      </w:r>
      <w:r>
        <w:fldChar w:fldCharType="end"/>
      </w:r>
      <w:r>
        <w:t>: Tabla Series. Elaboración Propia</w:t>
      </w:r>
      <w:bookmarkEnd w:id="121"/>
    </w:p>
    <w:p w14:paraId="08916DAD" w14:textId="4843C686" w:rsidR="00A65820" w:rsidRDefault="00A65820" w:rsidP="00A65820">
      <w:r>
        <w:t xml:space="preserve">La estructura se expande con la tabla "Capitulo", que detalla cada episodio perteneciente a las series. Aquí se almacena el identificador del capítulo, a qué serie pertenece, el nombre del capítulo, su número y la temporada correspondiente. </w:t>
      </w:r>
    </w:p>
    <w:p w14:paraId="7499CF10" w14:textId="77777777" w:rsidR="0075669D" w:rsidRDefault="0075669D" w:rsidP="0075669D">
      <w:pPr>
        <w:keepNext/>
        <w:jc w:val="center"/>
      </w:pPr>
      <w:r>
        <w:rPr>
          <w:noProof/>
        </w:rPr>
        <w:drawing>
          <wp:inline distT="0" distB="0" distL="0" distR="0" wp14:anchorId="508E6829" wp14:editId="1A3EE3F4">
            <wp:extent cx="1075174" cy="1612761"/>
            <wp:effectExtent l="0" t="0" r="4445" b="635"/>
            <wp:docPr id="1215046990" name="Gráfico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046990" name="Gráfico 1215046990"/>
                    <pic:cNvPicPr/>
                  </pic:nvPicPr>
                  <pic:blipFill>
                    <a:blip r:embed="rId51">
                      <a:extLst>
                        <a:ext uri="{28A0092B-C50C-407E-A947-70E740481C1C}">
                          <a14:useLocalDpi xmlns:a14="http://schemas.microsoft.com/office/drawing/2010/main" val="0"/>
                        </a:ext>
                        <a:ext uri="{96DAC541-7B7A-43D3-8B79-37D633B846F1}">
                          <asvg:svgBlip xmlns:asvg="http://schemas.microsoft.com/office/drawing/2016/SVG/main" r:embed="rId52"/>
                        </a:ext>
                      </a:extLst>
                    </a:blip>
                    <a:stretch>
                      <a:fillRect/>
                    </a:stretch>
                  </pic:blipFill>
                  <pic:spPr>
                    <a:xfrm>
                      <a:off x="0" y="0"/>
                      <a:ext cx="1091929" cy="1637894"/>
                    </a:xfrm>
                    <a:prstGeom prst="rect">
                      <a:avLst/>
                    </a:prstGeom>
                  </pic:spPr>
                </pic:pic>
              </a:graphicData>
            </a:graphic>
          </wp:inline>
        </w:drawing>
      </w:r>
    </w:p>
    <w:p w14:paraId="4E293161" w14:textId="30C3E69A" w:rsidR="00A65820" w:rsidRDefault="0075669D" w:rsidP="0075669D">
      <w:pPr>
        <w:pStyle w:val="Descripcin"/>
        <w:jc w:val="center"/>
      </w:pPr>
      <w:bookmarkStart w:id="122" w:name="_Toc162693175"/>
      <w:r>
        <w:t xml:space="preserve">Ilustración </w:t>
      </w:r>
      <w:r>
        <w:fldChar w:fldCharType="begin"/>
      </w:r>
      <w:r>
        <w:instrText xml:space="preserve"> SEQ Ilustración \* ARABIC </w:instrText>
      </w:r>
      <w:r>
        <w:fldChar w:fldCharType="separate"/>
      </w:r>
      <w:r w:rsidR="0060619D">
        <w:rPr>
          <w:noProof/>
        </w:rPr>
        <w:t>14</w:t>
      </w:r>
      <w:r>
        <w:fldChar w:fldCharType="end"/>
      </w:r>
      <w:r>
        <w:t>: Tabla Capítulos. Elaboración Propia</w:t>
      </w:r>
      <w:bookmarkEnd w:id="122"/>
    </w:p>
    <w:p w14:paraId="1D584489" w14:textId="77777777" w:rsidR="00A65820" w:rsidRDefault="00A65820" w:rsidP="00A65820">
      <w:r>
        <w:lastRenderedPageBreak/>
        <w:t>Finalmente, la tabla "Visualizaciones" juega un papel crucial al registrar las interacciones específicas de los usuarios con los capítulos. Mediante la conexión entre las tablas "Usuarios" y "Capitulo" a través de sus identificadores y el registro de la fecha de visualización, se logra un seguimiento detallado del consumo de contenidos. Esta información es invaluable para comprender las preferencias de los usuarios y mejorar las recomendaciones de contenidos, así como para análisis estadísticos y de comportamiento dentro del sistema.</w:t>
      </w:r>
    </w:p>
    <w:p w14:paraId="3FF3329F" w14:textId="77777777" w:rsidR="002B3526" w:rsidRDefault="002B3526" w:rsidP="002B3526">
      <w:pPr>
        <w:keepNext/>
        <w:jc w:val="center"/>
      </w:pPr>
      <w:r>
        <w:rPr>
          <w:noProof/>
        </w:rPr>
        <w:drawing>
          <wp:inline distT="0" distB="0" distL="0" distR="0" wp14:anchorId="7809C764" wp14:editId="0C070143">
            <wp:extent cx="1143000" cy="1143000"/>
            <wp:effectExtent l="0" t="0" r="0" b="0"/>
            <wp:docPr id="968760547" name="Gráfico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760547" name="Gráfico 968760547"/>
                    <pic:cNvPicPr/>
                  </pic:nvPicPr>
                  <pic:blipFill>
                    <a:blip r:embed="rId53">
                      <a:extLst>
                        <a:ext uri="{28A0092B-C50C-407E-A947-70E740481C1C}">
                          <a14:useLocalDpi xmlns:a14="http://schemas.microsoft.com/office/drawing/2010/main" val="0"/>
                        </a:ext>
                        <a:ext uri="{96DAC541-7B7A-43D3-8B79-37D633B846F1}">
                          <asvg:svgBlip xmlns:asvg="http://schemas.microsoft.com/office/drawing/2016/SVG/main" r:embed="rId54"/>
                        </a:ext>
                      </a:extLst>
                    </a:blip>
                    <a:stretch>
                      <a:fillRect/>
                    </a:stretch>
                  </pic:blipFill>
                  <pic:spPr>
                    <a:xfrm>
                      <a:off x="0" y="0"/>
                      <a:ext cx="1143000" cy="1143000"/>
                    </a:xfrm>
                    <a:prstGeom prst="rect">
                      <a:avLst/>
                    </a:prstGeom>
                  </pic:spPr>
                </pic:pic>
              </a:graphicData>
            </a:graphic>
          </wp:inline>
        </w:drawing>
      </w:r>
    </w:p>
    <w:p w14:paraId="5E49FDA1" w14:textId="6FFA5A3F" w:rsidR="00A65820" w:rsidRDefault="002B3526" w:rsidP="002B3526">
      <w:pPr>
        <w:pStyle w:val="Descripcin"/>
        <w:jc w:val="center"/>
      </w:pPr>
      <w:bookmarkStart w:id="123" w:name="_Toc162693176"/>
      <w:r>
        <w:t xml:space="preserve">Ilustración </w:t>
      </w:r>
      <w:r>
        <w:fldChar w:fldCharType="begin"/>
      </w:r>
      <w:r>
        <w:instrText xml:space="preserve"> SEQ Ilustración \* ARABIC </w:instrText>
      </w:r>
      <w:r>
        <w:fldChar w:fldCharType="separate"/>
      </w:r>
      <w:r w:rsidR="0060619D">
        <w:rPr>
          <w:noProof/>
        </w:rPr>
        <w:t>15</w:t>
      </w:r>
      <w:r>
        <w:fldChar w:fldCharType="end"/>
      </w:r>
      <w:r>
        <w:t>: Tabla Visualizaciones. Elaboración Propia</w:t>
      </w:r>
      <w:bookmarkEnd w:id="123"/>
    </w:p>
    <w:p w14:paraId="5C8BEF1E" w14:textId="77777777" w:rsidR="002B3526" w:rsidRDefault="00A65820" w:rsidP="00A65820">
      <w:r>
        <w:t>En conjunto, esta estructura de base de datos no solo garantiza una organización eficiente y sistemática de la información relacionada con los usuarios y los contenidos multimedia, sino que también facilita la implementación de funcionalidades avanzadas y personalizadas, mejorando significativamente la experiencia del usuario en el sistema.</w:t>
      </w:r>
    </w:p>
    <w:p w14:paraId="6BDC8DC2" w14:textId="0ED1B683" w:rsidR="0073010B" w:rsidRDefault="00A65820" w:rsidP="00A116D1">
      <w:r>
        <w:t>El esquema final de la base de datos quedaría como se muestra en la ilustración 1</w:t>
      </w:r>
      <w:r w:rsidR="002B3526">
        <w:t>9</w:t>
      </w:r>
      <w:r>
        <w:t>.</w:t>
      </w:r>
    </w:p>
    <w:p w14:paraId="3C87F737" w14:textId="77777777" w:rsidR="0073010B" w:rsidRDefault="0073010B" w:rsidP="0073010B">
      <w:pPr>
        <w:keepNext/>
        <w:jc w:val="center"/>
      </w:pPr>
      <w:r>
        <w:rPr>
          <w:noProof/>
        </w:rPr>
        <w:drawing>
          <wp:inline distT="0" distB="0" distL="0" distR="0" wp14:anchorId="0BAE84EC" wp14:editId="30C32A23">
            <wp:extent cx="5688965" cy="3788410"/>
            <wp:effectExtent l="0" t="0" r="635" b="0"/>
            <wp:docPr id="188828266"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28266" name="Gráfico 188828266"/>
                    <pic:cNvPicPr/>
                  </pic:nvPicPr>
                  <pic:blipFill>
                    <a:blip r:embed="rId55">
                      <a:extLst>
                        <a:ext uri="{28A0092B-C50C-407E-A947-70E740481C1C}">
                          <a14:useLocalDpi xmlns:a14="http://schemas.microsoft.com/office/drawing/2010/main" val="0"/>
                        </a:ext>
                        <a:ext uri="{96DAC541-7B7A-43D3-8B79-37D633B846F1}">
                          <asvg:svgBlip xmlns:asvg="http://schemas.microsoft.com/office/drawing/2016/SVG/main" r:embed="rId56"/>
                        </a:ext>
                      </a:extLst>
                    </a:blip>
                    <a:stretch>
                      <a:fillRect/>
                    </a:stretch>
                  </pic:blipFill>
                  <pic:spPr>
                    <a:xfrm>
                      <a:off x="0" y="0"/>
                      <a:ext cx="5688965" cy="3788410"/>
                    </a:xfrm>
                    <a:prstGeom prst="rect">
                      <a:avLst/>
                    </a:prstGeom>
                  </pic:spPr>
                </pic:pic>
              </a:graphicData>
            </a:graphic>
          </wp:inline>
        </w:drawing>
      </w:r>
    </w:p>
    <w:p w14:paraId="5F1CC176" w14:textId="47311958" w:rsidR="00CD79FD" w:rsidRDefault="0073010B" w:rsidP="0073010B">
      <w:pPr>
        <w:pStyle w:val="Descripcin"/>
        <w:jc w:val="center"/>
      </w:pPr>
      <w:bookmarkStart w:id="124" w:name="_Toc162693177"/>
      <w:r>
        <w:t xml:space="preserve">Ilustración </w:t>
      </w:r>
      <w:r>
        <w:fldChar w:fldCharType="begin"/>
      </w:r>
      <w:r>
        <w:instrText xml:space="preserve"> SEQ Ilustración \* ARABIC </w:instrText>
      </w:r>
      <w:r>
        <w:fldChar w:fldCharType="separate"/>
      </w:r>
      <w:r w:rsidR="0060619D">
        <w:rPr>
          <w:noProof/>
        </w:rPr>
        <w:t>16</w:t>
      </w:r>
      <w:r>
        <w:fldChar w:fldCharType="end"/>
      </w:r>
      <w:r>
        <w:t>: Esquema BBDD. Elaboración Propia</w:t>
      </w:r>
      <w:bookmarkEnd w:id="124"/>
    </w:p>
    <w:p w14:paraId="7CD01BD9" w14:textId="1715176D" w:rsidR="0000571E" w:rsidRDefault="0000571E" w:rsidP="0000571E">
      <w:r>
        <w:t xml:space="preserve">Para este esquema de base de datos, se han implementado disparadores que se activan cuando se elimina una serie o un grupo. Estos disparadores se encargan de eliminar de </w:t>
      </w:r>
      <w:r>
        <w:lastRenderedPageBreak/>
        <w:t>manera automática toda la información relacionada en la base de datos, asegurando la integridad y la coherencia de los datos. Estas operaciones de eliminación en cascada son esenciales para mantener la base limpia y ordenada.</w:t>
      </w:r>
    </w:p>
    <w:p w14:paraId="67068D92" w14:textId="1F307AC7" w:rsidR="003E7C13" w:rsidRPr="00A116D1" w:rsidRDefault="0000571E" w:rsidP="0000571E">
      <w:r>
        <w:t>El código correspondiente a la inserción, modificación y eliminación de datos se ejecuta a través de la API, cuyo desarrollo fue detallado en el paquete de trabajo subsiguiente. Esta API actúa como intermediaria entre la base de datos y las aplicaciones cliente, proporcionando una capa de abstracción que no solo facilita las operaciones de datos, sino que también mejora la seguridad al centralizar la lógica de acceso y manipulación de datos.</w:t>
      </w:r>
    </w:p>
    <w:p w14:paraId="1ABB4CD9" w14:textId="54828687" w:rsidR="009D4F35" w:rsidRDefault="009D4F35" w:rsidP="009D4F35">
      <w:pPr>
        <w:pStyle w:val="Ttulo2"/>
      </w:pPr>
      <w:bookmarkStart w:id="125" w:name="_Toc162807730"/>
      <w:r w:rsidRPr="002D0A19">
        <w:t>PT3.3 - Desarrollo de API</w:t>
      </w:r>
      <w:bookmarkEnd w:id="125"/>
      <w:r w:rsidRPr="002D0A19">
        <w:t xml:space="preserve"> </w:t>
      </w:r>
    </w:p>
    <w:p w14:paraId="2A63E704" w14:textId="77777777" w:rsidR="00B86BD0" w:rsidRDefault="00B86BD0" w:rsidP="00B86BD0">
      <w:r w:rsidRPr="00B86BD0">
        <w:t>La API desempeña un papel crucial al servir como intermediario entre la base de datos y la aplicación, estableciendo un canal de comunicación que permite la interacción con los datos almacenados. En este contexto, la aplicación hace llamadas a distintos endpoints de la API, cada uno diseñado con un propósito específico, como la visualización, modificación, o eliminación de datos. Estas operaciones son fundamentales para la gestión eficiente de la información y la dinámica de interacción del usuario con la aplicación.</w:t>
      </w:r>
    </w:p>
    <w:p w14:paraId="614EF415" w14:textId="77777777" w:rsidR="001B67AB" w:rsidRPr="00B86BD0" w:rsidRDefault="001B67AB" w:rsidP="00B86BD0"/>
    <w:p w14:paraId="35B53C0C" w14:textId="77777777" w:rsidR="00155E6F" w:rsidRDefault="00155E6F" w:rsidP="00B86BD0">
      <w:pPr>
        <w:rPr>
          <w:i/>
          <w:iCs/>
          <w:color w:val="323232" w:themeColor="text2"/>
          <w:sz w:val="18"/>
          <w:szCs w:val="18"/>
        </w:rPr>
      </w:pPr>
    </w:p>
    <w:p w14:paraId="18B14B06" w14:textId="77777777" w:rsidR="0060619D" w:rsidRDefault="0060619D" w:rsidP="0060619D">
      <w:pPr>
        <w:keepNext/>
      </w:pPr>
      <w:r>
        <w:rPr>
          <w:noProof/>
        </w:rPr>
        <w:drawing>
          <wp:inline distT="0" distB="0" distL="0" distR="0" wp14:anchorId="6F454476" wp14:editId="3BF9E700">
            <wp:extent cx="5257800" cy="2781300"/>
            <wp:effectExtent l="0" t="0" r="0" b="0"/>
            <wp:docPr id="1500371304" name="Gráfico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371304" name="Gráfico 1500371304"/>
                    <pic:cNvPicPr/>
                  </pic:nvPicPr>
                  <pic:blipFill>
                    <a:blip r:embed="rId57">
                      <a:extLst>
                        <a:ext uri="{28A0092B-C50C-407E-A947-70E740481C1C}">
                          <a14:useLocalDpi xmlns:a14="http://schemas.microsoft.com/office/drawing/2010/main" val="0"/>
                        </a:ext>
                        <a:ext uri="{96DAC541-7B7A-43D3-8B79-37D633B846F1}">
                          <asvg:svgBlip xmlns:asvg="http://schemas.microsoft.com/office/drawing/2016/SVG/main" r:embed="rId58"/>
                        </a:ext>
                      </a:extLst>
                    </a:blip>
                    <a:stretch>
                      <a:fillRect/>
                    </a:stretch>
                  </pic:blipFill>
                  <pic:spPr>
                    <a:xfrm>
                      <a:off x="0" y="0"/>
                      <a:ext cx="5257800" cy="2781300"/>
                    </a:xfrm>
                    <a:prstGeom prst="rect">
                      <a:avLst/>
                    </a:prstGeom>
                  </pic:spPr>
                </pic:pic>
              </a:graphicData>
            </a:graphic>
          </wp:inline>
        </w:drawing>
      </w:r>
    </w:p>
    <w:p w14:paraId="13D64DFC" w14:textId="4A2A51BC" w:rsidR="00155E6F" w:rsidRDefault="0060619D" w:rsidP="0060619D">
      <w:pPr>
        <w:pStyle w:val="Descripcin"/>
        <w:jc w:val="center"/>
      </w:pPr>
      <w:bookmarkStart w:id="126" w:name="_Toc162693178"/>
      <w:r>
        <w:t xml:space="preserve">Ilustración </w:t>
      </w:r>
      <w:r>
        <w:fldChar w:fldCharType="begin"/>
      </w:r>
      <w:r>
        <w:instrText xml:space="preserve"> SEQ Ilustración \* ARABIC </w:instrText>
      </w:r>
      <w:r>
        <w:fldChar w:fldCharType="separate"/>
      </w:r>
      <w:r>
        <w:rPr>
          <w:noProof/>
        </w:rPr>
        <w:t>17</w:t>
      </w:r>
      <w:r>
        <w:fldChar w:fldCharType="end"/>
      </w:r>
      <w:r>
        <w:t xml:space="preserve">: </w:t>
      </w:r>
      <w:r w:rsidRPr="000C47DA">
        <w:t>Diagrama de Conexión API. Elaboración Propia</w:t>
      </w:r>
      <w:bookmarkEnd w:id="126"/>
    </w:p>
    <w:p w14:paraId="0AAF37C7" w14:textId="34C56591" w:rsidR="001B67AB" w:rsidRPr="00B86BD0" w:rsidRDefault="00B86BD0" w:rsidP="00B86BD0">
      <w:r w:rsidRPr="00B86BD0">
        <w:t xml:space="preserve">Para el desarrollo de esta API, se ha creado un archivo denominado backend.js, el cual encapsula la lógica necesaria para establecer la conexión con la base de datos y definir los endpoints requeridos. Este archivo se basa en Express, un framework de Node.js que facilita la creación de aplicaciones web y </w:t>
      </w:r>
      <w:proofErr w:type="spellStart"/>
      <w:r w:rsidRPr="00B86BD0">
        <w:t>APIs</w:t>
      </w:r>
      <w:proofErr w:type="spellEnd"/>
      <w:r w:rsidRPr="00B86BD0">
        <w:t xml:space="preserve"> al ofrecer un conjunto robusto de características para aplicaciones web y móviles. Express simplifica el manejo de solicitudes HTTP y la configuración de respuestas a enviar al cliente, permitiendo así una estructura organizada y modular para el desarrollo del backend.</w:t>
      </w:r>
    </w:p>
    <w:p w14:paraId="7AE9C3E6" w14:textId="034AEDA8" w:rsidR="002B0832" w:rsidRDefault="00B86BD0" w:rsidP="001E71C9">
      <w:r w:rsidRPr="00B86BD0">
        <w:t>El archivo backend.js incluye la configuración inicial de Express, estableciendo parámetros esenciales para el funcionamiento del servidor, como el puerto de escucha y los middlewares necesarios para el procesamiento de datos en formato JSON y la gestión de formularios. A continuación, se detallan los endpoints, cada uno asociado a rutas específicas que definen las operaciones CRUD (Crear, Leer, Actualizar, Eliminar) aplicables a los usuarios, grupos, series y visualizaciones dentro de la base de datos. Estos endpoints son esenciales para interactuar con la aplicación, permitiendo realizar operaciones como el registro e inicio de sesión de usuarios, la gestión de grupos y series, y el registro de visualizaciones de capítulos, entre otros.</w:t>
      </w:r>
      <w:bookmarkStart w:id="127" w:name="OLE_LINK73"/>
      <w:bookmarkStart w:id="128" w:name="OLE_LINK74"/>
    </w:p>
    <w:bookmarkEnd w:id="127"/>
    <w:bookmarkEnd w:id="128"/>
    <w:p w14:paraId="6D765B93" w14:textId="0F2C9D62" w:rsidR="00C25746" w:rsidRDefault="00C25746" w:rsidP="00C25746">
      <w:r w:rsidRPr="00C25746">
        <w:t xml:space="preserve">Un </w:t>
      </w:r>
      <w:proofErr w:type="spellStart"/>
      <w:r w:rsidRPr="00C25746">
        <w:t>endpoint</w:t>
      </w:r>
      <w:proofErr w:type="spellEnd"/>
      <w:r w:rsidRPr="00C25746">
        <w:t xml:space="preserve"> se refiere a una URL específica a la que se puede hacer una solicitud HTTP para realizar una operación en un servidor web. Estas operaciones pueden incluir la obtención, creación, modificación o eliminación de datos. Los endpoints son, esencialmente, puntos de entrada a los servicios que ofrece una API.</w:t>
      </w:r>
      <w:r>
        <w:t xml:space="preserve"> Los endpoints de nuestra API son los siguientes:</w:t>
      </w:r>
    </w:p>
    <w:p w14:paraId="0A6F6CAF" w14:textId="7278E2D3" w:rsidR="006C16A0" w:rsidRDefault="00C25746" w:rsidP="00C25746">
      <w:pPr>
        <w:pStyle w:val="Ttulo3"/>
      </w:pPr>
      <w:bookmarkStart w:id="129" w:name="_Toc162807731"/>
      <w:r>
        <w:t>GET</w:t>
      </w:r>
      <w:bookmarkEnd w:id="129"/>
    </w:p>
    <w:p w14:paraId="055A7EDA" w14:textId="56419257" w:rsidR="00C25746" w:rsidRDefault="00863A16" w:rsidP="00C25746">
      <w:pPr>
        <w:pStyle w:val="Prrafodelista"/>
        <w:numPr>
          <w:ilvl w:val="0"/>
          <w:numId w:val="41"/>
        </w:numPr>
      </w:pPr>
      <w:bookmarkStart w:id="130" w:name="OLE_LINK99"/>
      <w:bookmarkStart w:id="131" w:name="OLE_LINK100"/>
      <w:bookmarkStart w:id="132" w:name="OLE_LINK101"/>
      <w:bookmarkStart w:id="133" w:name="OLE_LINK102"/>
      <w:r w:rsidRPr="00863A16">
        <w:rPr>
          <w:b/>
          <w:bCs/>
        </w:rPr>
        <w:t>Obtener todos los usuarios (‘GET /usuario’):</w:t>
      </w:r>
      <w:r>
        <w:t xml:space="preserve"> </w:t>
      </w:r>
      <w:r w:rsidR="00C25746" w:rsidRPr="00D001B1">
        <w:t>Retorna una lista de todos los usuarios registrados en la base de datos, incluyendo su ID, nombre, apellidos, nombre de usuario y contraseña.</w:t>
      </w:r>
    </w:p>
    <w:p w14:paraId="6A96AE83" w14:textId="5688EC03" w:rsidR="00C25746" w:rsidRDefault="00863A16" w:rsidP="00C25746">
      <w:pPr>
        <w:pStyle w:val="Prrafodelista"/>
        <w:numPr>
          <w:ilvl w:val="0"/>
          <w:numId w:val="41"/>
        </w:numPr>
      </w:pPr>
      <w:r w:rsidRPr="00863A16">
        <w:rPr>
          <w:b/>
          <w:bCs/>
        </w:rPr>
        <w:t xml:space="preserve">Obtener datos de la tabla </w:t>
      </w:r>
      <w:proofErr w:type="spellStart"/>
      <w:r w:rsidRPr="00863A16">
        <w:rPr>
          <w:b/>
          <w:bCs/>
        </w:rPr>
        <w:t>Usuario_Grupo</w:t>
      </w:r>
      <w:proofErr w:type="spellEnd"/>
      <w:r w:rsidRPr="00863A16">
        <w:rPr>
          <w:b/>
          <w:bCs/>
        </w:rPr>
        <w:t xml:space="preserve"> (‘GET /</w:t>
      </w:r>
      <w:proofErr w:type="spellStart"/>
      <w:r w:rsidRPr="00863A16">
        <w:rPr>
          <w:b/>
          <w:bCs/>
        </w:rPr>
        <w:t>usuario_grupo</w:t>
      </w:r>
      <w:proofErr w:type="spellEnd"/>
      <w:r w:rsidRPr="00863A16">
        <w:rPr>
          <w:b/>
          <w:bCs/>
        </w:rPr>
        <w:t>’)</w:t>
      </w:r>
      <w:r w:rsidR="00C25746" w:rsidRPr="00863A16">
        <w:rPr>
          <w:b/>
          <w:bCs/>
        </w:rPr>
        <w:t>:</w:t>
      </w:r>
      <w:r w:rsidR="00C25746">
        <w:t xml:space="preserve"> </w:t>
      </w:r>
      <w:r w:rsidR="00C25746" w:rsidRPr="00D001B1">
        <w:t>Devuelve todos los registros de la tabla "</w:t>
      </w:r>
      <w:proofErr w:type="spellStart"/>
      <w:r w:rsidR="00C25746" w:rsidRPr="00D001B1">
        <w:t>Usuario_Grupo</w:t>
      </w:r>
      <w:proofErr w:type="spellEnd"/>
      <w:r w:rsidR="00C25746" w:rsidRPr="00D001B1">
        <w:t>", mostrando las asociaciones entre usuarios y grupos.</w:t>
      </w:r>
    </w:p>
    <w:p w14:paraId="44673CCD" w14:textId="5E3780EB" w:rsidR="00C25746" w:rsidRDefault="00863A16" w:rsidP="00C25746">
      <w:pPr>
        <w:pStyle w:val="Prrafodelista"/>
        <w:numPr>
          <w:ilvl w:val="0"/>
          <w:numId w:val="41"/>
        </w:numPr>
      </w:pPr>
      <w:r w:rsidRPr="00863A16">
        <w:rPr>
          <w:b/>
          <w:bCs/>
        </w:rPr>
        <w:t>Obtener grupos de un usuario (</w:t>
      </w:r>
      <w:r>
        <w:rPr>
          <w:b/>
          <w:bCs/>
        </w:rPr>
        <w:t>‘</w:t>
      </w:r>
      <w:r w:rsidRPr="00863A16">
        <w:rPr>
          <w:b/>
          <w:bCs/>
        </w:rPr>
        <w:t>GET /grupos</w:t>
      </w:r>
      <w:proofErr w:type="gramStart"/>
      <w:r w:rsidRPr="00863A16">
        <w:rPr>
          <w:b/>
          <w:bCs/>
        </w:rPr>
        <w:t>/:</w:t>
      </w:r>
      <w:proofErr w:type="spellStart"/>
      <w:r w:rsidRPr="00863A16">
        <w:rPr>
          <w:b/>
          <w:bCs/>
        </w:rPr>
        <w:t>userId</w:t>
      </w:r>
      <w:proofErr w:type="spellEnd"/>
      <w:proofErr w:type="gramEnd"/>
      <w:r>
        <w:rPr>
          <w:b/>
          <w:bCs/>
        </w:rPr>
        <w:t>’</w:t>
      </w:r>
      <w:r w:rsidRPr="00863A16">
        <w:rPr>
          <w:b/>
          <w:bCs/>
        </w:rPr>
        <w:t>):</w:t>
      </w:r>
      <w:r>
        <w:t xml:space="preserve"> </w:t>
      </w:r>
      <w:r w:rsidR="00C25746" w:rsidRPr="008A6E26">
        <w:t>Retorna todos los grupos a los que pertenece un usuario, basándose en el ID del usuario proporcionado.</w:t>
      </w:r>
    </w:p>
    <w:p w14:paraId="171EF9AD" w14:textId="35C0105E" w:rsidR="00C25746" w:rsidRDefault="00863A16" w:rsidP="00C25746">
      <w:pPr>
        <w:pStyle w:val="Prrafodelista"/>
        <w:numPr>
          <w:ilvl w:val="0"/>
          <w:numId w:val="41"/>
        </w:numPr>
      </w:pPr>
      <w:r w:rsidRPr="00863A16">
        <w:rPr>
          <w:b/>
          <w:bCs/>
        </w:rPr>
        <w:t xml:space="preserve">Obtener </w:t>
      </w:r>
      <w:proofErr w:type="spellStart"/>
      <w:r w:rsidRPr="00863A16">
        <w:rPr>
          <w:b/>
          <w:bCs/>
        </w:rPr>
        <w:t>IDs</w:t>
      </w:r>
      <w:proofErr w:type="spellEnd"/>
      <w:r w:rsidRPr="00863A16">
        <w:rPr>
          <w:b/>
          <w:bCs/>
        </w:rPr>
        <w:t xml:space="preserve"> de series comunes en un grupo (‘GET /series-</w:t>
      </w:r>
      <w:proofErr w:type="spellStart"/>
      <w:r w:rsidRPr="00863A16">
        <w:rPr>
          <w:b/>
          <w:bCs/>
        </w:rPr>
        <w:t>ids</w:t>
      </w:r>
      <w:proofErr w:type="spellEnd"/>
      <w:r w:rsidRPr="00863A16">
        <w:rPr>
          <w:b/>
          <w:bCs/>
        </w:rPr>
        <w:t>-usuario</w:t>
      </w:r>
      <w:proofErr w:type="gramStart"/>
      <w:r w:rsidRPr="00863A16">
        <w:rPr>
          <w:b/>
          <w:bCs/>
        </w:rPr>
        <w:t>/:</w:t>
      </w:r>
      <w:proofErr w:type="spellStart"/>
      <w:r w:rsidRPr="00863A16">
        <w:rPr>
          <w:b/>
          <w:bCs/>
        </w:rPr>
        <w:t>userId</w:t>
      </w:r>
      <w:proofErr w:type="spellEnd"/>
      <w:proofErr w:type="gramEnd"/>
      <w:r w:rsidRPr="00863A16">
        <w:rPr>
          <w:b/>
          <w:bCs/>
        </w:rPr>
        <w:t>’)</w:t>
      </w:r>
      <w:r>
        <w:t xml:space="preserve">: </w:t>
      </w:r>
      <w:r w:rsidR="00C25746" w:rsidRPr="008A6E26">
        <w:t>Busca las series que son comunes a todos los usuarios de un grupo específico. Requiere el ID del usuario y el nombre del grupo como parámetros.</w:t>
      </w:r>
    </w:p>
    <w:p w14:paraId="68538C8A" w14:textId="7AC2ED3F" w:rsidR="00C25746" w:rsidRDefault="00863A16" w:rsidP="00C25746">
      <w:pPr>
        <w:pStyle w:val="Prrafodelista"/>
        <w:numPr>
          <w:ilvl w:val="0"/>
          <w:numId w:val="41"/>
        </w:numPr>
      </w:pPr>
      <w:r w:rsidRPr="00863A16">
        <w:rPr>
          <w:b/>
          <w:bCs/>
        </w:rPr>
        <w:t xml:space="preserve">Verificar si una temporada ha sido vista </w:t>
      </w:r>
      <w:r>
        <w:rPr>
          <w:b/>
          <w:bCs/>
        </w:rPr>
        <w:t xml:space="preserve">por usuario </w:t>
      </w:r>
      <w:r w:rsidRPr="00863A16">
        <w:rPr>
          <w:b/>
          <w:bCs/>
        </w:rPr>
        <w:t>(</w:t>
      </w:r>
      <w:r>
        <w:rPr>
          <w:b/>
          <w:bCs/>
        </w:rPr>
        <w:t>‘</w:t>
      </w:r>
      <w:r w:rsidRPr="00863A16">
        <w:rPr>
          <w:b/>
          <w:bCs/>
        </w:rPr>
        <w:t>GET</w:t>
      </w:r>
      <w:r>
        <w:rPr>
          <w:b/>
          <w:bCs/>
        </w:rPr>
        <w:t xml:space="preserve"> </w:t>
      </w:r>
      <w:r w:rsidRPr="00863A16">
        <w:rPr>
          <w:b/>
          <w:bCs/>
        </w:rPr>
        <w:t>/temporada-vista</w:t>
      </w:r>
      <w:proofErr w:type="gramStart"/>
      <w:r w:rsidRPr="00863A16">
        <w:rPr>
          <w:b/>
          <w:bCs/>
        </w:rPr>
        <w:t>/:</w:t>
      </w:r>
      <w:proofErr w:type="spellStart"/>
      <w:r w:rsidRPr="00863A16">
        <w:rPr>
          <w:b/>
          <w:bCs/>
        </w:rPr>
        <w:t>userId</w:t>
      </w:r>
      <w:proofErr w:type="spellEnd"/>
      <w:proofErr w:type="gramEnd"/>
      <w:r w:rsidRPr="00863A16">
        <w:rPr>
          <w:b/>
          <w:bCs/>
        </w:rPr>
        <w:t>/:</w:t>
      </w:r>
      <w:proofErr w:type="spellStart"/>
      <w:r w:rsidRPr="00863A16">
        <w:rPr>
          <w:b/>
          <w:bCs/>
        </w:rPr>
        <w:t>idSerie</w:t>
      </w:r>
      <w:proofErr w:type="spellEnd"/>
      <w:r w:rsidRPr="00863A16">
        <w:rPr>
          <w:b/>
          <w:bCs/>
        </w:rPr>
        <w:t>/:</w:t>
      </w:r>
      <w:proofErr w:type="spellStart"/>
      <w:r w:rsidRPr="00863A16">
        <w:rPr>
          <w:b/>
          <w:bCs/>
        </w:rPr>
        <w:t>season_number</w:t>
      </w:r>
      <w:proofErr w:type="spellEnd"/>
      <w:r>
        <w:rPr>
          <w:b/>
          <w:bCs/>
        </w:rPr>
        <w:t>’</w:t>
      </w:r>
      <w:r w:rsidRPr="00863A16">
        <w:rPr>
          <w:b/>
          <w:bCs/>
        </w:rPr>
        <w:t>)</w:t>
      </w:r>
      <w:r w:rsidR="00C25746" w:rsidRPr="00863A16">
        <w:rPr>
          <w:b/>
          <w:bCs/>
        </w:rPr>
        <w:t>:</w:t>
      </w:r>
      <w:r w:rsidR="00C25746">
        <w:t xml:space="preserve"> </w:t>
      </w:r>
      <w:r w:rsidR="00C25746" w:rsidRPr="008A6E26">
        <w:t>Comprueba si un usuario ha visto todos los capítulos de una temporada específica</w:t>
      </w:r>
      <w:r w:rsidR="00C25746">
        <w:t>.</w:t>
      </w:r>
    </w:p>
    <w:p w14:paraId="59463743" w14:textId="03AA9A58" w:rsidR="00C25746" w:rsidRDefault="00863A16" w:rsidP="00C25746">
      <w:pPr>
        <w:pStyle w:val="Prrafodelista"/>
        <w:numPr>
          <w:ilvl w:val="0"/>
          <w:numId w:val="41"/>
        </w:numPr>
      </w:pPr>
      <w:r w:rsidRPr="00863A16">
        <w:rPr>
          <w:b/>
          <w:bCs/>
        </w:rPr>
        <w:t>Usuarios que han visto una serie (‘GET /serie</w:t>
      </w:r>
      <w:proofErr w:type="gramStart"/>
      <w:r w:rsidRPr="00863A16">
        <w:rPr>
          <w:b/>
          <w:bCs/>
        </w:rPr>
        <w:t>/:</w:t>
      </w:r>
      <w:proofErr w:type="spellStart"/>
      <w:r w:rsidRPr="00863A16">
        <w:rPr>
          <w:b/>
          <w:bCs/>
        </w:rPr>
        <w:t>idSerie</w:t>
      </w:r>
      <w:proofErr w:type="spellEnd"/>
      <w:proofErr w:type="gramEnd"/>
      <w:r w:rsidRPr="00863A16">
        <w:rPr>
          <w:b/>
          <w:bCs/>
        </w:rPr>
        <w:t>/usuarios’)</w:t>
      </w:r>
      <w:r w:rsidR="00C25746" w:rsidRPr="00863A16">
        <w:rPr>
          <w:b/>
          <w:bCs/>
        </w:rPr>
        <w:t>:</w:t>
      </w:r>
      <w:r w:rsidR="00C25746">
        <w:t xml:space="preserve"> </w:t>
      </w:r>
      <w:r w:rsidR="00C25746" w:rsidRPr="008A6E26">
        <w:t>Lista los usuarios que han visto una serie específica, mostrando la última visualización y los detalles del capítulo más reciente visto.</w:t>
      </w:r>
    </w:p>
    <w:p w14:paraId="196B5BA6" w14:textId="4E8813EB" w:rsidR="00C25746" w:rsidRDefault="00863A16" w:rsidP="00C25746">
      <w:pPr>
        <w:pStyle w:val="Prrafodelista"/>
        <w:numPr>
          <w:ilvl w:val="0"/>
          <w:numId w:val="41"/>
        </w:numPr>
      </w:pPr>
      <w:r>
        <w:rPr>
          <w:b/>
          <w:bCs/>
        </w:rPr>
        <w:t>U</w:t>
      </w:r>
      <w:r w:rsidRPr="00863A16">
        <w:rPr>
          <w:b/>
          <w:bCs/>
        </w:rPr>
        <w:t>suarios viendo una serie en un grupo (‘GET /usuarios-viendo-serie</w:t>
      </w:r>
      <w:proofErr w:type="gramStart"/>
      <w:r w:rsidRPr="00863A16">
        <w:rPr>
          <w:b/>
          <w:bCs/>
        </w:rPr>
        <w:t>/:</w:t>
      </w:r>
      <w:proofErr w:type="spellStart"/>
      <w:r w:rsidRPr="00863A16">
        <w:rPr>
          <w:b/>
          <w:bCs/>
        </w:rPr>
        <w:t>nombreGrupo</w:t>
      </w:r>
      <w:proofErr w:type="spellEnd"/>
      <w:proofErr w:type="gramEnd"/>
      <w:r w:rsidRPr="00863A16">
        <w:rPr>
          <w:b/>
          <w:bCs/>
        </w:rPr>
        <w:t>/:</w:t>
      </w:r>
      <w:proofErr w:type="spellStart"/>
      <w:r w:rsidRPr="00863A16">
        <w:rPr>
          <w:b/>
          <w:bCs/>
        </w:rPr>
        <w:t>idSerie</w:t>
      </w:r>
      <w:proofErr w:type="spellEnd"/>
      <w:r w:rsidRPr="00863A16">
        <w:rPr>
          <w:b/>
          <w:bCs/>
        </w:rPr>
        <w:t>’)</w:t>
      </w:r>
      <w:r w:rsidR="00C25746" w:rsidRPr="00863A16">
        <w:rPr>
          <w:b/>
          <w:bCs/>
        </w:rPr>
        <w:t>:</w:t>
      </w:r>
      <w:r w:rsidR="00C25746">
        <w:t xml:space="preserve"> </w:t>
      </w:r>
      <w:r w:rsidR="00C25746" w:rsidRPr="008A6E26">
        <w:t>Muestra los usuarios de un grupo específico que están viendo una serie, incluyendo la temporada y el capítulo más reciente vistos.</w:t>
      </w:r>
    </w:p>
    <w:p w14:paraId="3225932B" w14:textId="37C35ED8" w:rsidR="00C25746" w:rsidRPr="00C25746" w:rsidRDefault="00863A16" w:rsidP="00C25746">
      <w:pPr>
        <w:pStyle w:val="Prrafodelista"/>
        <w:numPr>
          <w:ilvl w:val="0"/>
          <w:numId w:val="41"/>
        </w:numPr>
      </w:pPr>
      <w:r w:rsidRPr="00863A16">
        <w:rPr>
          <w:b/>
          <w:bCs/>
        </w:rPr>
        <w:t>Obtener miembros de un grupo (‘GET /miembros-grupo</w:t>
      </w:r>
      <w:proofErr w:type="gramStart"/>
      <w:r w:rsidRPr="00863A16">
        <w:rPr>
          <w:b/>
          <w:bCs/>
        </w:rPr>
        <w:t>/:</w:t>
      </w:r>
      <w:proofErr w:type="spellStart"/>
      <w:r w:rsidRPr="00863A16">
        <w:rPr>
          <w:b/>
          <w:bCs/>
        </w:rPr>
        <w:t>nombreGrupo</w:t>
      </w:r>
      <w:proofErr w:type="spellEnd"/>
      <w:proofErr w:type="gramEnd"/>
      <w:r w:rsidRPr="00863A16">
        <w:rPr>
          <w:b/>
          <w:bCs/>
        </w:rPr>
        <w:t>’)</w:t>
      </w:r>
      <w:r w:rsidR="00C25746" w:rsidRPr="00863A16">
        <w:rPr>
          <w:b/>
          <w:bCs/>
        </w:rPr>
        <w:t>:</w:t>
      </w:r>
      <w:r w:rsidR="00C25746">
        <w:t xml:space="preserve"> </w:t>
      </w:r>
      <w:r w:rsidR="00C25746" w:rsidRPr="008A6E26">
        <w:t>Retorna los miembros de un grupo específico, buscando primero el ID del grupo por nombre.</w:t>
      </w:r>
    </w:p>
    <w:p w14:paraId="67B35AA6" w14:textId="34194E1E" w:rsidR="00C25746" w:rsidRDefault="00C25746" w:rsidP="00C25746">
      <w:pPr>
        <w:pStyle w:val="Ttulo3"/>
      </w:pPr>
      <w:bookmarkStart w:id="134" w:name="_Toc162807732"/>
      <w:bookmarkEnd w:id="130"/>
      <w:bookmarkEnd w:id="131"/>
      <w:r>
        <w:t>POST</w:t>
      </w:r>
      <w:bookmarkEnd w:id="134"/>
    </w:p>
    <w:p w14:paraId="0C16813A" w14:textId="7E18651A" w:rsidR="00C25746" w:rsidRDefault="00863A16" w:rsidP="00C25746">
      <w:pPr>
        <w:pStyle w:val="Prrafodelista"/>
        <w:numPr>
          <w:ilvl w:val="0"/>
          <w:numId w:val="42"/>
        </w:numPr>
      </w:pPr>
      <w:r w:rsidRPr="00863A16">
        <w:rPr>
          <w:b/>
          <w:bCs/>
        </w:rPr>
        <w:t>Inicio de sesión (‘POST /</w:t>
      </w:r>
      <w:proofErr w:type="spellStart"/>
      <w:r w:rsidRPr="00863A16">
        <w:rPr>
          <w:b/>
          <w:bCs/>
        </w:rPr>
        <w:t>login</w:t>
      </w:r>
      <w:proofErr w:type="spellEnd"/>
      <w:r w:rsidRPr="00863A16">
        <w:rPr>
          <w:b/>
          <w:bCs/>
        </w:rPr>
        <w:t>’)</w:t>
      </w:r>
      <w:r w:rsidR="00C25746" w:rsidRPr="00863A16">
        <w:rPr>
          <w:b/>
          <w:bCs/>
        </w:rPr>
        <w:t>:</w:t>
      </w:r>
      <w:r w:rsidR="00C25746">
        <w:t xml:space="preserve"> </w:t>
      </w:r>
      <w:r w:rsidR="00C25746" w:rsidRPr="000A14F2">
        <w:t>Verifica las credenciales de los usuarios contra la base de datos. Si el usuario y la contraseña coinciden con un registro en la base de datos, devuelve los datos del usuario junto con un mensaje de éxito. En caso contrario, retorna un mensaje indicando que el usuario o la contraseña son incorrectos.</w:t>
      </w:r>
    </w:p>
    <w:p w14:paraId="10CC4940" w14:textId="4009C706" w:rsidR="00C25746" w:rsidRPr="000A14F2" w:rsidRDefault="00863A16" w:rsidP="00C25746">
      <w:pPr>
        <w:pStyle w:val="Prrafodelista"/>
        <w:numPr>
          <w:ilvl w:val="0"/>
          <w:numId w:val="42"/>
        </w:numPr>
      </w:pPr>
      <w:r w:rsidRPr="00863A16">
        <w:rPr>
          <w:b/>
          <w:bCs/>
        </w:rPr>
        <w:lastRenderedPageBreak/>
        <w:t>Añadir un nuevo usuario (‘POST /usuario’):</w:t>
      </w:r>
      <w:r>
        <w:t xml:space="preserve"> </w:t>
      </w:r>
      <w:r w:rsidR="00C25746" w:rsidRPr="000A14F2">
        <w:t>Inserta un nuevo usuario en la base de datos con los datos proporcionados en el cuerpo de la solicitud, como ID, nombre, apellidos, nombre de usuario y contraseña.</w:t>
      </w:r>
    </w:p>
    <w:p w14:paraId="7DCC44B1" w14:textId="704C0F5A" w:rsidR="00C25746" w:rsidRDefault="00863A16" w:rsidP="00C25746">
      <w:pPr>
        <w:pStyle w:val="Prrafodelista"/>
        <w:numPr>
          <w:ilvl w:val="0"/>
          <w:numId w:val="42"/>
        </w:numPr>
      </w:pPr>
      <w:r w:rsidRPr="00863A16">
        <w:rPr>
          <w:b/>
          <w:bCs/>
        </w:rPr>
        <w:t>Agregar una serie a un usuario (‘POST /agregar-serie-usuario’)</w:t>
      </w:r>
      <w:r w:rsidR="00C25746" w:rsidRPr="00863A16">
        <w:rPr>
          <w:b/>
          <w:bCs/>
        </w:rPr>
        <w:t>:</w:t>
      </w:r>
      <w:r w:rsidR="00C25746">
        <w:t xml:space="preserve"> </w:t>
      </w:r>
      <w:r w:rsidR="00C25746" w:rsidRPr="000A14F2">
        <w:t>Asocia una serie con un usuario, verificando primero que esta asociación no exista. Si la serie no está ya asociada, la añade a la base de datos.</w:t>
      </w:r>
    </w:p>
    <w:p w14:paraId="4ABE74FE" w14:textId="2D8B07D3" w:rsidR="00C25746" w:rsidRDefault="00863A16" w:rsidP="00C25746">
      <w:pPr>
        <w:pStyle w:val="Prrafodelista"/>
        <w:numPr>
          <w:ilvl w:val="0"/>
          <w:numId w:val="42"/>
        </w:numPr>
      </w:pPr>
      <w:r>
        <w:rPr>
          <w:b/>
          <w:bCs/>
        </w:rPr>
        <w:t>A</w:t>
      </w:r>
      <w:r w:rsidRPr="00863A16">
        <w:rPr>
          <w:b/>
          <w:bCs/>
        </w:rPr>
        <w:t>gregar una visualización (‘POST /agregar-</w:t>
      </w:r>
      <w:proofErr w:type="spellStart"/>
      <w:r w:rsidRPr="00863A16">
        <w:rPr>
          <w:b/>
          <w:bCs/>
        </w:rPr>
        <w:t>visualizacion</w:t>
      </w:r>
      <w:proofErr w:type="spellEnd"/>
      <w:r w:rsidRPr="00863A16">
        <w:rPr>
          <w:b/>
          <w:bCs/>
        </w:rPr>
        <w:t>’)</w:t>
      </w:r>
      <w:r w:rsidR="00C25746">
        <w:t xml:space="preserve">: </w:t>
      </w:r>
      <w:r w:rsidR="00C25746" w:rsidRPr="000A14F2">
        <w:t>Registra una visualización de un capítulo específico por un usuario, incluyendo la creación del capítulo en la base de datos si no existía previamente.</w:t>
      </w:r>
    </w:p>
    <w:p w14:paraId="6EC5EC5C" w14:textId="06E580CE" w:rsidR="00C25746" w:rsidRDefault="00863A16" w:rsidP="00C25746">
      <w:pPr>
        <w:pStyle w:val="Prrafodelista"/>
        <w:numPr>
          <w:ilvl w:val="0"/>
          <w:numId w:val="42"/>
        </w:numPr>
      </w:pPr>
      <w:r w:rsidRPr="00863A16">
        <w:rPr>
          <w:b/>
          <w:bCs/>
        </w:rPr>
        <w:t>Crear grupo y asociar usuarios (‘POST /crear-grupo-y-asociar-usuarios’)</w:t>
      </w:r>
      <w:r w:rsidR="00C25746" w:rsidRPr="00863A16">
        <w:rPr>
          <w:b/>
          <w:bCs/>
        </w:rPr>
        <w:t>:</w:t>
      </w:r>
      <w:r w:rsidR="00C25746">
        <w:t xml:space="preserve"> </w:t>
      </w:r>
      <w:r w:rsidR="00C25746" w:rsidRPr="00D001B1">
        <w:t>Crea un nuevo grupo y asocia usuarios a él. Si el grupo ya existe, simplemente asocia los usuarios.</w:t>
      </w:r>
    </w:p>
    <w:p w14:paraId="6AD25C17" w14:textId="215542CA" w:rsidR="00C25746" w:rsidRDefault="00C25746" w:rsidP="00C25746">
      <w:pPr>
        <w:pStyle w:val="Ttulo3"/>
      </w:pPr>
      <w:bookmarkStart w:id="135" w:name="_Toc162807733"/>
      <w:r>
        <w:t>PUT</w:t>
      </w:r>
      <w:bookmarkEnd w:id="135"/>
    </w:p>
    <w:p w14:paraId="6AE80268" w14:textId="4764A8AF" w:rsidR="00C25746" w:rsidRDefault="00962C5F" w:rsidP="00C25746">
      <w:pPr>
        <w:pStyle w:val="Prrafodelista"/>
        <w:numPr>
          <w:ilvl w:val="0"/>
          <w:numId w:val="43"/>
        </w:numPr>
      </w:pPr>
      <w:r w:rsidRPr="00CD4AF5">
        <w:rPr>
          <w:b/>
          <w:bCs/>
        </w:rPr>
        <w:t>Actualizar un usuario (‘PUT /usuario/:id’)</w:t>
      </w:r>
      <w:r w:rsidR="00CD4AF5" w:rsidRPr="00CD4AF5">
        <w:rPr>
          <w:b/>
          <w:bCs/>
        </w:rPr>
        <w:t>:</w:t>
      </w:r>
      <w:r w:rsidR="00CD4AF5">
        <w:t xml:space="preserve"> </w:t>
      </w:r>
      <w:r w:rsidR="00920C82">
        <w:t>Actualiza</w:t>
      </w:r>
      <w:r w:rsidR="00C25746" w:rsidRPr="008A6E26">
        <w:t xml:space="preserve"> la información de un usuario específico identificado por su ID. Se pueden modificar el nombre, apellidos, nombre de usuario y contraseña.</w:t>
      </w:r>
    </w:p>
    <w:p w14:paraId="668D01DD" w14:textId="7EC17A8B" w:rsidR="00C25746" w:rsidRDefault="00962C5F" w:rsidP="00C25746">
      <w:pPr>
        <w:pStyle w:val="Prrafodelista"/>
        <w:numPr>
          <w:ilvl w:val="0"/>
          <w:numId w:val="43"/>
        </w:numPr>
      </w:pPr>
      <w:r w:rsidRPr="00CD4AF5">
        <w:rPr>
          <w:b/>
          <w:bCs/>
        </w:rPr>
        <w:t>Actualizar el nombre de un grupo (‘PUT /actualizar-nombre-grupo/:id’)</w:t>
      </w:r>
      <w:r w:rsidR="00C25746" w:rsidRPr="00CD4AF5">
        <w:rPr>
          <w:b/>
          <w:bCs/>
        </w:rPr>
        <w:t>:</w:t>
      </w:r>
      <w:r w:rsidR="00C25746">
        <w:t xml:space="preserve"> </w:t>
      </w:r>
      <w:r w:rsidR="00C25746" w:rsidRPr="008A6E26">
        <w:t>Cambia el nombre de un grupo existente, identificado por su ID.</w:t>
      </w:r>
    </w:p>
    <w:p w14:paraId="692865E8" w14:textId="733456BC" w:rsidR="00C25746" w:rsidRDefault="00C25746" w:rsidP="00C25746">
      <w:pPr>
        <w:pStyle w:val="Ttulo3"/>
      </w:pPr>
      <w:bookmarkStart w:id="136" w:name="_Toc162807734"/>
      <w:r>
        <w:t>DELETE</w:t>
      </w:r>
      <w:bookmarkEnd w:id="136"/>
    </w:p>
    <w:p w14:paraId="6BFD5471" w14:textId="547ABEE9" w:rsidR="00C25746" w:rsidRDefault="00962C5F" w:rsidP="00C25746">
      <w:pPr>
        <w:pStyle w:val="Prrafodelista"/>
        <w:numPr>
          <w:ilvl w:val="0"/>
          <w:numId w:val="44"/>
        </w:numPr>
      </w:pPr>
      <w:r w:rsidRPr="00CD4AF5">
        <w:rPr>
          <w:b/>
          <w:bCs/>
        </w:rPr>
        <w:t>Eliminar una serie de un usuario (‘DELETE /eliminar-serie-usuario’</w:t>
      </w:r>
      <w:r w:rsidR="00CD4AF5" w:rsidRPr="00CD4AF5">
        <w:rPr>
          <w:b/>
          <w:bCs/>
        </w:rPr>
        <w:t>):</w:t>
      </w:r>
      <w:r w:rsidR="00CD4AF5" w:rsidRPr="008A6E26">
        <w:t xml:space="preserve"> Elimina</w:t>
      </w:r>
      <w:r w:rsidR="00C25746" w:rsidRPr="008A6E26">
        <w:t xml:space="preserve"> la asociación de una serie específica con un usuario, efectivamente "eliminando" la serie del perfil del usuario.</w:t>
      </w:r>
    </w:p>
    <w:p w14:paraId="71F451E2" w14:textId="7D4E34C1" w:rsidR="006C16A0" w:rsidRDefault="008B2D53" w:rsidP="00B86BD0">
      <w:pPr>
        <w:pStyle w:val="Prrafodelista"/>
        <w:numPr>
          <w:ilvl w:val="0"/>
          <w:numId w:val="44"/>
        </w:numPr>
      </w:pPr>
      <w:r w:rsidRPr="00CD4AF5">
        <w:rPr>
          <w:b/>
          <w:bCs/>
        </w:rPr>
        <w:t xml:space="preserve">Eliminar </w:t>
      </w:r>
      <w:r w:rsidR="00962C5F" w:rsidRPr="00CD4AF5">
        <w:rPr>
          <w:b/>
          <w:bCs/>
        </w:rPr>
        <w:t>un grupo (‘DELETE /eliminar-grupo</w:t>
      </w:r>
      <w:proofErr w:type="gramStart"/>
      <w:r w:rsidR="00962C5F" w:rsidRPr="00CD4AF5">
        <w:rPr>
          <w:b/>
          <w:bCs/>
        </w:rPr>
        <w:t>/:</w:t>
      </w:r>
      <w:proofErr w:type="spellStart"/>
      <w:r w:rsidR="00962C5F" w:rsidRPr="00CD4AF5">
        <w:rPr>
          <w:b/>
          <w:bCs/>
        </w:rPr>
        <w:t>groupId</w:t>
      </w:r>
      <w:proofErr w:type="spellEnd"/>
      <w:proofErr w:type="gramEnd"/>
      <w:r w:rsidR="00962C5F" w:rsidRPr="00CD4AF5">
        <w:rPr>
          <w:b/>
          <w:bCs/>
        </w:rPr>
        <w:t>’)</w:t>
      </w:r>
      <w:r w:rsidR="00C25746" w:rsidRPr="00CD4AF5">
        <w:rPr>
          <w:b/>
          <w:bCs/>
        </w:rPr>
        <w:t>:</w:t>
      </w:r>
      <w:r w:rsidR="00C25746">
        <w:t xml:space="preserve"> </w:t>
      </w:r>
      <w:r w:rsidR="00C25746" w:rsidRPr="00807B69">
        <w:t>Elimina un grupo de la base de datos, identificado por su ID.</w:t>
      </w:r>
    </w:p>
    <w:p w14:paraId="02A6BD40" w14:textId="70E5067C" w:rsidR="00962C5F" w:rsidRPr="006C16A0" w:rsidRDefault="00962C5F" w:rsidP="00B36A9D">
      <w:pPr>
        <w:pStyle w:val="Prrafodelista"/>
        <w:numPr>
          <w:ilvl w:val="0"/>
          <w:numId w:val="44"/>
        </w:numPr>
      </w:pPr>
      <w:r w:rsidRPr="00CD4AF5">
        <w:rPr>
          <w:b/>
          <w:bCs/>
        </w:rPr>
        <w:t>Eliminar una visualización (‘</w:t>
      </w:r>
      <w:r w:rsidR="00D14F69">
        <w:rPr>
          <w:b/>
          <w:bCs/>
        </w:rPr>
        <w:t>DELETE</w:t>
      </w:r>
      <w:r w:rsidRPr="00CD4AF5">
        <w:rPr>
          <w:b/>
          <w:bCs/>
        </w:rPr>
        <w:t xml:space="preserve"> /eliminar-</w:t>
      </w:r>
      <w:proofErr w:type="spellStart"/>
      <w:r w:rsidRPr="00CD4AF5">
        <w:rPr>
          <w:b/>
          <w:bCs/>
        </w:rPr>
        <w:t>visualizacion</w:t>
      </w:r>
      <w:proofErr w:type="spellEnd"/>
      <w:r w:rsidRPr="00CD4AF5">
        <w:rPr>
          <w:b/>
          <w:bCs/>
        </w:rPr>
        <w:t>’):</w:t>
      </w:r>
      <w:r w:rsidRPr="00962C5F">
        <w:t xml:space="preserve"> Elimina un registro de visualización para un usuario y un capítulo específicos.</w:t>
      </w:r>
    </w:p>
    <w:p w14:paraId="1E7FD2BD" w14:textId="459DDD88" w:rsidR="009D4F35" w:rsidRDefault="009D4F35" w:rsidP="00B86BD0">
      <w:pPr>
        <w:pStyle w:val="Ttulo2"/>
      </w:pPr>
      <w:bookmarkStart w:id="137" w:name="_Toc162807735"/>
      <w:bookmarkEnd w:id="132"/>
      <w:bookmarkEnd w:id="133"/>
      <w:r>
        <w:t xml:space="preserve">PT4.1 - </w:t>
      </w:r>
      <w:r w:rsidRPr="00860305">
        <w:t>Implementación de la Estructura Base del Frontend</w:t>
      </w:r>
      <w:bookmarkEnd w:id="137"/>
    </w:p>
    <w:p w14:paraId="7A86A0F2" w14:textId="17A49B75" w:rsidR="00B36A9D" w:rsidRDefault="00B36A9D" w:rsidP="00B36A9D">
      <w:r w:rsidRPr="00B36A9D">
        <w:t>Para desarrollar la estructura base del frontend, se ha adoptado una metodología acorde con las mejores prácticas establecidas en proyectos desarrollados con React Native. React Native</w:t>
      </w:r>
      <w:r>
        <w:t xml:space="preserve"> </w:t>
      </w:r>
      <w:r w:rsidRPr="00B36A9D">
        <w:t>permite la construcción de aplicaciones móviles nativas usando JavaScript y React. La arquitectura de un proyecto en React Native se organiza en torno a componentes reutilizables, lo que facilita el desarrollo modular y mejora la eficiencia del proceso de desarrollo.</w:t>
      </w:r>
    </w:p>
    <w:p w14:paraId="780C8C56" w14:textId="64847D81" w:rsidR="00B36A9D" w:rsidRDefault="00B36A9D" w:rsidP="00B36A9D">
      <w:pPr>
        <w:rPr>
          <w:noProof/>
        </w:rPr>
      </w:pPr>
      <w:r w:rsidRPr="00B36A9D">
        <w:rPr>
          <w:noProof/>
        </w:rPr>
        <w:lastRenderedPageBreak/>
        <w:t>La estructura de directorios típica en un proyecto de React Native incluye varias carpetas y archivos clave que organizan el código fuente de la aplicación y sus recursos.</w:t>
      </w:r>
      <w:sdt>
        <w:sdtPr>
          <w:rPr>
            <w:noProof/>
          </w:rPr>
          <w:id w:val="1019431481"/>
          <w:citation/>
        </w:sdtPr>
        <w:sdtEndPr/>
        <w:sdtContent>
          <w:r w:rsidR="00812147">
            <w:rPr>
              <w:noProof/>
            </w:rPr>
            <w:fldChar w:fldCharType="begin"/>
          </w:r>
          <w:r w:rsidR="00812147">
            <w:rPr>
              <w:noProof/>
            </w:rPr>
            <w:instrText xml:space="preserve"> CITATION aprendeReact \l 3082 </w:instrText>
          </w:r>
          <w:r w:rsidR="00812147">
            <w:rPr>
              <w:noProof/>
            </w:rPr>
            <w:fldChar w:fldCharType="separate"/>
          </w:r>
          <w:r>
            <w:rPr>
              <w:noProof/>
            </w:rPr>
            <w:t xml:space="preserve"> [11]</w:t>
          </w:r>
          <w:r w:rsidR="00812147">
            <w:rPr>
              <w:noProof/>
            </w:rPr>
            <w:fldChar w:fldCharType="end"/>
          </w:r>
        </w:sdtContent>
      </w:sdt>
      <w:r w:rsidRPr="00B36A9D">
        <w:rPr>
          <w:noProof/>
        </w:rPr>
        <w:t xml:space="preserve"> </w:t>
      </w:r>
      <w:r>
        <w:rPr>
          <w:noProof/>
        </w:rPr>
        <w:t>La estructura que se ha seguido para el proyecto es la siguiente.</w:t>
      </w:r>
    </w:p>
    <w:p w14:paraId="1ADA9BB9" w14:textId="77777777" w:rsidR="00524328" w:rsidRDefault="00524328" w:rsidP="00524328">
      <w:pPr>
        <w:keepNext/>
        <w:jc w:val="center"/>
      </w:pPr>
      <w:r>
        <w:rPr>
          <w:noProof/>
        </w:rPr>
        <w:drawing>
          <wp:inline distT="0" distB="0" distL="0" distR="0" wp14:anchorId="69396A0B" wp14:editId="48D16E8A">
            <wp:extent cx="1209964" cy="2537848"/>
            <wp:effectExtent l="0" t="0" r="0" b="2540"/>
            <wp:docPr id="536537190" name="Imagen 12"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537190" name="Imagen 12" descr="Interfaz de usuario gráfica&#10;&#10;Descripción generada automáticament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246923" cy="2615368"/>
                    </a:xfrm>
                    <a:prstGeom prst="rect">
                      <a:avLst/>
                    </a:prstGeom>
                  </pic:spPr>
                </pic:pic>
              </a:graphicData>
            </a:graphic>
          </wp:inline>
        </w:drawing>
      </w:r>
    </w:p>
    <w:p w14:paraId="63E15F9C" w14:textId="3F78D1C6" w:rsidR="00B36A9D" w:rsidRDefault="00524328" w:rsidP="00524328">
      <w:pPr>
        <w:pStyle w:val="Descripcin"/>
        <w:jc w:val="center"/>
      </w:pPr>
      <w:bookmarkStart w:id="138" w:name="_Toc162693179"/>
      <w:r>
        <w:t xml:space="preserve">Ilustración </w:t>
      </w:r>
      <w:r>
        <w:fldChar w:fldCharType="begin"/>
      </w:r>
      <w:r>
        <w:instrText xml:space="preserve"> SEQ Ilustración \* ARABIC </w:instrText>
      </w:r>
      <w:r>
        <w:fldChar w:fldCharType="separate"/>
      </w:r>
      <w:r w:rsidR="0060619D">
        <w:rPr>
          <w:noProof/>
        </w:rPr>
        <w:t>18</w:t>
      </w:r>
      <w:r>
        <w:fldChar w:fldCharType="end"/>
      </w:r>
      <w:r>
        <w:t xml:space="preserve">: </w:t>
      </w:r>
      <w:r w:rsidRPr="00E5393F">
        <w:t>Estructura Directorios. Elaboración Propia</w:t>
      </w:r>
      <w:bookmarkEnd w:id="138"/>
    </w:p>
    <w:p w14:paraId="23024993" w14:textId="77777777" w:rsidR="00681F09" w:rsidRDefault="00681F09" w:rsidP="00681F09">
      <w:pPr>
        <w:pStyle w:val="Prrafodelista"/>
        <w:numPr>
          <w:ilvl w:val="0"/>
          <w:numId w:val="45"/>
        </w:numPr>
      </w:pPr>
      <w:proofErr w:type="gramStart"/>
      <w:r>
        <w:t>.expo</w:t>
      </w:r>
      <w:proofErr w:type="gramEnd"/>
      <w:r>
        <w:t>/: Esta carpeta contiene archivos relacionados con Expo, que es un marco y una plataforma para aplicaciones universales de React. Es utilizado para el desarrollo y construcción de aplicaciones React Native.</w:t>
      </w:r>
    </w:p>
    <w:p w14:paraId="29CD5DDA" w14:textId="77777777" w:rsidR="00681F09" w:rsidRDefault="00681F09" w:rsidP="00681F09">
      <w:pPr>
        <w:pStyle w:val="Prrafodelista"/>
        <w:numPr>
          <w:ilvl w:val="0"/>
          <w:numId w:val="45"/>
        </w:numPr>
      </w:pPr>
      <w:proofErr w:type="gramStart"/>
      <w:r>
        <w:t>.</w:t>
      </w:r>
      <w:proofErr w:type="spellStart"/>
      <w:r>
        <w:t>vscode</w:t>
      </w:r>
      <w:proofErr w:type="spellEnd"/>
      <w:proofErr w:type="gramEnd"/>
      <w:r>
        <w:t xml:space="preserve">/: Este directorio incluye la configuración específica de Visual Studio </w:t>
      </w:r>
      <w:proofErr w:type="spellStart"/>
      <w:r>
        <w:t>Code</w:t>
      </w:r>
      <w:proofErr w:type="spellEnd"/>
      <w:r>
        <w:t xml:space="preserve">, como las preferencias de usuario o configuraciones del </w:t>
      </w:r>
      <w:proofErr w:type="spellStart"/>
      <w:r>
        <w:t>workspace</w:t>
      </w:r>
      <w:proofErr w:type="spellEnd"/>
      <w:r>
        <w:t xml:space="preserve"> para el proyecto.</w:t>
      </w:r>
    </w:p>
    <w:p w14:paraId="469638AE" w14:textId="0DB55059" w:rsidR="00681F09" w:rsidRDefault="00681F09" w:rsidP="00681F09">
      <w:pPr>
        <w:pStyle w:val="Prrafodelista"/>
        <w:numPr>
          <w:ilvl w:val="0"/>
          <w:numId w:val="45"/>
        </w:numPr>
      </w:pPr>
      <w:proofErr w:type="spellStart"/>
      <w:r>
        <w:t>android</w:t>
      </w:r>
      <w:proofErr w:type="spellEnd"/>
      <w:r>
        <w:t xml:space="preserve">/ y </w:t>
      </w:r>
      <w:proofErr w:type="spellStart"/>
      <w:r>
        <w:t>ios</w:t>
      </w:r>
      <w:proofErr w:type="spellEnd"/>
      <w:r>
        <w:t xml:space="preserve">/: Contienen los proyectos y configuraciones específicos para compilar la aplicación en Android </w:t>
      </w:r>
      <w:proofErr w:type="gramStart"/>
      <w:r>
        <w:t>e</w:t>
      </w:r>
      <w:proofErr w:type="gramEnd"/>
      <w:r>
        <w:t xml:space="preserve"> iOS, respectivamente. </w:t>
      </w:r>
      <w:r w:rsidR="004B03FB">
        <w:t>Esto es lo que se subirá a Apple Store y Google Play una vez terminado.</w:t>
      </w:r>
    </w:p>
    <w:p w14:paraId="0C0945CE" w14:textId="038E4649" w:rsidR="00681F09" w:rsidRDefault="00681F09" w:rsidP="00681F09">
      <w:pPr>
        <w:pStyle w:val="Prrafodelista"/>
        <w:numPr>
          <w:ilvl w:val="0"/>
          <w:numId w:val="45"/>
        </w:numPr>
      </w:pPr>
      <w:proofErr w:type="spellStart"/>
      <w:r>
        <w:t>assets</w:t>
      </w:r>
      <w:proofErr w:type="spellEnd"/>
      <w:r>
        <w:t xml:space="preserve">/: Almacena recursos estáticos como imágenes, fuentes que la aplicación </w:t>
      </w:r>
      <w:r w:rsidR="004B03FB">
        <w:t>utilice</w:t>
      </w:r>
      <w:r>
        <w:t>.</w:t>
      </w:r>
    </w:p>
    <w:p w14:paraId="76FFDEE1" w14:textId="77777777" w:rsidR="00681F09" w:rsidRDefault="00681F09" w:rsidP="00681F09">
      <w:pPr>
        <w:pStyle w:val="Prrafodelista"/>
        <w:numPr>
          <w:ilvl w:val="0"/>
          <w:numId w:val="45"/>
        </w:numPr>
      </w:pPr>
      <w:proofErr w:type="spellStart"/>
      <w:r>
        <w:t>node_modules</w:t>
      </w:r>
      <w:proofErr w:type="spellEnd"/>
      <w:r>
        <w:t>/: Incluye las dependencias del proyecto instaladas a través de NPM (</w:t>
      </w:r>
      <w:proofErr w:type="spellStart"/>
      <w:r>
        <w:t>Node</w:t>
      </w:r>
      <w:proofErr w:type="spellEnd"/>
      <w:r>
        <w:t xml:space="preserve"> </w:t>
      </w:r>
      <w:proofErr w:type="spellStart"/>
      <w:r>
        <w:t>Package</w:t>
      </w:r>
      <w:proofErr w:type="spellEnd"/>
      <w:r>
        <w:t xml:space="preserve"> Manager).</w:t>
      </w:r>
    </w:p>
    <w:p w14:paraId="51165300" w14:textId="4D776820" w:rsidR="00681F09" w:rsidRDefault="00681F09" w:rsidP="00681F09">
      <w:pPr>
        <w:pStyle w:val="Prrafodelista"/>
        <w:numPr>
          <w:ilvl w:val="0"/>
          <w:numId w:val="45"/>
        </w:numPr>
      </w:pPr>
      <w:r>
        <w:t xml:space="preserve">Pantallas/: </w:t>
      </w:r>
      <w:r w:rsidR="004B03FB">
        <w:t>Es un</w:t>
      </w:r>
      <w:r>
        <w:t xml:space="preserve"> directorio donde se almacenan los componentes de las pantallas de la aplicación</w:t>
      </w:r>
      <w:r w:rsidR="004B03FB">
        <w:t>.</w:t>
      </w:r>
    </w:p>
    <w:p w14:paraId="607B0B2D" w14:textId="77777777" w:rsidR="00681F09" w:rsidRDefault="00681F09" w:rsidP="00681F09">
      <w:pPr>
        <w:pStyle w:val="Prrafodelista"/>
        <w:numPr>
          <w:ilvl w:val="0"/>
          <w:numId w:val="45"/>
        </w:numPr>
      </w:pPr>
      <w:proofErr w:type="gramStart"/>
      <w:r>
        <w:t>.</w:t>
      </w:r>
      <w:proofErr w:type="spellStart"/>
      <w:r>
        <w:t>gitignore</w:t>
      </w:r>
      <w:proofErr w:type="spellEnd"/>
      <w:proofErr w:type="gramEnd"/>
      <w:r>
        <w:t>: Un archivo de configuración para Git que especifica los archivos y directorios no rastreados que deben ignorarse en las operaciones del repositorio.</w:t>
      </w:r>
    </w:p>
    <w:p w14:paraId="6B68B7EE" w14:textId="77777777" w:rsidR="00681F09" w:rsidRDefault="00681F09" w:rsidP="00681F09">
      <w:pPr>
        <w:pStyle w:val="Prrafodelista"/>
        <w:numPr>
          <w:ilvl w:val="0"/>
          <w:numId w:val="45"/>
        </w:numPr>
      </w:pPr>
      <w:r>
        <w:t>App.js: El archivo principal de entrada de una aplicación React Native, que define la composición de la UI a nivel raíz.</w:t>
      </w:r>
    </w:p>
    <w:p w14:paraId="2B650598" w14:textId="77777777" w:rsidR="00681F09" w:rsidRDefault="00681F09" w:rsidP="00681F09">
      <w:pPr>
        <w:pStyle w:val="Prrafodelista"/>
        <w:numPr>
          <w:ilvl w:val="0"/>
          <w:numId w:val="45"/>
        </w:numPr>
      </w:pPr>
      <w:proofErr w:type="spellStart"/>
      <w:proofErr w:type="gramStart"/>
      <w:r>
        <w:t>app.json</w:t>
      </w:r>
      <w:proofErr w:type="spellEnd"/>
      <w:proofErr w:type="gramEnd"/>
      <w:r>
        <w:t>: Contiene la configuración de la aplicación a nivel de meta, como el nombre, versión y configuración específica para Expo.</w:t>
      </w:r>
    </w:p>
    <w:p w14:paraId="5D9473DB" w14:textId="77777777" w:rsidR="00681F09" w:rsidRDefault="00681F09" w:rsidP="00681F09">
      <w:pPr>
        <w:pStyle w:val="Prrafodelista"/>
        <w:numPr>
          <w:ilvl w:val="0"/>
          <w:numId w:val="45"/>
        </w:numPr>
      </w:pPr>
      <w:r>
        <w:lastRenderedPageBreak/>
        <w:t>babel.config.js: Configuración para Babel, una herramienta que se utiliza para convertir código ECMAScript 2015+ en una versión compatible con versiones anteriores de JavaScript.</w:t>
      </w:r>
    </w:p>
    <w:p w14:paraId="22621B07" w14:textId="7E4E92D5" w:rsidR="00681F09" w:rsidRDefault="00681F09" w:rsidP="00681F09">
      <w:pPr>
        <w:pStyle w:val="Prrafodelista"/>
        <w:numPr>
          <w:ilvl w:val="0"/>
          <w:numId w:val="45"/>
        </w:numPr>
      </w:pPr>
      <w:proofErr w:type="spellStart"/>
      <w:r>
        <w:t>docker-compose.yml</w:t>
      </w:r>
      <w:proofErr w:type="spellEnd"/>
      <w:r>
        <w:t xml:space="preserve">: Un archivo de Docker </w:t>
      </w:r>
      <w:proofErr w:type="spellStart"/>
      <w:r>
        <w:t>Compose</w:t>
      </w:r>
      <w:proofErr w:type="spellEnd"/>
      <w:r>
        <w:t xml:space="preserve"> para </w:t>
      </w:r>
      <w:r w:rsidR="004B03FB">
        <w:t xml:space="preserve">la creación de los contenedores necesarios de la aplicación. </w:t>
      </w:r>
    </w:p>
    <w:p w14:paraId="28B3B2C3" w14:textId="77777777" w:rsidR="00681F09" w:rsidRDefault="00681F09" w:rsidP="00681F09">
      <w:pPr>
        <w:pStyle w:val="Prrafodelista"/>
        <w:numPr>
          <w:ilvl w:val="0"/>
          <w:numId w:val="45"/>
        </w:numPr>
      </w:pPr>
      <w:proofErr w:type="spellStart"/>
      <w:proofErr w:type="gramStart"/>
      <w:r>
        <w:t>eas.json</w:t>
      </w:r>
      <w:proofErr w:type="spellEnd"/>
      <w:proofErr w:type="gramEnd"/>
      <w:r>
        <w:t xml:space="preserve">: Específico de Expo </w:t>
      </w:r>
      <w:proofErr w:type="spellStart"/>
      <w:r>
        <w:t>Application</w:t>
      </w:r>
      <w:proofErr w:type="spellEnd"/>
      <w:r>
        <w:t xml:space="preserve"> </w:t>
      </w:r>
      <w:proofErr w:type="spellStart"/>
      <w:r>
        <w:t>Services</w:t>
      </w:r>
      <w:proofErr w:type="spellEnd"/>
      <w:r>
        <w:t xml:space="preserve"> (EAS), que gestiona la construcción y despliegue de aplicaciones creadas con Expo.</w:t>
      </w:r>
    </w:p>
    <w:p w14:paraId="10DDA6CE" w14:textId="5069C2C8" w:rsidR="00681F09" w:rsidRDefault="00681F09" w:rsidP="00681F09">
      <w:pPr>
        <w:pStyle w:val="Prrafodelista"/>
        <w:numPr>
          <w:ilvl w:val="0"/>
          <w:numId w:val="45"/>
        </w:numPr>
      </w:pPr>
      <w:r>
        <w:t xml:space="preserve">estilosGlobales.js: </w:t>
      </w:r>
      <w:r w:rsidR="004B03FB">
        <w:t>C</w:t>
      </w:r>
      <w:r>
        <w:t>ontiene estilos CSS en JavaScript que se aplican de manera global en toda la aplicación.</w:t>
      </w:r>
    </w:p>
    <w:p w14:paraId="2254D6A6" w14:textId="77777777" w:rsidR="00681F09" w:rsidRDefault="00681F09" w:rsidP="00681F09">
      <w:pPr>
        <w:pStyle w:val="Prrafodelista"/>
        <w:numPr>
          <w:ilvl w:val="0"/>
          <w:numId w:val="45"/>
        </w:numPr>
      </w:pPr>
      <w:r>
        <w:t xml:space="preserve">index.js: A menudo es el punto de entrada a la aplicación React Native para el registro del componente raíz con </w:t>
      </w:r>
      <w:proofErr w:type="spellStart"/>
      <w:r>
        <w:t>AppRegistry</w:t>
      </w:r>
      <w:proofErr w:type="spellEnd"/>
      <w:r>
        <w:t>.</w:t>
      </w:r>
    </w:p>
    <w:p w14:paraId="2BBB5F6B" w14:textId="77777777" w:rsidR="00681F09" w:rsidRDefault="00681F09" w:rsidP="00681F09">
      <w:pPr>
        <w:pStyle w:val="Prrafodelista"/>
        <w:numPr>
          <w:ilvl w:val="0"/>
          <w:numId w:val="45"/>
        </w:numPr>
      </w:pPr>
      <w:proofErr w:type="spellStart"/>
      <w:r>
        <w:t>package-</w:t>
      </w:r>
      <w:proofErr w:type="gramStart"/>
      <w:r>
        <w:t>lock.json</w:t>
      </w:r>
      <w:proofErr w:type="spellEnd"/>
      <w:proofErr w:type="gramEnd"/>
      <w:r>
        <w:t xml:space="preserve"> y </w:t>
      </w:r>
      <w:proofErr w:type="spellStart"/>
      <w:r>
        <w:t>package.json</w:t>
      </w:r>
      <w:proofErr w:type="spellEnd"/>
      <w:r>
        <w:t xml:space="preserve">: Estos archivos gestionan las dependencias del proyecto, con </w:t>
      </w:r>
      <w:proofErr w:type="spellStart"/>
      <w:r>
        <w:t>package.json</w:t>
      </w:r>
      <w:proofErr w:type="spellEnd"/>
      <w:r>
        <w:t xml:space="preserve"> declarando las dependencias y </w:t>
      </w:r>
      <w:proofErr w:type="spellStart"/>
      <w:r>
        <w:t>package-lock.json</w:t>
      </w:r>
      <w:proofErr w:type="spellEnd"/>
      <w:r>
        <w:t xml:space="preserve"> asegurando una instalación consistente de estas.</w:t>
      </w:r>
    </w:p>
    <w:p w14:paraId="4E485FCA" w14:textId="6E703FB2" w:rsidR="00681F09" w:rsidRDefault="00681F09" w:rsidP="00681F09">
      <w:pPr>
        <w:pStyle w:val="Prrafodelista"/>
        <w:numPr>
          <w:ilvl w:val="0"/>
          <w:numId w:val="45"/>
        </w:numPr>
      </w:pPr>
      <w:r>
        <w:t xml:space="preserve">README.md: Un archivo </w:t>
      </w:r>
      <w:proofErr w:type="spellStart"/>
      <w:r>
        <w:t>Markdown</w:t>
      </w:r>
      <w:proofErr w:type="spellEnd"/>
      <w:r>
        <w:t xml:space="preserve"> con información acerca del proyecto, incluye instrucciones de instalación, uso y contribución al proyecto.</w:t>
      </w:r>
    </w:p>
    <w:p w14:paraId="350B31D4" w14:textId="49673280" w:rsidR="00B36A9D" w:rsidRDefault="00681F09" w:rsidP="00681F09">
      <w:pPr>
        <w:pStyle w:val="Prrafodelista"/>
        <w:numPr>
          <w:ilvl w:val="0"/>
          <w:numId w:val="45"/>
        </w:numPr>
      </w:pPr>
      <w:r>
        <w:t xml:space="preserve">userContext.js: Un archivo que </w:t>
      </w:r>
      <w:r w:rsidR="001B75C1">
        <w:t>está</w:t>
      </w:r>
      <w:r>
        <w:t xml:space="preserve"> utilizando el </w:t>
      </w:r>
      <w:proofErr w:type="spellStart"/>
      <w:r>
        <w:t>Context</w:t>
      </w:r>
      <w:proofErr w:type="spellEnd"/>
      <w:r>
        <w:t xml:space="preserve"> API de React para manejar el estado global de la autenticación del usuario </w:t>
      </w:r>
      <w:r w:rsidR="001B75C1">
        <w:t>y su información.</w:t>
      </w:r>
    </w:p>
    <w:p w14:paraId="1CBEC149" w14:textId="5DCB41CA" w:rsidR="0067522A" w:rsidRDefault="0067522A" w:rsidP="0067522A">
      <w:bookmarkStart w:id="139" w:name="OLE_LINK82"/>
      <w:bookmarkStart w:id="140" w:name="OLE_LINK83"/>
      <w:bookmarkStart w:id="141" w:name="OLE_LINK84"/>
      <w:r>
        <w:t>Este proceso de creación de la estructura te le da hecho React Native, solo había que crear el proyecto en el terminal. Para crear este proyecto se ha abierto un terminal, se ha navegado hasta donde se quiere guardar el proyecto, y se ha ejecutado las siguientes líneas de código: ‘</w:t>
      </w:r>
      <w:proofErr w:type="spellStart"/>
      <w:r w:rsidRPr="0067522A">
        <w:rPr>
          <w:rStyle w:val="nfasissutil"/>
        </w:rPr>
        <w:t>npx</w:t>
      </w:r>
      <w:proofErr w:type="spellEnd"/>
      <w:r w:rsidRPr="0067522A">
        <w:rPr>
          <w:rStyle w:val="nfasissutil"/>
        </w:rPr>
        <w:t xml:space="preserve"> </w:t>
      </w:r>
      <w:proofErr w:type="spellStart"/>
      <w:r w:rsidRPr="0067522A">
        <w:rPr>
          <w:rStyle w:val="nfasissutil"/>
        </w:rPr>
        <w:t>create</w:t>
      </w:r>
      <w:proofErr w:type="spellEnd"/>
      <w:r w:rsidRPr="0067522A">
        <w:rPr>
          <w:rStyle w:val="nfasissutil"/>
        </w:rPr>
        <w:t>-expo-</w:t>
      </w:r>
      <w:proofErr w:type="gramStart"/>
      <w:r w:rsidRPr="0067522A">
        <w:rPr>
          <w:rStyle w:val="nfasissutil"/>
        </w:rPr>
        <w:t>app</w:t>
      </w:r>
      <w:proofErr w:type="gramEnd"/>
      <w:r w:rsidRPr="0067522A">
        <w:rPr>
          <w:rStyle w:val="nfasissutil"/>
        </w:rPr>
        <w:t xml:space="preserve"> </w:t>
      </w:r>
      <w:proofErr w:type="spellStart"/>
      <w:r w:rsidRPr="0067522A">
        <w:rPr>
          <w:rStyle w:val="nfasissutil"/>
        </w:rPr>
        <w:t>TFGFamilySeriesTrack</w:t>
      </w:r>
      <w:proofErr w:type="spellEnd"/>
      <w:r w:rsidR="007B344B" w:rsidRPr="0067522A">
        <w:rPr>
          <w:rStyle w:val="nfasissutil"/>
        </w:rPr>
        <w:t>’</w:t>
      </w:r>
      <w:r w:rsidR="007B344B">
        <w:t>, después</w:t>
      </w:r>
      <w:r>
        <w:t>,</w:t>
      </w:r>
      <w:r w:rsidR="00AA1F12">
        <w:t xml:space="preserve"> ‘</w:t>
      </w:r>
      <w:r w:rsidR="00AA1F12" w:rsidRPr="00AA1F12">
        <w:rPr>
          <w:rStyle w:val="nfasissutil"/>
        </w:rPr>
        <w:t xml:space="preserve">cd </w:t>
      </w:r>
      <w:proofErr w:type="spellStart"/>
      <w:r w:rsidR="00AA1F12" w:rsidRPr="0067522A">
        <w:rPr>
          <w:rStyle w:val="nfasissutil"/>
        </w:rPr>
        <w:t>TFGFamilySeriesTrack</w:t>
      </w:r>
      <w:proofErr w:type="spellEnd"/>
      <w:r w:rsidR="00AA1F12" w:rsidRPr="0067522A">
        <w:rPr>
          <w:rStyle w:val="nfasissutil"/>
        </w:rPr>
        <w:t>’</w:t>
      </w:r>
      <w:r w:rsidR="00AA1F12">
        <w:rPr>
          <w:rStyle w:val="nfasissutil"/>
        </w:rPr>
        <w:t xml:space="preserve"> </w:t>
      </w:r>
      <w:r w:rsidR="00AA1F12" w:rsidRPr="00AA1F12">
        <w:t>y</w:t>
      </w:r>
      <w:r w:rsidR="00AA1F12">
        <w:t xml:space="preserve"> ‘</w:t>
      </w:r>
      <w:proofErr w:type="spellStart"/>
      <w:r w:rsidRPr="0067522A">
        <w:rPr>
          <w:rStyle w:val="nfasissutil"/>
        </w:rPr>
        <w:t>npx</w:t>
      </w:r>
      <w:proofErr w:type="spellEnd"/>
      <w:r w:rsidRPr="0067522A">
        <w:rPr>
          <w:rStyle w:val="nfasissutil"/>
        </w:rPr>
        <w:t xml:space="preserve"> expo </w:t>
      </w:r>
      <w:proofErr w:type="spellStart"/>
      <w:r w:rsidRPr="0067522A">
        <w:rPr>
          <w:rStyle w:val="nfasissutil"/>
        </w:rPr>
        <w:t>start</w:t>
      </w:r>
      <w:proofErr w:type="spellEnd"/>
      <w:r>
        <w:rPr>
          <w:rStyle w:val="nfasissutil"/>
        </w:rPr>
        <w:t>’</w:t>
      </w:r>
      <w:r w:rsidRPr="0067522A">
        <w:t xml:space="preserve"> para </w:t>
      </w:r>
      <w:r w:rsidR="007B344B" w:rsidRPr="0067522A">
        <w:t>ejecutarlo</w:t>
      </w:r>
      <w:r w:rsidRPr="0067522A">
        <w:t>.</w:t>
      </w:r>
    </w:p>
    <w:p w14:paraId="64695432" w14:textId="78F04DDB" w:rsidR="007B344B" w:rsidRDefault="00AA1F12" w:rsidP="0067522A">
      <w:r w:rsidRPr="00AA1F12">
        <w:t xml:space="preserve">Para ejecutar el proyecto y revisar su funcionamiento o apariencia, es necesario ejecutar </w:t>
      </w:r>
      <w:r w:rsidR="007B344B">
        <w:t>‘</w:t>
      </w:r>
      <w:proofErr w:type="spellStart"/>
      <w:r w:rsidR="007B344B" w:rsidRPr="0067522A">
        <w:rPr>
          <w:rStyle w:val="nfasissutil"/>
        </w:rPr>
        <w:t>npx</w:t>
      </w:r>
      <w:proofErr w:type="spellEnd"/>
      <w:r w:rsidR="007B344B" w:rsidRPr="0067522A">
        <w:rPr>
          <w:rStyle w:val="nfasissutil"/>
        </w:rPr>
        <w:t xml:space="preserve"> expo </w:t>
      </w:r>
      <w:proofErr w:type="spellStart"/>
      <w:r w:rsidR="007B344B" w:rsidRPr="0067522A">
        <w:rPr>
          <w:rStyle w:val="nfasissutil"/>
        </w:rPr>
        <w:t>start</w:t>
      </w:r>
      <w:proofErr w:type="spellEnd"/>
      <w:r w:rsidR="007B344B">
        <w:rPr>
          <w:rStyle w:val="nfasissutil"/>
        </w:rPr>
        <w:t>’.</w:t>
      </w:r>
      <w:r w:rsidR="00392F74">
        <w:rPr>
          <w:rStyle w:val="nfasissutil"/>
        </w:rPr>
        <w:t xml:space="preserve"> </w:t>
      </w:r>
      <w:sdt>
        <w:sdtPr>
          <w:rPr>
            <w:rStyle w:val="nfasissutil"/>
          </w:rPr>
          <w:id w:val="-1524171300"/>
          <w:citation/>
        </w:sdtPr>
        <w:sdtEndPr>
          <w:rPr>
            <w:rStyle w:val="nfasissutil"/>
          </w:rPr>
        </w:sdtEndPr>
        <w:sdtContent>
          <w:r w:rsidR="00392F74">
            <w:rPr>
              <w:rStyle w:val="nfasissutil"/>
            </w:rPr>
            <w:fldChar w:fldCharType="begin"/>
          </w:r>
          <w:r w:rsidR="00392F74">
            <w:rPr>
              <w:rStyle w:val="nfasissutil"/>
            </w:rPr>
            <w:instrText xml:space="preserve"> CITATION Exp241 \l 3082 </w:instrText>
          </w:r>
          <w:r w:rsidR="00392F74">
            <w:rPr>
              <w:rStyle w:val="nfasissutil"/>
            </w:rPr>
            <w:fldChar w:fldCharType="separate"/>
          </w:r>
          <w:r>
            <w:rPr>
              <w:noProof/>
              <w:color w:val="404040" w:themeColor="text1" w:themeTint="BF"/>
            </w:rPr>
            <w:t>[12]</w:t>
          </w:r>
          <w:r w:rsidR="00392F74">
            <w:rPr>
              <w:rStyle w:val="nfasissutil"/>
            </w:rPr>
            <w:fldChar w:fldCharType="end"/>
          </w:r>
        </w:sdtContent>
      </w:sdt>
    </w:p>
    <w:bookmarkEnd w:id="139"/>
    <w:bookmarkEnd w:id="140"/>
    <w:bookmarkEnd w:id="141"/>
    <w:p w14:paraId="332C8F28" w14:textId="77777777" w:rsidR="008A1349" w:rsidRPr="008A1349" w:rsidRDefault="008A1349" w:rsidP="0067522A">
      <w:pPr>
        <w:pStyle w:val="TDC2"/>
        <w:ind w:left="0"/>
        <w:rPr>
          <w:rFonts w:asciiTheme="majorHAnsi" w:eastAsiaTheme="majorEastAsia" w:hAnsiTheme="majorHAnsi" w:cstheme="majorBidi"/>
          <w:bCs/>
          <w:smallCaps/>
          <w:noProof/>
          <w:color w:val="000000" w:themeColor="text1"/>
          <w:sz w:val="40"/>
          <w:szCs w:val="28"/>
        </w:rPr>
      </w:pPr>
      <w:r w:rsidRPr="008A1349">
        <w:t>Lo importante es la carpeta "Pantallas", donde se han creado los archivos necesarios para desarrollar la aplicación. El proceso de desarrollo de estas pantallas se detallará en el próximo paquete de trabajo.</w:t>
      </w:r>
    </w:p>
    <w:p w14:paraId="6DE57136" w14:textId="2FA39F8C" w:rsidR="00190BFD" w:rsidRDefault="009D4F35" w:rsidP="00190BFD">
      <w:pPr>
        <w:pStyle w:val="Ttulo2"/>
      </w:pPr>
      <w:bookmarkStart w:id="142" w:name="_Toc162807736"/>
      <w:r>
        <w:t>PT4.2 - Desarrollo de Pantallas y Navegación</w:t>
      </w:r>
      <w:bookmarkEnd w:id="142"/>
    </w:p>
    <w:p w14:paraId="40B6E566" w14:textId="7EF0BEA3" w:rsidR="0067522A" w:rsidRDefault="00451B3A" w:rsidP="0067522A">
      <w:r w:rsidRPr="00451B3A">
        <w:t xml:space="preserve">El desarrollo de este paquete de trabajo ha sido guiado por los resultados del paquete </w:t>
      </w:r>
      <w:r w:rsidRPr="00451B3A">
        <w:rPr>
          <w:b/>
          <w:bCs/>
        </w:rPr>
        <w:t>PT2-DIU</w:t>
      </w:r>
      <w:r w:rsidRPr="00451B3A">
        <w:t>, que establece el diseño a seguir para la creación de la aplicación. Este diseño, detallado en el Anexo B, ha servido como hoja de ruta para el desarrollo y la implementación de las funcionalidades de la aplicación.</w:t>
      </w:r>
    </w:p>
    <w:p w14:paraId="561360B8" w14:textId="77777777" w:rsidR="00451B3A" w:rsidRDefault="00451B3A" w:rsidP="00451B3A">
      <w:r w:rsidRPr="00451B3A">
        <w:t xml:space="preserve">Primero, se han creado las pantallas dentro de la carpeta 'Pantallas', utilizando la nomenclatura </w:t>
      </w:r>
      <w:proofErr w:type="spellStart"/>
      <w:r w:rsidRPr="00451B3A">
        <w:t>CamelCase</w:t>
      </w:r>
      <w:proofErr w:type="spellEnd"/>
      <w:r w:rsidRPr="00451B3A">
        <w:t xml:space="preserve">, por ejemplo, un archivo se llamaría 'HomeScreen.js'. Este paso es crucial para organizar el proyecto y facilitar la identificación de cada pantalla. Posteriormente, </w:t>
      </w:r>
      <w:r w:rsidRPr="00451B3A">
        <w:lastRenderedPageBreak/>
        <w:t xml:space="preserve">estas pantallas han sido incorporadas al archivo 'App.js', lo cual es esencial para integrarlas en el flujo principal de la aplicación. </w:t>
      </w:r>
    </w:p>
    <w:p w14:paraId="417BB83B" w14:textId="34C1BC04" w:rsidR="00451B3A" w:rsidRDefault="00451B3A" w:rsidP="00451B3A">
      <w:r w:rsidRPr="00451B3A">
        <w:t>Al añadir las pantallas a 'App.js', se establece la estructura de navegación y se hace posible que el usuario interactúe con diferentes secciones de la aplicación. Esta integración garantiza una experiencia de usuario cohesiva y funcional</w:t>
      </w:r>
      <w:r>
        <w:t xml:space="preserve">, por lo que el usuario podría navegar por todas las pantallas. </w:t>
      </w:r>
    </w:p>
    <w:p w14:paraId="2285D97E" w14:textId="776A7C4E" w:rsidR="00451B3A" w:rsidRDefault="00451B3A" w:rsidP="00451B3A">
      <w:r>
        <w:t xml:space="preserve">Todas las pantallas están divididas en unos bloques, los cuales cada uno tiene una función. </w:t>
      </w:r>
    </w:p>
    <w:p w14:paraId="140FDECE" w14:textId="77777777" w:rsidR="00451B3A" w:rsidRDefault="00451B3A" w:rsidP="00451B3A">
      <w:pPr>
        <w:pStyle w:val="Prrafodelista"/>
        <w:numPr>
          <w:ilvl w:val="0"/>
          <w:numId w:val="46"/>
        </w:numPr>
      </w:pPr>
      <w:r>
        <w:t>Importaciones y Estado: Se importan bibliotecas de React, React Native, y otras utilidades. Se establece el estado inicial para gestionar datos de usuario, series, y otros elementos visuales.</w:t>
      </w:r>
    </w:p>
    <w:p w14:paraId="3FE34CB1" w14:textId="77777777" w:rsidR="00451B3A" w:rsidRDefault="00451B3A" w:rsidP="00451B3A">
      <w:pPr>
        <w:pStyle w:val="Prrafodelista"/>
        <w:numPr>
          <w:ilvl w:val="0"/>
          <w:numId w:val="46"/>
        </w:numPr>
      </w:pPr>
      <w:r>
        <w:t xml:space="preserve">Navegación y Contexto: Utiliza </w:t>
      </w:r>
      <w:proofErr w:type="spellStart"/>
      <w:r>
        <w:t>useNavigation</w:t>
      </w:r>
      <w:proofErr w:type="spellEnd"/>
      <w:r>
        <w:t xml:space="preserve"> y </w:t>
      </w:r>
      <w:proofErr w:type="spellStart"/>
      <w:r>
        <w:t>useRoute</w:t>
      </w:r>
      <w:proofErr w:type="spellEnd"/>
      <w:r>
        <w:t xml:space="preserve"> para manejar la navegación entre pantallas, y </w:t>
      </w:r>
      <w:proofErr w:type="spellStart"/>
      <w:r>
        <w:t>useUser</w:t>
      </w:r>
      <w:proofErr w:type="spellEnd"/>
      <w:r>
        <w:t xml:space="preserve"> para acceder al contexto del usuario y sus datos.</w:t>
      </w:r>
    </w:p>
    <w:p w14:paraId="0E020390" w14:textId="77777777" w:rsidR="00451B3A" w:rsidRDefault="00451B3A" w:rsidP="00451B3A">
      <w:pPr>
        <w:pStyle w:val="Prrafodelista"/>
        <w:numPr>
          <w:ilvl w:val="0"/>
          <w:numId w:val="46"/>
        </w:numPr>
      </w:pPr>
      <w:r>
        <w:t xml:space="preserve">UI Componentes: Define componentes visuales como View, Text, </w:t>
      </w:r>
      <w:proofErr w:type="spellStart"/>
      <w:r>
        <w:t>Button</w:t>
      </w:r>
      <w:proofErr w:type="spellEnd"/>
      <w:r>
        <w:t xml:space="preserve">, y </w:t>
      </w:r>
      <w:proofErr w:type="spellStart"/>
      <w:r>
        <w:t>ScrollView</w:t>
      </w:r>
      <w:proofErr w:type="spellEnd"/>
      <w:r>
        <w:t xml:space="preserve">, que estructuran el </w:t>
      </w:r>
      <w:proofErr w:type="spellStart"/>
      <w:r>
        <w:t>layout</w:t>
      </w:r>
      <w:proofErr w:type="spellEnd"/>
      <w:r>
        <w:t xml:space="preserve"> de la pantalla y permiten interacciones del usuario.</w:t>
      </w:r>
    </w:p>
    <w:p w14:paraId="7E4F55F1" w14:textId="77777777" w:rsidR="00451B3A" w:rsidRDefault="00451B3A" w:rsidP="00451B3A">
      <w:pPr>
        <w:pStyle w:val="Prrafodelista"/>
        <w:numPr>
          <w:ilvl w:val="0"/>
          <w:numId w:val="46"/>
        </w:numPr>
      </w:pPr>
      <w:r>
        <w:t xml:space="preserve">Funcionalidades: Implementa funciones para interactuar con </w:t>
      </w:r>
      <w:proofErr w:type="spellStart"/>
      <w:r>
        <w:t>APIs</w:t>
      </w:r>
      <w:proofErr w:type="spellEnd"/>
      <w:r>
        <w:t xml:space="preserve"> externas (</w:t>
      </w:r>
      <w:proofErr w:type="spellStart"/>
      <w:r>
        <w:t>e.g</w:t>
      </w:r>
      <w:proofErr w:type="spellEnd"/>
      <w:r>
        <w:t>., obtener series), gestionar estados (</w:t>
      </w:r>
      <w:proofErr w:type="spellStart"/>
      <w:r>
        <w:t>e.g</w:t>
      </w:r>
      <w:proofErr w:type="spellEnd"/>
      <w:r>
        <w:t>., refrescar datos), y navegar entre pantallas.</w:t>
      </w:r>
    </w:p>
    <w:p w14:paraId="03AD4638" w14:textId="44A10C51" w:rsidR="00451B3A" w:rsidRDefault="00451B3A" w:rsidP="00451B3A">
      <w:pPr>
        <w:pStyle w:val="Prrafodelista"/>
        <w:numPr>
          <w:ilvl w:val="0"/>
          <w:numId w:val="46"/>
        </w:numPr>
      </w:pPr>
      <w:r>
        <w:t>Estilos: Aplica estilos para dar formato a los componentes UI, utilizando tanto estilos locales definidos en el mismo archivo como estilos globales importados.</w:t>
      </w:r>
    </w:p>
    <w:p w14:paraId="68B07C73" w14:textId="757CDAAC" w:rsidR="00EB63C1" w:rsidRDefault="009C678C" w:rsidP="00922900">
      <w:pPr>
        <w:pStyle w:val="Ttulo3"/>
      </w:pPr>
      <w:bookmarkStart w:id="143" w:name="_Toc162807737"/>
      <w:r>
        <w:t>Pantalla Bienvenida</w:t>
      </w:r>
      <w:bookmarkEnd w:id="143"/>
    </w:p>
    <w:p w14:paraId="6E87E664" w14:textId="77777777" w:rsidR="00676414" w:rsidRDefault="008C4630" w:rsidP="008C4630">
      <w:r>
        <w:t xml:space="preserve">El estado local </w:t>
      </w:r>
      <w:proofErr w:type="spellStart"/>
      <w:r>
        <w:t>todosUsuarios</w:t>
      </w:r>
      <w:proofErr w:type="spellEnd"/>
      <w:r>
        <w:t xml:space="preserve"> se utiliza para almacenar información de usuarios obtenida a través de una solicitud HTTP. Hay funciones como </w:t>
      </w:r>
      <w:proofErr w:type="spellStart"/>
      <w:r>
        <w:t>imprimirUsuarios</w:t>
      </w:r>
      <w:proofErr w:type="spellEnd"/>
      <w:r>
        <w:t xml:space="preserve">, que imprime detalles de los usuarios en la consola, y dos manejadores de eventos, </w:t>
      </w:r>
      <w:proofErr w:type="spellStart"/>
      <w:r>
        <w:t>handleLoginPress</w:t>
      </w:r>
      <w:proofErr w:type="spellEnd"/>
      <w:r>
        <w:t xml:space="preserve"> y </w:t>
      </w:r>
      <w:proofErr w:type="spellStart"/>
      <w:r>
        <w:t>handleCreateAccountPress</w:t>
      </w:r>
      <w:proofErr w:type="spellEnd"/>
      <w:r>
        <w:t xml:space="preserve">, para los botones de iniciar sesión y crear cuenta, respectivamente. </w:t>
      </w:r>
    </w:p>
    <w:p w14:paraId="6C64DAF9" w14:textId="292E4132" w:rsidR="008C4630" w:rsidRDefault="008C4630" w:rsidP="008C4630">
      <w:r>
        <w:t xml:space="preserve">El primero realiza una solicitud a un </w:t>
      </w:r>
      <w:proofErr w:type="spellStart"/>
      <w:r>
        <w:t>endpoint</w:t>
      </w:r>
      <w:proofErr w:type="spellEnd"/>
      <w:r>
        <w:t xml:space="preserve"> de una API para obtener los usuarios, los almacena en el estado </w:t>
      </w:r>
      <w:proofErr w:type="spellStart"/>
      <w:r>
        <w:t>todosUsuarios</w:t>
      </w:r>
      <w:proofErr w:type="spellEnd"/>
      <w:r>
        <w:t>, y luego navega a la pantalla de inicio de sesión (</w:t>
      </w:r>
      <w:proofErr w:type="spellStart"/>
      <w:r>
        <w:t>LogInScreen</w:t>
      </w:r>
      <w:proofErr w:type="spellEnd"/>
      <w:r>
        <w:t>), mientras que el segundo simplemente navega a la pantalla de registro de nuevos usuarios (</w:t>
      </w:r>
      <w:proofErr w:type="spellStart"/>
      <w:r>
        <w:t>SignUp</w:t>
      </w:r>
      <w:proofErr w:type="spellEnd"/>
      <w:r>
        <w:t>).</w:t>
      </w:r>
    </w:p>
    <w:p w14:paraId="0CE0E1F3" w14:textId="74316955" w:rsidR="00922900" w:rsidRDefault="008C4630" w:rsidP="008C4630">
      <w:r>
        <w:t>El componente también incluye un logo y botones para iniciar sesión o crear una nueva cuenta, aplicando estilos globales y específicos para organizar visualmente la interfaz. Estos estilos se definen tanto en el archivo de estilos globales (</w:t>
      </w:r>
      <w:proofErr w:type="spellStart"/>
      <w:r>
        <w:t>globalStyles</w:t>
      </w:r>
      <w:proofErr w:type="spellEnd"/>
      <w:r>
        <w:t xml:space="preserve">) como en una constante </w:t>
      </w:r>
      <w:proofErr w:type="spellStart"/>
      <w:r>
        <w:t>styles</w:t>
      </w:r>
      <w:proofErr w:type="spellEnd"/>
      <w:r>
        <w:t xml:space="preserve"> dentro del componente, asegurando que la aplicación mantenga una apariencia coherente y adaptativa a diferentes tamaños de pantalla.</w:t>
      </w:r>
    </w:p>
    <w:p w14:paraId="15E2C463" w14:textId="77777777" w:rsidR="009C678C" w:rsidRDefault="001127FA" w:rsidP="009C678C">
      <w:pPr>
        <w:keepNext/>
        <w:jc w:val="center"/>
      </w:pPr>
      <w:r>
        <w:rPr>
          <w:noProof/>
        </w:rPr>
        <w:lastRenderedPageBreak/>
        <w:drawing>
          <wp:inline distT="0" distB="0" distL="0" distR="0" wp14:anchorId="16C3E294" wp14:editId="19580CCF">
            <wp:extent cx="1440000" cy="3124574"/>
            <wp:effectExtent l="0" t="0" r="0" b="0"/>
            <wp:docPr id="1795515938" name="Imagen 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515938" name="Imagen 2" descr="Interfaz de usuario gráfica, Aplicación&#10;&#10;Descripción generada automáticament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440000" cy="3124574"/>
                    </a:xfrm>
                    <a:prstGeom prst="rect">
                      <a:avLst/>
                    </a:prstGeom>
                  </pic:spPr>
                </pic:pic>
              </a:graphicData>
            </a:graphic>
          </wp:inline>
        </w:drawing>
      </w:r>
    </w:p>
    <w:p w14:paraId="2CBD843E" w14:textId="6D77961C" w:rsidR="001127FA" w:rsidRDefault="009C678C" w:rsidP="009C678C">
      <w:pPr>
        <w:pStyle w:val="Descripcin"/>
        <w:jc w:val="center"/>
      </w:pPr>
      <w:bookmarkStart w:id="144" w:name="_Toc162693180"/>
      <w:r>
        <w:t xml:space="preserve">Ilustración </w:t>
      </w:r>
      <w:r>
        <w:fldChar w:fldCharType="begin"/>
      </w:r>
      <w:r>
        <w:instrText xml:space="preserve"> SEQ Ilustración \* ARABIC </w:instrText>
      </w:r>
      <w:r>
        <w:fldChar w:fldCharType="separate"/>
      </w:r>
      <w:r w:rsidR="0060619D">
        <w:rPr>
          <w:noProof/>
        </w:rPr>
        <w:t>19</w:t>
      </w:r>
      <w:r>
        <w:fldChar w:fldCharType="end"/>
      </w:r>
      <w:r>
        <w:t>: Pantalla de Bienvenida. Elaboración Propia</w:t>
      </w:r>
      <w:bookmarkEnd w:id="144"/>
    </w:p>
    <w:p w14:paraId="44531A6A" w14:textId="77777777" w:rsidR="00295703" w:rsidRPr="00295703" w:rsidRDefault="00295703" w:rsidP="00295703">
      <w:pPr>
        <w:rPr>
          <w:rFonts w:asciiTheme="majorHAnsi" w:eastAsiaTheme="majorEastAsia" w:hAnsiTheme="majorHAnsi" w:cstheme="majorBidi"/>
          <w:bCs/>
          <w:color w:val="000000" w:themeColor="text1"/>
          <w:sz w:val="32"/>
        </w:rPr>
      </w:pPr>
      <w:r w:rsidRPr="00295703">
        <w:t>En esta pantalla, los usuarios se encuentran con dos opciones: iniciar sesión y crear una cuenta. Al seleccionar la opción de iniciar sesión, serán dirigidos a una pantalla dedicada a este proceso. Por otro lado, si eligen crear cuenta, serán llevados a otra pantalla donde podrán registrar su nombre, apellidos, nombre de usuario y contraseña.</w:t>
      </w:r>
    </w:p>
    <w:p w14:paraId="19AE3352" w14:textId="712C1CA0" w:rsidR="009C678C" w:rsidRDefault="009C678C" w:rsidP="009C678C">
      <w:pPr>
        <w:pStyle w:val="Ttulo3"/>
      </w:pPr>
      <w:bookmarkStart w:id="145" w:name="_Toc162807738"/>
      <w:r>
        <w:t>Pantalla Inicio Sesión</w:t>
      </w:r>
      <w:bookmarkEnd w:id="145"/>
    </w:p>
    <w:p w14:paraId="6847CB5D" w14:textId="535FE04F" w:rsidR="00B304DD" w:rsidRPr="00B304DD" w:rsidRDefault="0054621F" w:rsidP="00B304DD">
      <w:del w:id="146" w:author="Microsoft Word" w:date="2024-03-27T12:27:00Z">
        <w:r>
          <w:delText>En esta</w:delText>
        </w:r>
      </w:del>
      <w:r w:rsidR="009D5924">
        <w:t xml:space="preserve">En esta </w:t>
      </w:r>
      <w:r w:rsidR="00B304DD" w:rsidRPr="00B304DD">
        <w:t xml:space="preserve">pantalla </w:t>
      </w:r>
      <w:del w:id="147" w:author="Microsoft Word" w:date="2024-03-27T12:27:00Z">
        <w:r>
          <w:delText>l</w:delText>
        </w:r>
        <w:r w:rsidR="00B304DD" w:rsidRPr="00B304DD">
          <w:delText>os</w:delText>
        </w:r>
      </w:del>
      <w:r w:rsidR="00B304DD" w:rsidRPr="00B304DD">
        <w:t xml:space="preserve"> usuarios introducen su nombre de usuario y contraseña. Si las credenciales son correctas, se les permite acceder a la aplicación; de lo contrario, se muestra una alerta indicando que deben ingresar correctamente sus datos.</w:t>
      </w:r>
    </w:p>
    <w:p w14:paraId="496DF4B0" w14:textId="3D8AFBD0" w:rsidR="00B304DD" w:rsidRPr="00B304DD" w:rsidRDefault="00B304DD" w:rsidP="00B304DD">
      <w:r w:rsidRPr="00B304DD">
        <w:t xml:space="preserve">La pantalla utiliza varios </w:t>
      </w:r>
      <w:proofErr w:type="spellStart"/>
      <w:r w:rsidRPr="00B304DD">
        <w:t>hooks</w:t>
      </w:r>
      <w:proofErr w:type="spellEnd"/>
      <w:r w:rsidRPr="00B304DD">
        <w:t xml:space="preserve"> y componentes de React Native, como </w:t>
      </w:r>
      <w:proofErr w:type="spellStart"/>
      <w:r w:rsidRPr="00B304DD">
        <w:t>useState</w:t>
      </w:r>
      <w:proofErr w:type="spellEnd"/>
      <w:r w:rsidRPr="00B304DD">
        <w:t xml:space="preserve"> para gestionar el estado de los inputs de usuario y contraseña</w:t>
      </w:r>
      <w:del w:id="148" w:author="Microsoft Word" w:date="2024-03-27T12:27:00Z">
        <w:r w:rsidR="0054621F">
          <w:delText>.</w:delText>
        </w:r>
      </w:del>
      <w:r w:rsidRPr="00B304DD">
        <w:t xml:space="preserve"> También se integra un contexto personalizado, </w:t>
      </w:r>
      <w:proofErr w:type="spellStart"/>
      <w:r w:rsidRPr="00B304DD">
        <w:t>useUser</w:t>
      </w:r>
      <w:proofErr w:type="spellEnd"/>
      <w:r w:rsidRPr="00B304DD">
        <w:t>, para establecer los datos del usuario en el contexto global de la aplicación tras un inicio de sesión exitoso.</w:t>
      </w:r>
    </w:p>
    <w:p w14:paraId="28DAC9AD" w14:textId="4F072F4F" w:rsidR="00B304DD" w:rsidRPr="00B304DD" w:rsidRDefault="00B304DD" w:rsidP="00B304DD">
      <w:r w:rsidRPr="00B304DD">
        <w:t xml:space="preserve">La función </w:t>
      </w:r>
      <w:proofErr w:type="spellStart"/>
      <w:r w:rsidRPr="00B304DD">
        <w:t>handleLogin</w:t>
      </w:r>
      <w:proofErr w:type="spellEnd"/>
      <w:r w:rsidRPr="00B304DD">
        <w:t xml:space="preserve"> maneja el proceso de inicio de sesión. Realiza una petición POST a una API, enviando el nombre de usuario y la contraseña. Si la respuesta indica un éxito, la función actualiza el contexto del usuario con los datos recibidos y navega a la pantalla principal (Home). En caso de error o si las credenciales son incorrectas, se muestra una alerta al usuario.</w:t>
      </w:r>
    </w:p>
    <w:p w14:paraId="49DC7B79" w14:textId="06815918" w:rsidR="00B304DD" w:rsidRPr="00B304DD" w:rsidRDefault="00B304DD" w:rsidP="00B304DD">
      <w:r w:rsidRPr="00B304DD">
        <w:t>La interfaz de usuario incluye un campo de texto para el nombre de usuario, otro para la contraseña (con texto oculto por seguridad), y botones para iniciar sesión o volver a la pantalla anterior. Los estilos aplicados aseguran una presentación clara y accesible, con un esquema de colores coherente y elementos visuales como el logo de la aplicación.</w:t>
      </w:r>
    </w:p>
    <w:p w14:paraId="68923E21" w14:textId="77777777" w:rsidR="00B304DD" w:rsidRDefault="00B304DD" w:rsidP="00B304DD">
      <w:r w:rsidRPr="00B304DD">
        <w:lastRenderedPageBreak/>
        <w:t xml:space="preserve">El componente también emplea </w:t>
      </w:r>
      <w:proofErr w:type="spellStart"/>
      <w:r w:rsidRPr="00B304DD">
        <w:t>TouchableWithoutFeedback</w:t>
      </w:r>
      <w:proofErr w:type="spellEnd"/>
      <w:r w:rsidRPr="00B304DD">
        <w:t xml:space="preserve"> y </w:t>
      </w:r>
      <w:proofErr w:type="spellStart"/>
      <w:r w:rsidRPr="00B304DD">
        <w:t>Keyboard</w:t>
      </w:r>
      <w:proofErr w:type="spellEnd"/>
      <w:r w:rsidRPr="00B304DD">
        <w:t xml:space="preserve"> de React Native para mejorar la usabilidad, permitiendo a los usuarios ocultar el teclado al tocar cualquier área fuera de los campos de texto.</w:t>
      </w:r>
    </w:p>
    <w:p w14:paraId="744DD063" w14:textId="77777777" w:rsidR="00D77C8C" w:rsidRDefault="00D77C8C" w:rsidP="00D77C8C">
      <w:pPr>
        <w:keepNext/>
        <w:jc w:val="center"/>
      </w:pPr>
      <w:r>
        <w:rPr>
          <w:rFonts w:asciiTheme="majorHAnsi" w:eastAsiaTheme="majorEastAsia" w:hAnsiTheme="majorHAnsi" w:cstheme="majorBidi"/>
          <w:bCs/>
          <w:noProof/>
          <w:color w:val="000000" w:themeColor="text1"/>
          <w:sz w:val="32"/>
        </w:rPr>
        <w:drawing>
          <wp:inline distT="0" distB="0" distL="0" distR="0" wp14:anchorId="7DCABC25" wp14:editId="7A974C53">
            <wp:extent cx="1440000" cy="3124574"/>
            <wp:effectExtent l="0" t="0" r="0" b="0"/>
            <wp:docPr id="1903016463" name="Imagen 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016463" name="Imagen 3" descr="Interfaz de usuario gráfica, Texto, Aplicación&#10;&#10;Descripción generada automáticament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440000" cy="3124574"/>
                    </a:xfrm>
                    <a:prstGeom prst="rect">
                      <a:avLst/>
                    </a:prstGeom>
                  </pic:spPr>
                </pic:pic>
              </a:graphicData>
            </a:graphic>
          </wp:inline>
        </w:drawing>
      </w:r>
    </w:p>
    <w:p w14:paraId="568F3455" w14:textId="361B7E57" w:rsidR="00B304DD" w:rsidRDefault="00D77C8C" w:rsidP="00D77C8C">
      <w:pPr>
        <w:pStyle w:val="Descripcin"/>
        <w:jc w:val="center"/>
      </w:pPr>
      <w:bookmarkStart w:id="149" w:name="_Toc162693181"/>
      <w:r>
        <w:t xml:space="preserve">Ilustración </w:t>
      </w:r>
      <w:r>
        <w:fldChar w:fldCharType="begin"/>
      </w:r>
      <w:r>
        <w:instrText xml:space="preserve"> SEQ Ilustración \* ARABIC </w:instrText>
      </w:r>
      <w:r>
        <w:fldChar w:fldCharType="separate"/>
      </w:r>
      <w:r w:rsidR="0060619D">
        <w:rPr>
          <w:noProof/>
        </w:rPr>
        <w:t>20</w:t>
      </w:r>
      <w:r>
        <w:fldChar w:fldCharType="end"/>
      </w:r>
      <w:r>
        <w:t>: Pantalla Inicio de Sesión</w:t>
      </w:r>
      <w:r w:rsidR="00FA6A9C">
        <w:t>. Elaboración Propia</w:t>
      </w:r>
      <w:bookmarkEnd w:id="149"/>
    </w:p>
    <w:p w14:paraId="2DABFA0E" w14:textId="77777777" w:rsidR="000F746A" w:rsidRPr="000F746A" w:rsidRDefault="000F746A" w:rsidP="000F746A">
      <w:pPr>
        <w:rPr>
          <w:rFonts w:asciiTheme="majorHAnsi" w:eastAsiaTheme="majorEastAsia" w:hAnsiTheme="majorHAnsi" w:cstheme="majorBidi"/>
          <w:bCs/>
          <w:color w:val="000000" w:themeColor="text1"/>
          <w:sz w:val="32"/>
        </w:rPr>
      </w:pPr>
      <w:r w:rsidRPr="000F746A">
        <w:t>El usuario deberá tocar el cuadro de texto e ingresar sus credenciales. Si estas resultan ser incorrectas, se activará una alerta, y será necesario que las reingrese. En caso de que las credenciales sean correctas, el usuario será dirigido a la página de inicio.</w:t>
      </w:r>
    </w:p>
    <w:p w14:paraId="45D6140F" w14:textId="1FC041E0" w:rsidR="009C678C" w:rsidRDefault="009C678C" w:rsidP="00B304DD">
      <w:pPr>
        <w:pStyle w:val="Ttulo3"/>
      </w:pPr>
      <w:bookmarkStart w:id="150" w:name="_Toc162807739"/>
      <w:r>
        <w:t>Pantalla Home</w:t>
      </w:r>
      <w:bookmarkEnd w:id="150"/>
      <w:r>
        <w:t xml:space="preserve"> </w:t>
      </w:r>
    </w:p>
    <w:p w14:paraId="40CC5798" w14:textId="77777777" w:rsidR="009C678C" w:rsidRDefault="009C678C" w:rsidP="009C678C">
      <w:bookmarkStart w:id="151" w:name="OLE_LINK5"/>
      <w:bookmarkStart w:id="152" w:name="OLE_LINK6"/>
      <w:r>
        <w:t xml:space="preserve">El código de la pantalla de inicio </w:t>
      </w:r>
      <w:r w:rsidRPr="003F2F4D">
        <w:t xml:space="preserve">Incluye módulos de React (React, </w:t>
      </w:r>
      <w:proofErr w:type="spellStart"/>
      <w:r w:rsidRPr="003F2F4D">
        <w:t>useEffect</w:t>
      </w:r>
      <w:proofErr w:type="spellEnd"/>
      <w:r w:rsidRPr="003F2F4D">
        <w:t xml:space="preserve">, </w:t>
      </w:r>
      <w:proofErr w:type="spellStart"/>
      <w:r w:rsidRPr="003F2F4D">
        <w:t>useState</w:t>
      </w:r>
      <w:proofErr w:type="spellEnd"/>
      <w:r w:rsidRPr="003F2F4D">
        <w:t xml:space="preserve">), componentes de React Native para la interfaz de usuario (como View, Text, </w:t>
      </w:r>
      <w:proofErr w:type="spellStart"/>
      <w:r w:rsidRPr="003F2F4D">
        <w:t>TouchableOpacity</w:t>
      </w:r>
      <w:proofErr w:type="spellEnd"/>
      <w:r w:rsidRPr="003F2F4D">
        <w:t xml:space="preserve">, etc.), utilidades de navegación de @react-navigation/native, un contexto personalizado </w:t>
      </w:r>
      <w:proofErr w:type="spellStart"/>
      <w:r w:rsidRPr="003F2F4D">
        <w:t>useUser</w:t>
      </w:r>
      <w:proofErr w:type="spellEnd"/>
      <w:r w:rsidRPr="003F2F4D">
        <w:t xml:space="preserve"> para acceder a los datos del usuario, estilos globales, y otros componentes para la selección de elementos </w:t>
      </w:r>
      <w:r>
        <w:t>e</w:t>
      </w:r>
      <w:r w:rsidRPr="003F2F4D">
        <w:t xml:space="preserve"> iconos.</w:t>
      </w:r>
    </w:p>
    <w:p w14:paraId="7A493B61" w14:textId="77777777" w:rsidR="009C678C" w:rsidRDefault="009C678C" w:rsidP="009C678C">
      <w:r>
        <w:t xml:space="preserve">En cuanto a los estados, el componente aprovecha el </w:t>
      </w:r>
      <w:proofErr w:type="spellStart"/>
      <w:r>
        <w:t>hook</w:t>
      </w:r>
      <w:proofErr w:type="spellEnd"/>
      <w:r>
        <w:t xml:space="preserve"> </w:t>
      </w:r>
      <w:proofErr w:type="spellStart"/>
      <w:r>
        <w:t>useState</w:t>
      </w:r>
      <w:proofErr w:type="spellEnd"/>
      <w:r>
        <w:t xml:space="preserve"> para manejar varios estados locales, incluyendo datos del usuario, de series, detalles específicos de series y grupos, además de controlar aspectos de la interfaz de usuario como la visibilidad y selección de elementos en la interfaz, tales como el menú desplegable y la barra de búsqueda. También se encarga de la gestión del refresco de datos mediante gestos de actualización.</w:t>
      </w:r>
    </w:p>
    <w:p w14:paraId="6677FE48" w14:textId="77777777" w:rsidR="009C678C" w:rsidRDefault="009C678C" w:rsidP="009C678C">
      <w:r>
        <w:t xml:space="preserve">La carga de datos se facilita a través del uso de </w:t>
      </w:r>
      <w:proofErr w:type="spellStart"/>
      <w:r>
        <w:t>useEffect</w:t>
      </w:r>
      <w:proofErr w:type="spellEnd"/>
      <w:r>
        <w:t xml:space="preserve"> y </w:t>
      </w:r>
      <w:proofErr w:type="spellStart"/>
      <w:r>
        <w:t>useFocusEffect</w:t>
      </w:r>
      <w:proofErr w:type="spellEnd"/>
      <w:r>
        <w:t xml:space="preserve">, que sirven para inicializar el componente o reaccionar al reenfoque de la pantalla, respectivamente. Estos efectos invocan funciones como </w:t>
      </w:r>
      <w:proofErr w:type="spellStart"/>
      <w:r>
        <w:t>llamarAGrupos</w:t>
      </w:r>
      <w:proofErr w:type="spellEnd"/>
      <w:r>
        <w:t xml:space="preserve"> y </w:t>
      </w:r>
      <w:proofErr w:type="spellStart"/>
      <w:r>
        <w:t>obtenerSeries</w:t>
      </w:r>
      <w:proofErr w:type="spellEnd"/>
      <w:r>
        <w:t>, las cuales realizan solicitudes a una API para actualizar el estado local con datos relevantes a los grupos y series asociadas al usuario.</w:t>
      </w:r>
    </w:p>
    <w:p w14:paraId="24630EB6" w14:textId="77777777" w:rsidR="009C678C" w:rsidRDefault="009C678C" w:rsidP="009C678C">
      <w:r>
        <w:lastRenderedPageBreak/>
        <w:t xml:space="preserve">La navegación y gestión de la interfaz de usuario forman una parte crítica de la funcionalidad del componente. Se utiliza </w:t>
      </w:r>
      <w:proofErr w:type="spellStart"/>
      <w:r>
        <w:t>useNavigation</w:t>
      </w:r>
      <w:proofErr w:type="spellEnd"/>
      <w:r>
        <w:t xml:space="preserve"> para manejar la navegación entre pantallas y </w:t>
      </w:r>
      <w:proofErr w:type="spellStart"/>
      <w:r>
        <w:t>useRoute</w:t>
      </w:r>
      <w:proofErr w:type="spellEnd"/>
      <w:r>
        <w:t xml:space="preserve"> para acceder a parámetros de la ruta actual. La lógica incluida permite al usuario interactuar con diversos elementos de la interfaz, como botones e inputs de texto, facilitando acciones como la búsqueda de series, la selección de grupos, el refresco de datos, y la navegación hacia los detalles de las series o la edición de grupos.</w:t>
      </w:r>
    </w:p>
    <w:p w14:paraId="07382DF1" w14:textId="77777777" w:rsidR="009C678C" w:rsidRDefault="009C678C" w:rsidP="009C678C">
      <w:r>
        <w:t>Dentro de las funcionalidades específicas del componente, se destacan la búsqueda de series por nombre a través de una API, la gestión de grupos que permite a los usuarios ver los grupos a los que pertenecen, añadir nuevos grupos, y editarlos, así como la visualización de series asociadas a un grupo seleccionado, permitiendo ver detalles o acceder al calendario de series.</w:t>
      </w:r>
    </w:p>
    <w:bookmarkEnd w:id="151"/>
    <w:bookmarkEnd w:id="152"/>
    <w:p w14:paraId="5844A213" w14:textId="761C5926" w:rsidR="00853271" w:rsidRDefault="00853271" w:rsidP="00853271">
      <w:r>
        <w:t>En esta pantalla, los usuarios tienen la capacidad de buscar series de televisión. Esta búsqueda se realiza mediante una llamada a la API de TMDB (The Movie Database), que devuelve una información detallada sobre la serie de televisión buscada. Una vez que esta información es recibida, se almacena en la base de datos de la aplicación para su administración y utilización futura. Posteriormente, los detalles de la serie se muestran en la pantalla de manera atractiva y fácil de acceder, facilitando a los usuarios la interacción intuitiva con la información relevante de la serie.</w:t>
      </w:r>
    </w:p>
    <w:p w14:paraId="11473784" w14:textId="443A8CAF" w:rsidR="009C678C" w:rsidRDefault="00853271" w:rsidP="00F97FFD">
      <w:r>
        <w:t>Cabe destacar que la API de TMDB sirve únicamente como fuente de información para obtener los detalles de las series. El seguimiento de los capítulos vistos por cada usuario y la gestión de esta información se realizan a través de la base de datos interna de la aplicación y su propia API. Este enfoque permite personalizar la experiencia de usuario y gestionar eficientemente los datos relacionados con las preferencias y el progreso de visualización de cada usuario dentro de la aplicación.</w:t>
      </w:r>
    </w:p>
    <w:p w14:paraId="742988EF" w14:textId="77777777" w:rsidR="009C678C" w:rsidRDefault="009C678C" w:rsidP="009C678C">
      <w:pPr>
        <w:keepNext/>
        <w:jc w:val="center"/>
      </w:pPr>
      <w:r>
        <w:rPr>
          <w:noProof/>
        </w:rPr>
        <w:drawing>
          <wp:inline distT="0" distB="0" distL="0" distR="0" wp14:anchorId="0ED3EA50" wp14:editId="6709B5FB">
            <wp:extent cx="1440000" cy="3124574"/>
            <wp:effectExtent l="0" t="0" r="0" b="0"/>
            <wp:docPr id="706363370" name="Imagen 1" descr="Interfaz de usuario gráfica, Sitio web,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363370" name="Imagen 1" descr="Interfaz de usuario gráfica, Sitio web, Escala de tiempo&#10;&#10;Descripción generada automáticamente"/>
                    <pic:cNvPicPr/>
                  </pic:nvPicPr>
                  <pic:blipFill>
                    <a:blip r:embed="rId62" cstate="print">
                      <a:alphaModFix/>
                      <a:extLst>
                        <a:ext uri="{28A0092B-C50C-407E-A947-70E740481C1C}">
                          <a14:useLocalDpi xmlns:a14="http://schemas.microsoft.com/office/drawing/2010/main" val="0"/>
                        </a:ext>
                      </a:extLst>
                    </a:blip>
                    <a:stretch>
                      <a:fillRect/>
                    </a:stretch>
                  </pic:blipFill>
                  <pic:spPr>
                    <a:xfrm>
                      <a:off x="0" y="0"/>
                      <a:ext cx="1440000" cy="3124574"/>
                    </a:xfrm>
                    <a:prstGeom prst="rect">
                      <a:avLst/>
                    </a:prstGeom>
                  </pic:spPr>
                </pic:pic>
              </a:graphicData>
            </a:graphic>
          </wp:inline>
        </w:drawing>
      </w:r>
    </w:p>
    <w:p w14:paraId="78772BB0" w14:textId="1E777663" w:rsidR="009C678C" w:rsidRDefault="009C678C" w:rsidP="009C678C">
      <w:pPr>
        <w:pStyle w:val="Descripcin"/>
        <w:jc w:val="center"/>
      </w:pPr>
      <w:bookmarkStart w:id="153" w:name="_Toc162693182"/>
      <w:r>
        <w:t xml:space="preserve">Ilustración </w:t>
      </w:r>
      <w:r>
        <w:fldChar w:fldCharType="begin"/>
      </w:r>
      <w:r>
        <w:instrText xml:space="preserve"> SEQ Ilustración \* ARABIC </w:instrText>
      </w:r>
      <w:r>
        <w:fldChar w:fldCharType="separate"/>
      </w:r>
      <w:r w:rsidR="0060619D">
        <w:rPr>
          <w:noProof/>
        </w:rPr>
        <w:t>21</w:t>
      </w:r>
      <w:r>
        <w:fldChar w:fldCharType="end"/>
      </w:r>
      <w:r>
        <w:t>: Pantalla de Inicio. Elaboración Propia</w:t>
      </w:r>
      <w:bookmarkEnd w:id="153"/>
    </w:p>
    <w:p w14:paraId="10A33F63" w14:textId="1FE694C1" w:rsidR="00D10ED5" w:rsidRPr="00D10ED5" w:rsidRDefault="00D10ED5" w:rsidP="00D10ED5">
      <w:r w:rsidRPr="00D10ED5">
        <w:lastRenderedPageBreak/>
        <w:t xml:space="preserve">En la pantalla referenciada como </w:t>
      </w:r>
      <w:r w:rsidR="00DE2DA0">
        <w:t>ilustración</w:t>
      </w:r>
      <w:r w:rsidRPr="00D10ED5">
        <w:t xml:space="preserve"> 24, los usuarios tienen la opción de cambiar de grupo a través de una barra de navegación ubicada en la parte superior. Este componente facilita la selección del grupo cuyos detalles se quieren explorar. Solo las series que están siendo vistas en común por todos los miembros del grupo seleccionado serán mostradas.</w:t>
      </w:r>
    </w:p>
    <w:p w14:paraId="2112BD80" w14:textId="5EE5A9E9" w:rsidR="00D10ED5" w:rsidRPr="00D10ED5" w:rsidRDefault="00D10ED5" w:rsidP="00D10ED5">
      <w:r w:rsidRPr="00D10ED5">
        <w:t>Además, se ofrece la posibilidad de añadir un nuevo grupo mediante el icono de suma (+). Al seleccionarlo, los usuarios serán redirigidos a una pantalla donde podrán crear un nuevo grupo. La edición del grupo actual es posible mediante un botón situado en la esquina inferior izquierda, junto con la opción de visualizar el calendario. Este último mostrará un calendario con las fechas de estreno de futuros episodios de series.</w:t>
      </w:r>
    </w:p>
    <w:p w14:paraId="71C214FD" w14:textId="77777777" w:rsidR="00D10ED5" w:rsidRDefault="00D10ED5" w:rsidP="00D10ED5">
      <w:r w:rsidRPr="00D10ED5">
        <w:t xml:space="preserve">Al pulsar el botón situado en la esquina superior izquierda, identificado con las iniciales del usuario, se accede a una pantalla donde es posible editar el perfil del usuario y cerrar sesión. </w:t>
      </w:r>
    </w:p>
    <w:p w14:paraId="46B9B14E" w14:textId="586B6A53" w:rsidR="00D10ED5" w:rsidRPr="00D10ED5" w:rsidRDefault="00D10ED5" w:rsidP="00D10ED5">
      <w:pPr>
        <w:rPr>
          <w:rFonts w:asciiTheme="majorHAnsi" w:eastAsiaTheme="majorEastAsia" w:hAnsiTheme="majorHAnsi" w:cstheme="majorBidi"/>
          <w:bCs/>
          <w:color w:val="000000" w:themeColor="text1"/>
          <w:sz w:val="32"/>
        </w:rPr>
      </w:pPr>
      <w:r w:rsidRPr="00D10ED5">
        <w:t>Si se selecciona alguna de las series mostradas, se abrirá una nueva pantalla que presenta las temporadas de la serie junto con información detallada de cada una</w:t>
      </w:r>
      <w:r>
        <w:t>, mostrando la imagen, el t</w:t>
      </w:r>
      <w:r w:rsidR="00AA63B2">
        <w:t>í</w:t>
      </w:r>
      <w:r>
        <w:t xml:space="preserve">tulo y las temporadas </w:t>
      </w:r>
      <w:r w:rsidR="00BB4BE7">
        <w:t>disponibles</w:t>
      </w:r>
      <w:r>
        <w:t xml:space="preserve"> de la serie. </w:t>
      </w:r>
    </w:p>
    <w:p w14:paraId="05771E67" w14:textId="5392EDCD" w:rsidR="009C678C" w:rsidRDefault="00C86F4E" w:rsidP="00D10ED5">
      <w:pPr>
        <w:pStyle w:val="Ttulo3"/>
      </w:pPr>
      <w:bookmarkStart w:id="154" w:name="_Toc162807740"/>
      <w:r>
        <w:t>Pantalla Ajustes</w:t>
      </w:r>
      <w:bookmarkEnd w:id="154"/>
    </w:p>
    <w:p w14:paraId="2573C304" w14:textId="3936F440" w:rsidR="005E7218" w:rsidRDefault="0094166F" w:rsidP="0094166F">
      <w:r>
        <w:t>A esta pantalla se accede pulsando el circulo de arr</w:t>
      </w:r>
      <w:r w:rsidR="005643C3">
        <w:t>i</w:t>
      </w:r>
      <w:r>
        <w:t>ba a la izquierda con las iniciales</w:t>
      </w:r>
      <w:r w:rsidR="00366674">
        <w:t xml:space="preserve"> en la pantalla de inicio</w:t>
      </w:r>
      <w:r>
        <w:t xml:space="preserve">, aquí, </w:t>
      </w:r>
      <w:r w:rsidR="005E7218">
        <w:t>los usuarios pueden actualizar su información personal, como nombre, apellidos, nombre de usuario y contraseña. También incluye una opción para cerrar sesión y volver a la pantalla de bienvenida.</w:t>
      </w:r>
    </w:p>
    <w:p w14:paraId="492199D7" w14:textId="367BA58E" w:rsidR="005E7218" w:rsidRDefault="005E7218" w:rsidP="005E7218">
      <w:r>
        <w:t xml:space="preserve">El componente </w:t>
      </w:r>
      <w:proofErr w:type="spellStart"/>
      <w:r>
        <w:t>Settings</w:t>
      </w:r>
      <w:proofErr w:type="spellEnd"/>
      <w:r>
        <w:t xml:space="preserve"> utiliza </w:t>
      </w:r>
      <w:proofErr w:type="spellStart"/>
      <w:r>
        <w:t>useState</w:t>
      </w:r>
      <w:proofErr w:type="spellEnd"/>
      <w:r>
        <w:t xml:space="preserve"> para manejar estados locales como el mensaje de error y los datos del usuario actual (nombre, apellidos, usuario, y contraseñas). Se emplea el </w:t>
      </w:r>
      <w:proofErr w:type="spellStart"/>
      <w:r>
        <w:t>hook</w:t>
      </w:r>
      <w:proofErr w:type="spellEnd"/>
      <w:r>
        <w:t xml:space="preserve"> personalizado </w:t>
      </w:r>
      <w:proofErr w:type="spellStart"/>
      <w:r>
        <w:t>useUser</w:t>
      </w:r>
      <w:proofErr w:type="spellEnd"/>
      <w:r>
        <w:t xml:space="preserve"> para acceder y modificar el contexto del usuario, permitiendo actualizar estos datos globalmente en la aplicación.</w:t>
      </w:r>
    </w:p>
    <w:p w14:paraId="0DB9A914" w14:textId="0591537E" w:rsidR="005E7218" w:rsidRDefault="005E7218" w:rsidP="005E7218">
      <w:r>
        <w:t xml:space="preserve">La función </w:t>
      </w:r>
      <w:proofErr w:type="spellStart"/>
      <w:r>
        <w:t>validarContraseña</w:t>
      </w:r>
      <w:proofErr w:type="spellEnd"/>
      <w:r>
        <w:t xml:space="preserve"> asegura que la nueva contraseña cumpla con criterios específicos antes de permitir la actualización del usuario. La función </w:t>
      </w:r>
      <w:proofErr w:type="spellStart"/>
      <w:r>
        <w:t>updateUser</w:t>
      </w:r>
      <w:proofErr w:type="spellEnd"/>
      <w:r>
        <w:t xml:space="preserve"> realiza la solicitud de actualización al backend y, en caso de éxito, actualiza el contexto del usuario con los nuevos datos, excepto la contraseña por razones de seguridad.</w:t>
      </w:r>
    </w:p>
    <w:p w14:paraId="33A2C7E5" w14:textId="42751158" w:rsidR="005E7218" w:rsidRDefault="005E7218" w:rsidP="005E7218">
      <w:r>
        <w:t>La interfaz de usuario consta de campos de texto para ingresar los datos actualizados y botones para guardar los cambios o cerrar sesión. Al presionar el botón de guardar, se verifica que todos los campos estén llenos y que las contraseñas coincidan y cumplan con los criterios de validación antes de proceder con la actualización.</w:t>
      </w:r>
    </w:p>
    <w:p w14:paraId="292DCD57" w14:textId="06DB6EEB" w:rsidR="00C86F4E" w:rsidRDefault="005E7218" w:rsidP="005E7218">
      <w:r>
        <w:t>Los estilos utilizados aseguran que la pantalla sea visualmente atractiva y coherente con el resto de la aplicación, con elementos como un círculo que muestra las iniciales del usuario y campos de texto estilizados para la entrada de datos.</w:t>
      </w:r>
    </w:p>
    <w:p w14:paraId="17686877" w14:textId="77777777" w:rsidR="00A73332" w:rsidRDefault="005643C3" w:rsidP="00A73332">
      <w:pPr>
        <w:keepNext/>
        <w:jc w:val="center"/>
      </w:pPr>
      <w:r>
        <w:rPr>
          <w:noProof/>
        </w:rPr>
        <w:lastRenderedPageBreak/>
        <w:drawing>
          <wp:inline distT="0" distB="0" distL="0" distR="0" wp14:anchorId="02A62FEC" wp14:editId="497439DF">
            <wp:extent cx="1440000" cy="3124574"/>
            <wp:effectExtent l="0" t="0" r="0" b="0"/>
            <wp:docPr id="1995856900" name="Imagen 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856900" name="Imagen 4" descr="Interfaz de usuario gráfica, Aplicación&#10;&#10;Descripción generada automáticament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440000" cy="3124574"/>
                    </a:xfrm>
                    <a:prstGeom prst="rect">
                      <a:avLst/>
                    </a:prstGeom>
                  </pic:spPr>
                </pic:pic>
              </a:graphicData>
            </a:graphic>
          </wp:inline>
        </w:drawing>
      </w:r>
    </w:p>
    <w:p w14:paraId="27F947E5" w14:textId="4957C260" w:rsidR="005E7218" w:rsidRDefault="00A73332" w:rsidP="00A73332">
      <w:pPr>
        <w:pStyle w:val="Descripcin"/>
        <w:jc w:val="center"/>
      </w:pPr>
      <w:bookmarkStart w:id="155" w:name="_Toc162693183"/>
      <w:r>
        <w:t xml:space="preserve">Ilustración </w:t>
      </w:r>
      <w:r>
        <w:fldChar w:fldCharType="begin"/>
      </w:r>
      <w:r>
        <w:instrText xml:space="preserve"> SEQ Ilustración \* ARABIC </w:instrText>
      </w:r>
      <w:r>
        <w:fldChar w:fldCharType="separate"/>
      </w:r>
      <w:r w:rsidR="0060619D">
        <w:rPr>
          <w:noProof/>
        </w:rPr>
        <w:t>22</w:t>
      </w:r>
      <w:r>
        <w:fldChar w:fldCharType="end"/>
      </w:r>
      <w:r>
        <w:t>: Pantalla Ajustes. Elaboración Propia</w:t>
      </w:r>
      <w:bookmarkEnd w:id="155"/>
    </w:p>
    <w:p w14:paraId="4243FB43" w14:textId="77777777" w:rsidR="004F56BE" w:rsidRPr="004F56BE" w:rsidRDefault="004F56BE" w:rsidP="004F56BE">
      <w:pPr>
        <w:rPr>
          <w:rFonts w:asciiTheme="majorHAnsi" w:eastAsiaTheme="majorEastAsia" w:hAnsiTheme="majorHAnsi" w:cstheme="majorBidi"/>
          <w:bCs/>
          <w:color w:val="000000" w:themeColor="text1"/>
          <w:sz w:val="32"/>
        </w:rPr>
      </w:pPr>
      <w:r w:rsidRPr="004F56BE">
        <w:t>En la pantalla mostrada, se permite a los usuarios actualizar su nombre, apellidos, nombre de usuario y contraseña. Para realizar cambios, basta con tocar en el respectivo cuadro de texto y escribir la nueva información. En el caso de la contraseña, es requisito introducirla dos veces para su confirmación; si ambas entradas no son idénticas, el sistema impedirá la actualización del perfil. Optar por cerrar sesión culminará la sesión activa del usuario, redirigiéndolo automáticamente a la página de inicio.</w:t>
      </w:r>
    </w:p>
    <w:p w14:paraId="41176020" w14:textId="7F1ACD54" w:rsidR="00A568F0" w:rsidRDefault="00A568F0" w:rsidP="00A568F0">
      <w:pPr>
        <w:pStyle w:val="Ttulo3"/>
      </w:pPr>
      <w:bookmarkStart w:id="156" w:name="_Toc162807741"/>
      <w:r>
        <w:t>Pantalla Crear Grupo</w:t>
      </w:r>
      <w:bookmarkEnd w:id="156"/>
    </w:p>
    <w:p w14:paraId="50667253" w14:textId="18364CEC" w:rsidR="00BE63F5" w:rsidRDefault="00BE63F5" w:rsidP="00BE63F5">
      <w:bookmarkStart w:id="157" w:name="OLE_LINK9"/>
      <w:bookmarkStart w:id="158" w:name="OLE_LINK10"/>
      <w:r>
        <w:t xml:space="preserve">Este componente aprovecha varios </w:t>
      </w:r>
      <w:proofErr w:type="spellStart"/>
      <w:r>
        <w:t>hooks</w:t>
      </w:r>
      <w:proofErr w:type="spellEnd"/>
      <w:r>
        <w:t xml:space="preserve"> de React, como </w:t>
      </w:r>
      <w:proofErr w:type="spellStart"/>
      <w:r>
        <w:t>useState</w:t>
      </w:r>
      <w:proofErr w:type="spellEnd"/>
      <w:r>
        <w:t xml:space="preserve"> y </w:t>
      </w:r>
      <w:proofErr w:type="spellStart"/>
      <w:r>
        <w:t>useEffect</w:t>
      </w:r>
      <w:proofErr w:type="spellEnd"/>
      <w:r>
        <w:t xml:space="preserve">, para manejar el estado local, como el nombre del grupo, los miembros del grupo, y si actualmente se está editando el nombre del grupo. </w:t>
      </w:r>
    </w:p>
    <w:p w14:paraId="03C0D53C" w14:textId="1B493DD4" w:rsidR="00BE63F5" w:rsidRDefault="00BE63F5" w:rsidP="00BE63F5">
      <w:r>
        <w:t xml:space="preserve">La funcionalidad principal del componente incluye la edición del nombre de un grupo y la visualización de sus miembros. Al iniciar, realiza una petición al servidor para obtener los datos actuales del grupo, que se actualizan automáticamente gracias al uso de </w:t>
      </w:r>
      <w:proofErr w:type="spellStart"/>
      <w:r>
        <w:t>useEffect</w:t>
      </w:r>
      <w:proofErr w:type="spellEnd"/>
      <w:r>
        <w:t>. Los usuarios pueden editar el nombre del grupo, lo cual activa un campo de texto. Una vez que el usuario desenfoca el campo o guarda los cambios, se envía una solicitud de actualización al servidor.</w:t>
      </w:r>
    </w:p>
    <w:p w14:paraId="66036C4C" w14:textId="1B5E9C1F" w:rsidR="00BE63F5" w:rsidRDefault="00BE63F5" w:rsidP="00BE63F5">
      <w:r>
        <w:t xml:space="preserve">Además, ofrece la opción de eliminar un grupo a través de un botón, que muestra una alerta de confirmación para evitar eliminaciones accidentales. La interacción con el servidor para actualizar y eliminar grupos es manejada mediante </w:t>
      </w:r>
      <w:r w:rsidR="00EE1001">
        <w:t>la API.</w:t>
      </w:r>
    </w:p>
    <w:p w14:paraId="4CD20C3D" w14:textId="2C5E8703" w:rsidR="00A568F0" w:rsidRPr="00A568F0" w:rsidRDefault="00BE63F5" w:rsidP="00BE63F5">
      <w:r>
        <w:t xml:space="preserve">La interfaz de usuario se compone de textos, botones y listas, organizados de manera que facilita la interacción. La estética se mantiene coherente y accesible, utilizando estilos definidos tanto localmente en </w:t>
      </w:r>
      <w:proofErr w:type="spellStart"/>
      <w:r>
        <w:t>StyleSheet</w:t>
      </w:r>
      <w:proofErr w:type="spellEnd"/>
      <w:r>
        <w:t xml:space="preserve"> como estilos globales importados, asegurando que la experiencia del usuario sea agradable y uniforme en toda la aplicación.</w:t>
      </w:r>
    </w:p>
    <w:p w14:paraId="51837049" w14:textId="77777777" w:rsidR="006B44F4" w:rsidRDefault="001A35E3" w:rsidP="006B44F4">
      <w:pPr>
        <w:keepNext/>
        <w:jc w:val="center"/>
      </w:pPr>
      <w:r>
        <w:rPr>
          <w:noProof/>
        </w:rPr>
        <w:lastRenderedPageBreak/>
        <w:drawing>
          <wp:inline distT="0" distB="0" distL="0" distR="0" wp14:anchorId="39118AF9" wp14:editId="7CBBBDFB">
            <wp:extent cx="1440000" cy="3124574"/>
            <wp:effectExtent l="0" t="0" r="0" b="0"/>
            <wp:docPr id="1536380338"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380338" name="Imagen 1" descr="Interfaz de usuario gráfica, Texto, Aplicación, Chat o mensaje de texto&#10;&#10;Descripción generada automáticament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440000" cy="3124574"/>
                    </a:xfrm>
                    <a:prstGeom prst="rect">
                      <a:avLst/>
                    </a:prstGeom>
                  </pic:spPr>
                </pic:pic>
              </a:graphicData>
            </a:graphic>
          </wp:inline>
        </w:drawing>
      </w:r>
    </w:p>
    <w:p w14:paraId="1D83E645" w14:textId="7A5B01E9" w:rsidR="00573679" w:rsidRDefault="006B44F4" w:rsidP="006B44F4">
      <w:pPr>
        <w:pStyle w:val="Descripcin"/>
        <w:jc w:val="center"/>
      </w:pPr>
      <w:bookmarkStart w:id="159" w:name="_Toc162693184"/>
      <w:r>
        <w:t xml:space="preserve">Ilustración </w:t>
      </w:r>
      <w:r>
        <w:fldChar w:fldCharType="begin"/>
      </w:r>
      <w:r>
        <w:instrText xml:space="preserve"> SEQ Ilustración \* ARABIC </w:instrText>
      </w:r>
      <w:r>
        <w:fldChar w:fldCharType="separate"/>
      </w:r>
      <w:r w:rsidR="0060619D">
        <w:rPr>
          <w:noProof/>
        </w:rPr>
        <w:t>23</w:t>
      </w:r>
      <w:r>
        <w:fldChar w:fldCharType="end"/>
      </w:r>
      <w:r>
        <w:t>: Pantalla Crear Grupo. Elaboración Propia.</w:t>
      </w:r>
      <w:bookmarkEnd w:id="159"/>
    </w:p>
    <w:p w14:paraId="3E40D911" w14:textId="77777777" w:rsidR="003E492E" w:rsidRDefault="00514C8E" w:rsidP="00BE63F5">
      <w:r w:rsidRPr="00514C8E">
        <w:t>En esta interfaz, el usuario tendrá la capacidad de ingresar el nombre del grupo que desea conformar mediante el campo de texto provisto. Posteriormente, se visualizará el nombre del usuario fundador del grupo en la sección correspondiente a 'Usuario 1'. Al seleccionar el botón señalado con el símbolo de adición (+), se procederá a incluir un 'Usuario 2', continuando de esta manera hasta alcanzar un límite de seis miembros dentro del grupo. E</w:t>
      </w:r>
      <w:r w:rsidR="003E492E" w:rsidRPr="003E492E">
        <w:t xml:space="preserve"> En cada usuario, se debe escribir el nombre de la persona que pertenecerá al grupo</w:t>
      </w:r>
      <w:r w:rsidR="003E492E">
        <w:t xml:space="preserve">. </w:t>
      </w:r>
    </w:p>
    <w:p w14:paraId="430329FC" w14:textId="6EEABC25" w:rsidR="00361CC3" w:rsidRDefault="00514C8E" w:rsidP="00BE63F5">
      <w:r w:rsidRPr="00514C8E">
        <w:t>Finalmente, al activar el botón para añadir el grupo, este se establecerá y se redirigirá al usuario a la pantalla principal.</w:t>
      </w:r>
    </w:p>
    <w:p w14:paraId="762AB020" w14:textId="6AB5E309" w:rsidR="006A32ED" w:rsidRDefault="006A32ED" w:rsidP="006A32ED">
      <w:pPr>
        <w:pStyle w:val="Ttulo3"/>
      </w:pPr>
      <w:bookmarkStart w:id="160" w:name="_Toc162807742"/>
      <w:bookmarkEnd w:id="157"/>
      <w:bookmarkEnd w:id="158"/>
      <w:r>
        <w:t>Pantalla Editar Grupo</w:t>
      </w:r>
      <w:bookmarkEnd w:id="160"/>
    </w:p>
    <w:p w14:paraId="440474B0" w14:textId="28DA18BE" w:rsidR="00103968" w:rsidRDefault="00103968" w:rsidP="00103968">
      <w:bookmarkStart w:id="161" w:name="OLE_LINK20"/>
      <w:bookmarkStart w:id="162" w:name="OLE_LINK21"/>
      <w:r>
        <w:t>E</w:t>
      </w:r>
      <w:r w:rsidR="00B3634C">
        <w:t>ste</w:t>
      </w:r>
      <w:r>
        <w:t xml:space="preserve"> componente permite la edición del nombre de un grupo y la visualización de sus miembros. Al cargarse, solicita los datos actuales del grupo al servidor, refrescando automáticamente estos datos mediante </w:t>
      </w:r>
      <w:proofErr w:type="spellStart"/>
      <w:r>
        <w:t>useEffect</w:t>
      </w:r>
      <w:proofErr w:type="spellEnd"/>
      <w:r>
        <w:t>. Los usuarios pueden editar el nombre del grupo activando un campo de texto editable, cuyos cambios se guardan al desenfocar el campo o guardar los cambios, enviando una actualización al servidor.</w:t>
      </w:r>
    </w:p>
    <w:p w14:paraId="091A406D" w14:textId="6DAC7BCC" w:rsidR="00103968" w:rsidRDefault="00103968" w:rsidP="00103968">
      <w:r>
        <w:t>Además, se presenta una funcionalidad para eliminar grupos, mediante un botón que desencadena una alerta de confirmación, previniendo así eliminaciones accidentales. La comunicación con el servidor para las acciones de actualizar y eliminar grupos se realiza a través de una API.</w:t>
      </w:r>
    </w:p>
    <w:p w14:paraId="350D686E" w14:textId="4F263897" w:rsidR="006A32ED" w:rsidRDefault="00103968" w:rsidP="00103968">
      <w:r>
        <w:t xml:space="preserve">La interfaz del componente se compone de elementos como textos, botones y listas, organizados de manera intuitiva para facilitar la interacción del usuario. Se emplea una estética coherente y accesible, con estilos definidos tanto localmente en </w:t>
      </w:r>
      <w:proofErr w:type="spellStart"/>
      <w:r>
        <w:t>StyleSheet</w:t>
      </w:r>
      <w:proofErr w:type="spellEnd"/>
      <w:r>
        <w:t xml:space="preserve"> como estilos globales importados, garantizando una experiencia de usuario agradable y uniforme a lo largo de la aplicación.</w:t>
      </w:r>
    </w:p>
    <w:bookmarkEnd w:id="161"/>
    <w:bookmarkEnd w:id="162"/>
    <w:p w14:paraId="48295E22" w14:textId="77777777" w:rsidR="009F6D77" w:rsidRDefault="009F6D77" w:rsidP="009F6D77">
      <w:pPr>
        <w:keepNext/>
        <w:jc w:val="center"/>
      </w:pPr>
      <w:r>
        <w:rPr>
          <w:noProof/>
        </w:rPr>
        <w:lastRenderedPageBreak/>
        <w:drawing>
          <wp:inline distT="0" distB="0" distL="0" distR="0" wp14:anchorId="29915041" wp14:editId="0358B245">
            <wp:extent cx="1440000" cy="3124574"/>
            <wp:effectExtent l="0" t="0" r="0" b="0"/>
            <wp:docPr id="2104671556" name="Imagen 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671556" name="Imagen 2" descr="Texto&#10;&#10;Descripción generada automáticament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440000" cy="3124574"/>
                    </a:xfrm>
                    <a:prstGeom prst="rect">
                      <a:avLst/>
                    </a:prstGeom>
                  </pic:spPr>
                </pic:pic>
              </a:graphicData>
            </a:graphic>
          </wp:inline>
        </w:drawing>
      </w:r>
    </w:p>
    <w:p w14:paraId="5079CA84" w14:textId="687877B8" w:rsidR="009F6D77" w:rsidRDefault="009F6D77" w:rsidP="009F6D77">
      <w:pPr>
        <w:pStyle w:val="Descripcin"/>
        <w:jc w:val="center"/>
      </w:pPr>
      <w:bookmarkStart w:id="163" w:name="_Toc162693185"/>
      <w:r>
        <w:t xml:space="preserve">Ilustración </w:t>
      </w:r>
      <w:r>
        <w:fldChar w:fldCharType="begin"/>
      </w:r>
      <w:r>
        <w:instrText xml:space="preserve"> SEQ Ilustración \* ARABIC </w:instrText>
      </w:r>
      <w:r>
        <w:fldChar w:fldCharType="separate"/>
      </w:r>
      <w:r w:rsidR="0060619D">
        <w:rPr>
          <w:noProof/>
        </w:rPr>
        <w:t>24</w:t>
      </w:r>
      <w:r>
        <w:fldChar w:fldCharType="end"/>
      </w:r>
      <w:r>
        <w:t>: Pantalla Editar Grupo. Elaboración propia.</w:t>
      </w:r>
      <w:bookmarkEnd w:id="163"/>
    </w:p>
    <w:p w14:paraId="68F40111" w14:textId="77777777" w:rsidR="004B30B8" w:rsidRDefault="004B30B8" w:rsidP="005510BD">
      <w:r w:rsidRPr="004B30B8">
        <w:t>Esta interfaz se encuentra accesible desde la pantalla principal de la aplicación, mediante la selección del botón ubicado en la esquina inferior izquierda. En esta pantalla, se exhibe de manera detallada toda la información pertinente a un grupo específico, incluyendo su nombre y los miembros que lo conforman. Al interactuar con el botón destinado para la edición del nombre del grupo, los usuarios tienen la posibilidad de modificar este dato para posteriormente guardar los cambios efectuados. Además, la interfaz ofrece la opción de eliminar el grupo en cuestión.</w:t>
      </w:r>
    </w:p>
    <w:p w14:paraId="37A97B53" w14:textId="697D8F96" w:rsidR="00237366" w:rsidRDefault="00237366" w:rsidP="003C0991">
      <w:pPr>
        <w:pStyle w:val="Ttulo3"/>
      </w:pPr>
      <w:bookmarkStart w:id="164" w:name="_Toc162807743"/>
      <w:r>
        <w:t xml:space="preserve">Pantalla </w:t>
      </w:r>
      <w:r w:rsidR="003C0991">
        <w:t>Detalle de Serie</w:t>
      </w:r>
      <w:bookmarkEnd w:id="164"/>
    </w:p>
    <w:p w14:paraId="7377024F" w14:textId="510F16E6" w:rsidR="003776F2" w:rsidRDefault="003776F2" w:rsidP="003776F2">
      <w:r>
        <w:t xml:space="preserve">el componente realiza peticiones a una API para obtener los detalles de la serie específica, incluyendo su poster, nombre, descripción, y temporadas disponibles, utilizando el </w:t>
      </w:r>
      <w:proofErr w:type="spellStart"/>
      <w:r>
        <w:t>hook</w:t>
      </w:r>
      <w:proofErr w:type="spellEnd"/>
      <w:r>
        <w:t xml:space="preserve"> </w:t>
      </w:r>
      <w:proofErr w:type="spellStart"/>
      <w:r>
        <w:t>useEffect</w:t>
      </w:r>
      <w:proofErr w:type="spellEnd"/>
      <w:r>
        <w:t xml:space="preserve"> y el </w:t>
      </w:r>
      <w:proofErr w:type="spellStart"/>
      <w:r>
        <w:t>useFocusEffect</w:t>
      </w:r>
      <w:proofErr w:type="spellEnd"/>
      <w:r>
        <w:t xml:space="preserve"> para refrescar estos datos automáticamente cuando la pantalla gana foco. Los usuarios tienen la capacidad de ver qué miembros del grupo están siguiendo la serie, incluyendo la temporada y el episodio más reciente que han visto.</w:t>
      </w:r>
    </w:p>
    <w:p w14:paraId="73C905A8" w14:textId="21CEB55C" w:rsidR="003776F2" w:rsidRDefault="003776F2" w:rsidP="003776F2">
      <w:r>
        <w:t>Para eliminar una serie de la lista de un usuario, se incluye un botón que desencadena una alerta de confirmación. Esta precaución ayuda a prevenir eliminaciones accidentales y mejora la experiencia del usuario al asegurar una interacción intencionada. La eliminación efectiva se realiza a través de una petición DELETE a una API, manejando la respuesta y navegando de vuelta a la pantalla principal como indicación de que la acción se completó con éxito.</w:t>
      </w:r>
    </w:p>
    <w:p w14:paraId="7FC1994D" w14:textId="01EAFDCA" w:rsidR="003776F2" w:rsidRDefault="003776F2" w:rsidP="003776F2">
      <w:r>
        <w:t xml:space="preserve">El componente se beneficia de un diseño de interfaz de usuario intuitivo y accesible, con uso de </w:t>
      </w:r>
      <w:proofErr w:type="spellStart"/>
      <w:r>
        <w:t>ScrollView</w:t>
      </w:r>
      <w:proofErr w:type="spellEnd"/>
      <w:r>
        <w:t xml:space="preserve"> para permitir la visualización de contenido extendido, </w:t>
      </w:r>
      <w:proofErr w:type="spellStart"/>
      <w:r>
        <w:t>TouchableOpacity</w:t>
      </w:r>
      <w:proofErr w:type="spellEnd"/>
      <w:r>
        <w:t xml:space="preserve"> para interacciones táctiles en elementos como posters de temporadas, y un esquema de estilos definido a través de </w:t>
      </w:r>
      <w:proofErr w:type="spellStart"/>
      <w:r>
        <w:t>StyleSheet</w:t>
      </w:r>
      <w:proofErr w:type="spellEnd"/>
      <w:r>
        <w:t xml:space="preserve"> para mantener una apariencia coherente y atractiva. Los estilos se centran en la claridad y accesibilidad, usando colores contrastantes, espaciado </w:t>
      </w:r>
      <w:r>
        <w:lastRenderedPageBreak/>
        <w:t>adecuado, y elementos visuales como imágenes de series y temporadas para enriquecer la experiencia del usuario.</w:t>
      </w:r>
    </w:p>
    <w:p w14:paraId="2DDE638B" w14:textId="77777777" w:rsidR="0026148F" w:rsidRDefault="009A469D" w:rsidP="0026148F">
      <w:pPr>
        <w:keepNext/>
        <w:jc w:val="center"/>
      </w:pPr>
      <w:r>
        <w:rPr>
          <w:noProof/>
        </w:rPr>
        <w:drawing>
          <wp:inline distT="0" distB="0" distL="0" distR="0" wp14:anchorId="593D35DC" wp14:editId="31258118">
            <wp:extent cx="1440000" cy="3124574"/>
            <wp:effectExtent l="0" t="0" r="0" b="0"/>
            <wp:docPr id="1037591319" name="Imagen 3"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591319" name="Imagen 3" descr="Imagen que contiene Tabla&#10;&#10;Descripción generada automáticament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440000" cy="3124574"/>
                    </a:xfrm>
                    <a:prstGeom prst="rect">
                      <a:avLst/>
                    </a:prstGeom>
                  </pic:spPr>
                </pic:pic>
              </a:graphicData>
            </a:graphic>
          </wp:inline>
        </w:drawing>
      </w:r>
    </w:p>
    <w:p w14:paraId="6AE0635D" w14:textId="13A95388" w:rsidR="004621F5" w:rsidRDefault="0026148F" w:rsidP="004621F5">
      <w:pPr>
        <w:pStyle w:val="Descripcin"/>
        <w:jc w:val="center"/>
      </w:pPr>
      <w:bookmarkStart w:id="165" w:name="_Toc162693186"/>
      <w:r>
        <w:t xml:space="preserve">Ilustración </w:t>
      </w:r>
      <w:r>
        <w:fldChar w:fldCharType="begin"/>
      </w:r>
      <w:r>
        <w:instrText xml:space="preserve"> SEQ Ilustración \* ARABIC </w:instrText>
      </w:r>
      <w:r>
        <w:fldChar w:fldCharType="separate"/>
      </w:r>
      <w:r w:rsidR="0060619D">
        <w:rPr>
          <w:noProof/>
        </w:rPr>
        <w:t>25</w:t>
      </w:r>
      <w:r>
        <w:fldChar w:fldCharType="end"/>
      </w:r>
      <w:r>
        <w:t>: Pantalla Detalles de Serie. Elaboración Propia</w:t>
      </w:r>
      <w:bookmarkEnd w:id="165"/>
    </w:p>
    <w:p w14:paraId="7A3D1BF2" w14:textId="56EE4DE9" w:rsidR="00CF2E2B" w:rsidRDefault="00CF2E2B" w:rsidP="00CF2E2B">
      <w:r w:rsidRPr="00CF2E2B">
        <w:t>En esta pantalla se muestran los detalles de la serie seleccionada desde la pantalla de inicio, incluyendo la fotografía, el título de la serie y una breve descripción. Se presenta una tabla con los nombres de los usuarios del grupo, indicando la temporada y el capítulo en el que se encuentra</w:t>
      </w:r>
      <w:r w:rsidR="001D79E9">
        <w:t xml:space="preserve"> cada usuario.</w:t>
      </w:r>
    </w:p>
    <w:p w14:paraId="49370D4C" w14:textId="6309638E" w:rsidR="00CF2E2B" w:rsidRPr="00CF2E2B" w:rsidRDefault="00CF2E2B" w:rsidP="00CF2E2B">
      <w:pPr>
        <w:rPr>
          <w:rFonts w:asciiTheme="majorHAnsi" w:eastAsiaTheme="majorEastAsia" w:hAnsiTheme="majorHAnsi" w:cstheme="majorBidi"/>
          <w:bCs/>
          <w:color w:val="000000" w:themeColor="text1"/>
          <w:sz w:val="32"/>
        </w:rPr>
      </w:pPr>
      <w:r w:rsidRPr="00CF2E2B">
        <w:t>Además, se exhiben las temporadas disponibles de la serie, cada una con su respectiva imagen, las cuales pueden ser seleccionadas para acceder a todos los capítulos de dicha temporada. También se incluye un botón que permite eliminar la serie y, consecuentemente, los capítulos que se han marcado como vistos.</w:t>
      </w:r>
    </w:p>
    <w:p w14:paraId="112E7220" w14:textId="0378B7FD" w:rsidR="003C0991" w:rsidRDefault="003C0991" w:rsidP="003C0991">
      <w:pPr>
        <w:pStyle w:val="Ttulo3"/>
      </w:pPr>
      <w:bookmarkStart w:id="166" w:name="_Toc162807744"/>
      <w:r>
        <w:t xml:space="preserve">Pantalla Detalle de </w:t>
      </w:r>
      <w:r w:rsidR="008609E6">
        <w:t>T</w:t>
      </w:r>
      <w:r>
        <w:t>emporada</w:t>
      </w:r>
      <w:bookmarkEnd w:id="166"/>
    </w:p>
    <w:p w14:paraId="719BC1B4" w14:textId="5CE6F0B6" w:rsidR="008609E6" w:rsidRDefault="008609E6" w:rsidP="008609E6">
      <w:r>
        <w:t xml:space="preserve">Al cargarse, el componente efectúa llamadas a una API externa para recuperar los detalles de la temporada seleccionada, incluyendo una lista de episodios. También hace peticiones a una API interna para obtener y marcar los episodios que el usuario ya ha visto, lo cual se visualiza mediante un cambio en los botones asociados a cada episodio, permitiendo marcar o desmarcar episodios como vistos. Esto se logra a través de la función </w:t>
      </w:r>
      <w:proofErr w:type="spellStart"/>
      <w:r>
        <w:t>obtenerCapitulosVistos</w:t>
      </w:r>
      <w:proofErr w:type="spellEnd"/>
      <w:r>
        <w:t xml:space="preserve"> que se invoca cada vez que el componente gana foco o cuando ciertas dependencias cambian, asegurando que la información se mantenga actualizada.</w:t>
      </w:r>
    </w:p>
    <w:p w14:paraId="1686610E" w14:textId="27C0D733" w:rsidR="008609E6" w:rsidRDefault="008609E6" w:rsidP="008609E6">
      <w:r>
        <w:t xml:space="preserve">Para interactuar con los episodios, se proporcionan dos acciones principales: </w:t>
      </w:r>
      <w:proofErr w:type="spellStart"/>
      <w:r>
        <w:t>marcarVisto</w:t>
      </w:r>
      <w:proofErr w:type="spellEnd"/>
      <w:r>
        <w:t xml:space="preserve"> y </w:t>
      </w:r>
      <w:proofErr w:type="spellStart"/>
      <w:r>
        <w:t>eliminarVisto</w:t>
      </w:r>
      <w:proofErr w:type="spellEnd"/>
      <w:r>
        <w:t>. Estas acciones permiten al usuario gestionar su progreso en la temporada, registrando o eliminando episodios de su lista de visualizados. Estas interacciones son manejadas mediante peticiones POST a un servidor, con un manejo de estado local que refresca la lista de episodios vistos para reflejar los cambios inmediatamente.</w:t>
      </w:r>
    </w:p>
    <w:p w14:paraId="6A9F5D44" w14:textId="3C461EB1" w:rsidR="008609E6" w:rsidRDefault="008609E6" w:rsidP="008609E6">
      <w:r>
        <w:lastRenderedPageBreak/>
        <w:t xml:space="preserve">El diseño de la interfaz utiliza </w:t>
      </w:r>
      <w:proofErr w:type="spellStart"/>
      <w:r>
        <w:t>ScrollView</w:t>
      </w:r>
      <w:proofErr w:type="spellEnd"/>
      <w:r>
        <w:t xml:space="preserve"> para permitir la navegación vertical a través de los episodios y utiliza </w:t>
      </w:r>
      <w:proofErr w:type="spellStart"/>
      <w:r>
        <w:t>TouchableOpacity</w:t>
      </w:r>
      <w:proofErr w:type="spellEnd"/>
      <w:r>
        <w:t xml:space="preserve"> para los botones, proporcionando una experiencia de usuario táctil e interactiva. Los estilos se definen mediante </w:t>
      </w:r>
      <w:proofErr w:type="spellStart"/>
      <w:r>
        <w:t>StyleSheet</w:t>
      </w:r>
      <w:proofErr w:type="spellEnd"/>
      <w:r>
        <w:t>, asegurando una presentación coherente y atractiva que mejora la legibilidad y la usabilidad del componente.</w:t>
      </w:r>
    </w:p>
    <w:p w14:paraId="2F75883B" w14:textId="77777777" w:rsidR="0026148F" w:rsidRDefault="008609E6" w:rsidP="0026148F">
      <w:pPr>
        <w:keepNext/>
        <w:jc w:val="center"/>
      </w:pPr>
      <w:r>
        <w:rPr>
          <w:noProof/>
        </w:rPr>
        <w:drawing>
          <wp:inline distT="0" distB="0" distL="0" distR="0" wp14:anchorId="59B32DCF" wp14:editId="3AF70271">
            <wp:extent cx="1440000" cy="3124574"/>
            <wp:effectExtent l="0" t="0" r="0" b="0"/>
            <wp:docPr id="819398897" name="Imagen 4"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398897" name="Imagen 4" descr="Interfaz de usuario gráfica, Texto, Aplicación, Correo electrónico&#10;&#10;Descripción generada automáticament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440000" cy="3124574"/>
                    </a:xfrm>
                    <a:prstGeom prst="rect">
                      <a:avLst/>
                    </a:prstGeom>
                  </pic:spPr>
                </pic:pic>
              </a:graphicData>
            </a:graphic>
          </wp:inline>
        </w:drawing>
      </w:r>
    </w:p>
    <w:p w14:paraId="7A675CB0" w14:textId="2EC31F9B" w:rsidR="008609E6" w:rsidRDefault="0026148F" w:rsidP="0026148F">
      <w:pPr>
        <w:pStyle w:val="Descripcin"/>
        <w:jc w:val="center"/>
      </w:pPr>
      <w:bookmarkStart w:id="167" w:name="_Toc162693187"/>
      <w:r>
        <w:t xml:space="preserve">Ilustración </w:t>
      </w:r>
      <w:r>
        <w:fldChar w:fldCharType="begin"/>
      </w:r>
      <w:r>
        <w:instrText xml:space="preserve"> SEQ Ilustración \* ARABIC </w:instrText>
      </w:r>
      <w:r>
        <w:fldChar w:fldCharType="separate"/>
      </w:r>
      <w:r w:rsidR="0060619D">
        <w:rPr>
          <w:noProof/>
        </w:rPr>
        <w:t>26</w:t>
      </w:r>
      <w:r>
        <w:fldChar w:fldCharType="end"/>
      </w:r>
      <w:r>
        <w:t>: Pantalla Detalle de Temporada. Elaboración Propia.</w:t>
      </w:r>
      <w:bookmarkEnd w:id="167"/>
    </w:p>
    <w:p w14:paraId="088CD643" w14:textId="77777777" w:rsidR="000E7E29" w:rsidRDefault="000E7E29" w:rsidP="000E7E29">
      <w:bookmarkStart w:id="168" w:name="OLE_LINK65"/>
      <w:bookmarkStart w:id="169" w:name="OLE_LINK66"/>
      <w:r w:rsidRPr="000E7E29">
        <w:t xml:space="preserve">Esta pantalla es una de las más sencillas; muestra todos los capítulos de la temporada seleccionada, incluyendo su título y una breve descripción de cada capítulo. Para cada capítulo hay un botón: si el capítulo no ha sido visto, se muestra un botón azul con la leyenda ‘Marcar como visto’. Al pulsarlo, el capítulo se marcará como visto y el botón cambiará a uno que dice ‘Visto’. Si se pulsa este último, el capítulo se eliminará de la lista de vistos. </w:t>
      </w:r>
    </w:p>
    <w:p w14:paraId="294FD558" w14:textId="26543BF4" w:rsidR="000E7E29" w:rsidRPr="000E7E29" w:rsidRDefault="000E7E29" w:rsidP="000E7E29">
      <w:pPr>
        <w:rPr>
          <w:rFonts w:asciiTheme="majorHAnsi" w:eastAsiaTheme="majorEastAsia" w:hAnsiTheme="majorHAnsi" w:cstheme="majorBidi"/>
          <w:bCs/>
          <w:color w:val="000000" w:themeColor="text1"/>
          <w:sz w:val="32"/>
        </w:rPr>
      </w:pPr>
      <w:r w:rsidRPr="000E7E29">
        <w:t>Al regresar a la pantalla de detalles de la serie, se actualizarán los episodios que el usuario ha visto.</w:t>
      </w:r>
    </w:p>
    <w:p w14:paraId="6FCCE8C5" w14:textId="5060B6C0" w:rsidR="003C0991" w:rsidRDefault="003C0991" w:rsidP="00045250">
      <w:pPr>
        <w:pStyle w:val="Ttulo3"/>
      </w:pPr>
      <w:bookmarkStart w:id="170" w:name="_Toc162807745"/>
      <w:bookmarkEnd w:id="168"/>
      <w:bookmarkEnd w:id="169"/>
      <w:r>
        <w:t xml:space="preserve">Pantalla Crear </w:t>
      </w:r>
      <w:r w:rsidR="00301422">
        <w:t>Cuenta</w:t>
      </w:r>
      <w:bookmarkEnd w:id="170"/>
    </w:p>
    <w:p w14:paraId="5E7F8ABB" w14:textId="55307B6C" w:rsidR="00301422" w:rsidRDefault="00301422" w:rsidP="00301422">
      <w:r>
        <w:t xml:space="preserve">El componente </w:t>
      </w:r>
      <w:proofErr w:type="spellStart"/>
      <w:r>
        <w:t>SignUp</w:t>
      </w:r>
      <w:proofErr w:type="spellEnd"/>
      <w:r>
        <w:t xml:space="preserve"> permite a los usuarios crear una cuenta proporcionando su nombre, apellidos, nombre de usuario y una contraseña que debe cumplir con ciertos criterios de seguridad, como tener al menos 8 caracteres, incluir una letra mayúscula y un número.</w:t>
      </w:r>
    </w:p>
    <w:p w14:paraId="60363726" w14:textId="47367EC6" w:rsidR="00301422" w:rsidRDefault="00301422" w:rsidP="00301422">
      <w:r>
        <w:t xml:space="preserve">Al iniciar, el componente establece estados iniciales para almacenar la información del usuario y un mensaje de error en caso de que ocurra algún problema durante el proceso de validación o registro. Utiliza </w:t>
      </w:r>
      <w:proofErr w:type="spellStart"/>
      <w:r>
        <w:t>TextInput</w:t>
      </w:r>
      <w:proofErr w:type="spellEnd"/>
      <w:r>
        <w:t xml:space="preserve"> para recoger los datos del usuario y </w:t>
      </w:r>
      <w:proofErr w:type="spellStart"/>
      <w:r>
        <w:t>TouchableOpacity</w:t>
      </w:r>
      <w:proofErr w:type="spellEnd"/>
      <w:r>
        <w:t xml:space="preserve"> para los botones que manejan la acción de registro y la opción de volver a la pantalla anterior.</w:t>
      </w:r>
    </w:p>
    <w:p w14:paraId="3189F38C" w14:textId="3598B076" w:rsidR="008609E6" w:rsidRDefault="00301422" w:rsidP="00301422">
      <w:r>
        <w:t xml:space="preserve">Para el registro, se implementa una función </w:t>
      </w:r>
      <w:proofErr w:type="spellStart"/>
      <w:r>
        <w:t>handleSignUp</w:t>
      </w:r>
      <w:proofErr w:type="spellEnd"/>
      <w:r>
        <w:t xml:space="preserve"> que primero verifica si las contraseñas ingresadas coinciden y si cumplen con los requisitos mínimos de seguridad. Si las validaciones son exitosas, se procede a crear un objeto de usuario con un ID único generado por la función </w:t>
      </w:r>
      <w:proofErr w:type="spellStart"/>
      <w:r>
        <w:t>generarIdUnico</w:t>
      </w:r>
      <w:proofErr w:type="spellEnd"/>
      <w:r>
        <w:t xml:space="preserve"> y se intenta registrar al usuario mediante una </w:t>
      </w:r>
      <w:r>
        <w:lastRenderedPageBreak/>
        <w:t>petición POST a un servidor. El resultado de esta operación se comunica al usuario a través de alertas.</w:t>
      </w:r>
    </w:p>
    <w:tbl>
      <w:tblPr>
        <w:tblStyle w:val="TablasTFG"/>
        <w:tblW w:w="0" w:type="auto"/>
        <w:tblBorders>
          <w:top w:val="none" w:sz="0" w:space="0" w:color="auto"/>
          <w:insideH w:val="none" w:sz="0" w:space="0" w:color="auto"/>
          <w:insideV w:val="none" w:sz="0" w:space="0" w:color="auto"/>
        </w:tblBorders>
        <w:tblLayout w:type="fixed"/>
        <w:tblLook w:val="0600" w:firstRow="0" w:lastRow="0" w:firstColumn="0" w:lastColumn="0" w:noHBand="1" w:noVBand="1"/>
      </w:tblPr>
      <w:tblGrid>
        <w:gridCol w:w="2410"/>
        <w:gridCol w:w="6544"/>
      </w:tblGrid>
      <w:tr w:rsidR="00DF3917" w14:paraId="090A4246" w14:textId="77777777" w:rsidTr="009661D7">
        <w:tc>
          <w:tcPr>
            <w:tcW w:w="2410" w:type="dxa"/>
          </w:tcPr>
          <w:p w14:paraId="178C91DD" w14:textId="77777777" w:rsidR="00DF3917" w:rsidRDefault="00DF3917" w:rsidP="00A27088">
            <w:pPr>
              <w:keepNext/>
              <w:jc w:val="center"/>
            </w:pPr>
            <w:bookmarkStart w:id="171" w:name="OLE_LINK69"/>
            <w:bookmarkStart w:id="172" w:name="OLE_LINK70"/>
            <w:r w:rsidRPr="00DF3917">
              <w:rPr>
                <w:i/>
                <w:iCs/>
                <w:noProof/>
              </w:rPr>
              <w:drawing>
                <wp:inline distT="0" distB="0" distL="0" distR="0" wp14:anchorId="034D4594" wp14:editId="1A704815">
                  <wp:extent cx="1440000" cy="3124574"/>
                  <wp:effectExtent l="0" t="0" r="0" b="0"/>
                  <wp:docPr id="1144195094" name="Imagen 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195094" name="Imagen 5" descr="Interfaz de usuario gráfica, Aplicación&#10;&#10;Descripción generada automáticament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440000" cy="3124574"/>
                          </a:xfrm>
                          <a:prstGeom prst="rect">
                            <a:avLst/>
                          </a:prstGeom>
                        </pic:spPr>
                      </pic:pic>
                    </a:graphicData>
                  </a:graphic>
                </wp:inline>
              </w:drawing>
            </w:r>
          </w:p>
          <w:p w14:paraId="7DD045CF" w14:textId="7A89A76A" w:rsidR="00DF3917" w:rsidRPr="00DF3917" w:rsidRDefault="00DF3917" w:rsidP="00DF3917">
            <w:pPr>
              <w:pStyle w:val="Descripcin"/>
              <w:rPr>
                <w:i w:val="0"/>
                <w:iCs w:val="0"/>
              </w:rPr>
            </w:pPr>
            <w:bookmarkStart w:id="173" w:name="_Toc162693188"/>
            <w:r>
              <w:t xml:space="preserve">Ilustración </w:t>
            </w:r>
            <w:r>
              <w:fldChar w:fldCharType="begin"/>
            </w:r>
            <w:r>
              <w:instrText xml:space="preserve"> SEQ Ilustración \* ARABIC </w:instrText>
            </w:r>
            <w:r>
              <w:fldChar w:fldCharType="separate"/>
            </w:r>
            <w:r w:rsidR="0060619D">
              <w:rPr>
                <w:noProof/>
              </w:rPr>
              <w:t>27</w:t>
            </w:r>
            <w:r>
              <w:fldChar w:fldCharType="end"/>
            </w:r>
            <w:r>
              <w:t>: Pantalla</w:t>
            </w:r>
            <w:r w:rsidRPr="00B25F3F">
              <w:t xml:space="preserve"> Crear Usuario. Elaboración Propia.</w:t>
            </w:r>
            <w:bookmarkEnd w:id="173"/>
          </w:p>
        </w:tc>
        <w:tc>
          <w:tcPr>
            <w:tcW w:w="6544" w:type="dxa"/>
          </w:tcPr>
          <w:p w14:paraId="35F2F390" w14:textId="4476AF3B" w:rsidR="00625F03" w:rsidRDefault="00625F03" w:rsidP="00DF3917">
            <w:pPr>
              <w:spacing w:after="160" w:line="259" w:lineRule="auto"/>
            </w:pPr>
            <w:r>
              <w:t xml:space="preserve">El diseño utiliza </w:t>
            </w:r>
            <w:proofErr w:type="spellStart"/>
            <w:r>
              <w:t>StyleSheet</w:t>
            </w:r>
            <w:proofErr w:type="spellEnd"/>
            <w:r>
              <w:t xml:space="preserve"> para definir el estilo de los componentes UI, como los campos de texto y botones, además de un logo personalizado que se muestra en la parte superior. También se emplea </w:t>
            </w:r>
            <w:proofErr w:type="spellStart"/>
            <w:r>
              <w:t>TouchableWithoutFeedback</w:t>
            </w:r>
            <w:proofErr w:type="spellEnd"/>
            <w:r>
              <w:t xml:space="preserve"> para ocultar el teclado cuando se toca fuera de los campos de entrada, mejorando la experiencia de usuario.</w:t>
            </w:r>
          </w:p>
          <w:p w14:paraId="5294C212" w14:textId="3FFF7A5A" w:rsidR="00F56A8D" w:rsidRDefault="00DF3917" w:rsidP="00DF3917">
            <w:r>
              <w:t>En la parte superior, se encuentra el logo, seguido por el título “Crear Cuenta” que indica claramente el propósito de la pantalla. Debajo del título, se disponen varios campos de texto donde el usuario debe introducir su nombre, apellidos, nombre de usuario y contraseña. Cada campo está claramente etiquetado para su fácil identificación.</w:t>
            </w:r>
          </w:p>
          <w:p w14:paraId="3A13149B" w14:textId="5F8C0A34" w:rsidR="00DF3917" w:rsidRDefault="00DF3917" w:rsidP="00301422">
            <w:r>
              <w:t>Justo debajo de los campos para la contraseña y su confirmación, hay dos botones rectangulares; el primero, destacado en un color más intenso, es para "Crear Cuenta", lo que sugiere que es el siguiente paso lógico tras rellenar la información solicitada. El segundo botón, para cancelar o volver atrás en el proceso, está etiquetado como "Volver".</w:t>
            </w:r>
          </w:p>
        </w:tc>
      </w:tr>
      <w:bookmarkEnd w:id="171"/>
      <w:bookmarkEnd w:id="172"/>
    </w:tbl>
    <w:p w14:paraId="6353979F" w14:textId="6E0FEFE6" w:rsidR="0026148F" w:rsidRDefault="0026148F" w:rsidP="00DF3917">
      <w:pPr>
        <w:keepNext/>
      </w:pPr>
    </w:p>
    <w:p w14:paraId="3A7E6D5B" w14:textId="24D1CBB8" w:rsidR="00045250" w:rsidRDefault="00045250" w:rsidP="00045250">
      <w:pPr>
        <w:pStyle w:val="Ttulo3"/>
      </w:pPr>
      <w:bookmarkStart w:id="174" w:name="_Toc162807746"/>
      <w:r>
        <w:t>Pantalla Cale</w:t>
      </w:r>
      <w:r w:rsidR="002E39DA">
        <w:t>n</w:t>
      </w:r>
      <w:r>
        <w:t>dario</w:t>
      </w:r>
      <w:bookmarkEnd w:id="174"/>
    </w:p>
    <w:p w14:paraId="73DADDB1" w14:textId="324490B1" w:rsidR="00853949" w:rsidRDefault="00853949" w:rsidP="00853949">
      <w:r>
        <w:t>Utiliza varias librerías y componentes de React Native, así como la API de The Movie Database (TMDb) para obtener los detalles de las series y los próximos episodios.</w:t>
      </w:r>
    </w:p>
    <w:p w14:paraId="4360B0A1" w14:textId="08D4D010" w:rsidR="00853949" w:rsidRDefault="00853949" w:rsidP="00853949">
      <w:r>
        <w:t>Al iniciar, el componente carga los detalles de las series asociadas a un usuario y a un grupo específico, si se ha seleccionado uno. Las fechas de los próximos episodios se marcan en el calendario, y al seleccionar una fecha, se muestran los detalles del episodio programado para esa fecha, incluyendo un póster de la serie, el número de temporada y episodio, y una descripción.</w:t>
      </w:r>
    </w:p>
    <w:p w14:paraId="0F2AB6EC" w14:textId="0E2627AA" w:rsidR="00853949" w:rsidRDefault="00853949" w:rsidP="00853949">
      <w:r>
        <w:t xml:space="preserve">El estado </w:t>
      </w:r>
      <w:proofErr w:type="spellStart"/>
      <w:r>
        <w:t>seriesDetalles</w:t>
      </w:r>
      <w:proofErr w:type="spellEnd"/>
      <w:r>
        <w:t xml:space="preserve"> contiene la información de las series obtenida de la API de TMDb, mientras que </w:t>
      </w:r>
      <w:proofErr w:type="spellStart"/>
      <w:r>
        <w:t>markedDates</w:t>
      </w:r>
      <w:proofErr w:type="spellEnd"/>
      <w:r>
        <w:t xml:space="preserve"> mantiene un registro de las fechas marcadas en el calendario. La lógica para marcar las fechas de los próximos episodios se realiza en un efecto secundario que se dispara cuando el estado </w:t>
      </w:r>
      <w:proofErr w:type="spellStart"/>
      <w:r>
        <w:t>seriesDetalles</w:t>
      </w:r>
      <w:proofErr w:type="spellEnd"/>
      <w:r>
        <w:t xml:space="preserve"> cambia.</w:t>
      </w:r>
    </w:p>
    <w:p w14:paraId="58E0FD53" w14:textId="45DCCFF3" w:rsidR="00853949" w:rsidRDefault="00853949" w:rsidP="00853949">
      <w:r>
        <w:t xml:space="preserve">El componente Calendar de </w:t>
      </w:r>
      <w:proofErr w:type="spellStart"/>
      <w:r>
        <w:t>react</w:t>
      </w:r>
      <w:proofErr w:type="spellEnd"/>
      <w:r>
        <w:t>-native-</w:t>
      </w:r>
      <w:proofErr w:type="spellStart"/>
      <w:r>
        <w:t>calendars</w:t>
      </w:r>
      <w:proofErr w:type="spellEnd"/>
      <w:r>
        <w:t xml:space="preserve"> se utiliza para renderizar el calendario, y se configura para marcar las fechas de los próximos episodios y resaltar la fecha seleccionada por el usuario. La función </w:t>
      </w:r>
      <w:proofErr w:type="spellStart"/>
      <w:r>
        <w:t>obtenerSeriesDelUsuario</w:t>
      </w:r>
      <w:proofErr w:type="spellEnd"/>
      <w:r>
        <w:t xml:space="preserve"> realiza una petición a un servidor backend (no especificado) para obtener los identificadores de las series que sigue el usuario dentro de un grupo específico, y luego se hace otra petición a la API de TMDb para obtener los detalles de estas series.</w:t>
      </w:r>
    </w:p>
    <w:p w14:paraId="59C7D608" w14:textId="19D769AF" w:rsidR="00853949" w:rsidRDefault="00853949" w:rsidP="00853949">
      <w:r>
        <w:lastRenderedPageBreak/>
        <w:t xml:space="preserve">La función </w:t>
      </w:r>
      <w:proofErr w:type="spellStart"/>
      <w:r>
        <w:t>formatDate</w:t>
      </w:r>
      <w:proofErr w:type="spellEnd"/>
      <w:r>
        <w:t xml:space="preserve"> se utiliza para formatear las fechas de los episodios de manera legible, y la función poster para renderizar el póster de la serie con el estilo definido.</w:t>
      </w:r>
    </w:p>
    <w:p w14:paraId="29567653" w14:textId="626AD8D4" w:rsidR="00301422" w:rsidRDefault="00853949" w:rsidP="00853949">
      <w:r>
        <w:t xml:space="preserve">Este componente también muestra cómo manejar el estado y efectos secundarios en React Native, el uso de promesas y </w:t>
      </w:r>
      <w:proofErr w:type="spellStart"/>
      <w:r>
        <w:t>async</w:t>
      </w:r>
      <w:proofErr w:type="spellEnd"/>
      <w:r>
        <w:t>/</w:t>
      </w:r>
      <w:proofErr w:type="spellStart"/>
      <w:r>
        <w:t>await</w:t>
      </w:r>
      <w:proofErr w:type="spellEnd"/>
      <w:r>
        <w:t xml:space="preserve"> para realizar peticiones HTTP, y la integración con </w:t>
      </w:r>
      <w:proofErr w:type="spellStart"/>
      <w:r>
        <w:t>APIs</w:t>
      </w:r>
      <w:proofErr w:type="spellEnd"/>
      <w:r>
        <w:t xml:space="preserve"> externas para enriquecer la funcionalidad de las aplicaciones móviles.</w:t>
      </w:r>
    </w:p>
    <w:tbl>
      <w:tblPr>
        <w:tblStyle w:val="TablasTFG"/>
        <w:tblW w:w="0" w:type="auto"/>
        <w:tblBorders>
          <w:top w:val="none" w:sz="0" w:space="0" w:color="auto"/>
          <w:insideH w:val="none" w:sz="0" w:space="0" w:color="auto"/>
          <w:insideV w:val="none" w:sz="0" w:space="0" w:color="auto"/>
        </w:tblBorders>
        <w:tblLayout w:type="fixed"/>
        <w:tblLook w:val="0600" w:firstRow="0" w:lastRow="0" w:firstColumn="0" w:lastColumn="0" w:noHBand="1" w:noVBand="1"/>
      </w:tblPr>
      <w:tblGrid>
        <w:gridCol w:w="2405"/>
        <w:gridCol w:w="6544"/>
      </w:tblGrid>
      <w:tr w:rsidR="00751182" w14:paraId="547F9476" w14:textId="77777777" w:rsidTr="00E76E15">
        <w:tc>
          <w:tcPr>
            <w:tcW w:w="2405" w:type="dxa"/>
          </w:tcPr>
          <w:p w14:paraId="4C31DE9B" w14:textId="77777777" w:rsidR="00104730" w:rsidRDefault="00751182" w:rsidP="00104730">
            <w:pPr>
              <w:keepNext/>
              <w:jc w:val="center"/>
            </w:pPr>
            <w:bookmarkStart w:id="175" w:name="_Hlk162350751"/>
            <w:r>
              <w:rPr>
                <w:noProof/>
              </w:rPr>
              <w:drawing>
                <wp:inline distT="0" distB="0" distL="0" distR="0" wp14:anchorId="328D26EF" wp14:editId="338CDA09">
                  <wp:extent cx="1440000" cy="3124574"/>
                  <wp:effectExtent l="0" t="0" r="0" b="0"/>
                  <wp:docPr id="1901723312" name="Imagen 6" descr="Calendar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723312" name="Imagen 6" descr="Calendario&#10;&#10;Descripción generada automáticament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440000" cy="3124574"/>
                          </a:xfrm>
                          <a:prstGeom prst="rect">
                            <a:avLst/>
                          </a:prstGeom>
                        </pic:spPr>
                      </pic:pic>
                    </a:graphicData>
                  </a:graphic>
                </wp:inline>
              </w:drawing>
            </w:r>
          </w:p>
          <w:p w14:paraId="3F5B6077" w14:textId="0608C27E" w:rsidR="00751182" w:rsidRDefault="00104730" w:rsidP="003013EC">
            <w:pPr>
              <w:pStyle w:val="Descripcin"/>
            </w:pPr>
            <w:bookmarkStart w:id="176" w:name="_Toc162693189"/>
            <w:r>
              <w:t xml:space="preserve">Ilustración </w:t>
            </w:r>
            <w:r>
              <w:fldChar w:fldCharType="begin"/>
            </w:r>
            <w:r>
              <w:instrText xml:space="preserve"> SEQ Ilustración \* ARABIC </w:instrText>
            </w:r>
            <w:r>
              <w:fldChar w:fldCharType="separate"/>
            </w:r>
            <w:r w:rsidR="0060619D">
              <w:rPr>
                <w:noProof/>
              </w:rPr>
              <w:t>28</w:t>
            </w:r>
            <w:r>
              <w:fldChar w:fldCharType="end"/>
            </w:r>
            <w:r>
              <w:t xml:space="preserve">: Pantalla </w:t>
            </w:r>
            <w:r w:rsidR="003013EC">
              <w:t>Calendario. Elaboración</w:t>
            </w:r>
            <w:r>
              <w:t xml:space="preserve"> Propia</w:t>
            </w:r>
            <w:r w:rsidR="003013EC">
              <w:t>.</w:t>
            </w:r>
            <w:bookmarkEnd w:id="176"/>
          </w:p>
        </w:tc>
        <w:tc>
          <w:tcPr>
            <w:tcW w:w="6544" w:type="dxa"/>
          </w:tcPr>
          <w:p w14:paraId="11295B80" w14:textId="441FC3F5" w:rsidR="00E76E15" w:rsidRDefault="00E76E15" w:rsidP="00F40601">
            <w:r w:rsidRPr="00E76E15">
              <w:t xml:space="preserve">En esta pantalla, se </w:t>
            </w:r>
            <w:r>
              <w:t>aprecia</w:t>
            </w:r>
            <w:r w:rsidRPr="00E76E15">
              <w:t xml:space="preserve"> un calendario que automáticamente se ubica en el día actual. Los días que cuentan con el estreno de un nuevo episodio están señalados con puntos debajo de la fecha correspondiente. </w:t>
            </w:r>
          </w:p>
          <w:p w14:paraId="170AD582" w14:textId="77777777" w:rsidR="00562503" w:rsidRDefault="00562503" w:rsidP="00F40601"/>
          <w:p w14:paraId="1689E75E" w14:textId="77777777" w:rsidR="00E76E15" w:rsidRDefault="00E76E15" w:rsidP="00F40601"/>
          <w:p w14:paraId="6A18CD0E" w14:textId="7AA7E85B" w:rsidR="00CE43C3" w:rsidRDefault="00E76E15" w:rsidP="00F40601">
            <w:r w:rsidRPr="00E76E15">
              <w:t>Al seleccionar uno de estos días, en la parte inferior se despliegan los detalles del episodio que se estrena. En caso de no haber estrenos en la fecha seleccionada, la parte inferior no mostrará información alguna.</w:t>
            </w:r>
          </w:p>
        </w:tc>
      </w:tr>
      <w:bookmarkEnd w:id="175"/>
    </w:tbl>
    <w:p w14:paraId="5B44DB42" w14:textId="77777777" w:rsidR="00751182" w:rsidRPr="00751182" w:rsidRDefault="00751182" w:rsidP="00751182"/>
    <w:p w14:paraId="0E1AE233" w14:textId="7A66DABA" w:rsidR="009D4F35" w:rsidRDefault="009D4F35" w:rsidP="009D4F35">
      <w:pPr>
        <w:pStyle w:val="Ttulo2"/>
      </w:pPr>
      <w:bookmarkStart w:id="177" w:name="_Toc162807747"/>
      <w:r>
        <w:t xml:space="preserve">PT4.3 - </w:t>
      </w:r>
      <w:bookmarkStart w:id="178" w:name="OLE_LINK87"/>
      <w:bookmarkStart w:id="179" w:name="OLE_LINK88"/>
      <w:r w:rsidRPr="00DD3C49">
        <w:t>Integración de la Interfaz de Usuario con el Backend</w:t>
      </w:r>
      <w:bookmarkEnd w:id="178"/>
      <w:bookmarkEnd w:id="179"/>
      <w:bookmarkEnd w:id="177"/>
    </w:p>
    <w:p w14:paraId="07474928" w14:textId="00C2C883" w:rsidR="0084280D" w:rsidRPr="0084280D" w:rsidRDefault="0084280D" w:rsidP="0084280D">
      <w:r w:rsidRPr="0084280D">
        <w:t xml:space="preserve">Para llevar a cabo la integración efectiva de la interfaz de usuario con el backend, es imprescindible contar con los recursos y desarrollos completados en etapas previas del proyecto. Específicamente, es necesario tener acceso a la salida del paquete de trabajo </w:t>
      </w:r>
      <w:r w:rsidRPr="0014500D">
        <w:rPr>
          <w:b/>
          <w:bCs/>
        </w:rPr>
        <w:t>PT04.2-FRNT</w:t>
      </w:r>
      <w:r w:rsidRPr="0084280D">
        <w:t>, que comprende el código fuente del frontend de las pantallas. Este código es crucial, ya que define la estructura visual y la interactividad de la aplicación, asegurando que los usuarios finales puedan navegar e interactuar de manera intuitiva con la plataforma.</w:t>
      </w:r>
    </w:p>
    <w:p w14:paraId="077A09E2" w14:textId="7934EEFE" w:rsidR="0084280D" w:rsidRPr="0084280D" w:rsidRDefault="0084280D" w:rsidP="0084280D">
      <w:r w:rsidRPr="0084280D">
        <w:t xml:space="preserve">Además, resulta igualmente fundamental disponer de la API completamente desarrollada y operativa, tal como se especifica en el paquete de trabajo </w:t>
      </w:r>
      <w:r w:rsidRPr="0014500D">
        <w:rPr>
          <w:b/>
          <w:bCs/>
        </w:rPr>
        <w:t>PT03.3-BCK</w:t>
      </w:r>
      <w:r w:rsidRPr="0084280D">
        <w:t>. Esta API debe incluir todos los endpoints necesarios para permitir una comunicación fluida entre el frontend y el backend. Estos endpoints son los puntos de acceso a través de los cuales el frontend puede solicitar datos al backend, enviar nueva información, actualizar datos existentes o realizar cualquier otra operación requerida por la lógica de negocio de la aplicación.</w:t>
      </w:r>
    </w:p>
    <w:p w14:paraId="56EB5A17" w14:textId="5DC48C39" w:rsidR="0084280D" w:rsidRDefault="0084280D" w:rsidP="0084280D">
      <w:r w:rsidRPr="0084280D">
        <w:lastRenderedPageBreak/>
        <w:t>La correcta definición y documentación de estos endpoints es vital para facilitar el trabajo de integración, ya que proporciona a los desarrolladores del frontend la información necesaria para realizar las peticiones adecuadas y manejar las respuestas del servidor de manera efectiva</w:t>
      </w:r>
      <w:r w:rsidR="0014500D">
        <w:t xml:space="preserve">. </w:t>
      </w:r>
    </w:p>
    <w:p w14:paraId="2BCE9B35" w14:textId="6B61D663" w:rsidR="00360EC5" w:rsidRDefault="00360EC5" w:rsidP="0084280D">
      <w:r w:rsidRPr="00360EC5">
        <w:t>Para asegurar el correcto funcionamiento de la aplicación, se ha adoptado un enfoque metódico y detallado en el desarrollo y la integración de sus componentes. Este proceso se ha centrado principalmente en la interacción entre la interfaz de usuario, la API y la base de datos, así como en la gestión eficiente del tráfico web y la seguridad</w:t>
      </w:r>
    </w:p>
    <w:p w14:paraId="337D451B" w14:textId="6E9E9347" w:rsidR="001F7BF6" w:rsidRDefault="001F7BF6" w:rsidP="001F7BF6">
      <w:r>
        <w:t>Inicialmente, se llevó a cabo una revisión exhaustiva de cada pantalla de la aplicación con el objetivo de determinar los datos y funcionalidades específicas requeridos por los usuarios en diferentes puntos de la interfaz. Este análisis permitió identificar claramente las necesidades de información y operación en cada segmento de la aplicación. A partir de esta identificación, se seleccionaron los endpoints apropiados de la API, los cuales proveen los datos necesarios o realizan las operaciones requeridas para satisfacer las demandas de cada pantalla.</w:t>
      </w:r>
    </w:p>
    <w:p w14:paraId="764949AF" w14:textId="67D0F0BA" w:rsidR="00360EC5" w:rsidRDefault="001F7BF6" w:rsidP="001F7BF6">
      <w:r>
        <w:t xml:space="preserve">En cada segmento de la interfaz, se desarrollaron funciones específicas que ejecutan ciertos endpoints, adaptándose a los requisitos únicos de cada pantalla. Este enfoque asegura que la información se muestre o modifique adecuadamente según lo dictado por las funciones diseñadas para cada contexto. Los detalles sobre qué función utiliza cada </w:t>
      </w:r>
      <w:proofErr w:type="spellStart"/>
      <w:r>
        <w:t>endpoint</w:t>
      </w:r>
      <w:proofErr w:type="spellEnd"/>
      <w:r>
        <w:t xml:space="preserve"> y en qué pantalla se implementa se encuentran detallados en el Anexo C.</w:t>
      </w:r>
    </w:p>
    <w:p w14:paraId="0CE87FB6" w14:textId="08ABB90B" w:rsidR="00942E90" w:rsidRDefault="00942E90" w:rsidP="00942E90">
      <w:r>
        <w:t xml:space="preserve">Una pieza clave en la infraestructura de la aplicación es la gestión del tráfico y la seguridad, facilitada por la integración de Cloudflare y </w:t>
      </w:r>
      <w:proofErr w:type="spellStart"/>
      <w:r>
        <w:t>Traefik</w:t>
      </w:r>
      <w:proofErr w:type="spellEnd"/>
      <w:r>
        <w:t>. Cloudflare actúa como el primer punto de contacto cuando se realiza una solicitud a la web de la API, optimizando la entrega de contenido a través de su red CDN y proporcionando una capa adicional de seguridad al filtrar amenazas antes de que las solicitudes lleguen a la infraestructura principal.</w:t>
      </w:r>
    </w:p>
    <w:p w14:paraId="2E0FF1B2" w14:textId="4E7823B6" w:rsidR="00942E90" w:rsidRDefault="00942E90" w:rsidP="00942E90">
      <w:r>
        <w:t xml:space="preserve">Una vez que la solicitud ha sido procesada por Cloudflare, es redirigida al contenedor </w:t>
      </w:r>
      <w:proofErr w:type="spellStart"/>
      <w:r>
        <w:t>Traefik</w:t>
      </w:r>
      <w:proofErr w:type="spellEnd"/>
      <w:r>
        <w:t xml:space="preserve">, que desempeña un papel crucial como proxy inverso. </w:t>
      </w:r>
      <w:proofErr w:type="spellStart"/>
      <w:r>
        <w:t>Traefik</w:t>
      </w:r>
      <w:proofErr w:type="spellEnd"/>
      <w:r>
        <w:t xml:space="preserve"> está configurado para gestionar el tráfico interno, dirigiendo las solicitudes al contenedor </w:t>
      </w:r>
      <w:proofErr w:type="spellStart"/>
      <w:r>
        <w:t>tfg</w:t>
      </w:r>
      <w:proofErr w:type="spellEnd"/>
      <w:r>
        <w:t xml:space="preserve">-backend de acuerdo con reglas específicas. Dentro de este contenedor, la API procesa la solicitud, interactúa con la base de datos según sea necesario, y prepara la información para ser enviada de vuelta al usuario. La respuesta sigue el camino inverso a través de </w:t>
      </w:r>
      <w:proofErr w:type="spellStart"/>
      <w:r>
        <w:t>Traefik</w:t>
      </w:r>
      <w:proofErr w:type="spellEnd"/>
      <w:r>
        <w:t xml:space="preserve"> y Cloudflare, asegurando que los datos lleguen de forma segura y eficiente al usuario final.</w:t>
      </w:r>
    </w:p>
    <w:p w14:paraId="7DF11505" w14:textId="42B1CF6A" w:rsidR="00C86D05" w:rsidRDefault="00C86D05" w:rsidP="00942E90">
      <w:r w:rsidRPr="00C86D05">
        <w:t>Con la finalización de este paquete de desarrollo, la aplicación se considera completa. Este hito incluye no solo la interfaz de usuario y las funcionalidades asociadas, sino también la implementación efectiva de la base de datos y la operatividad continua de la API. Esta integración garantiza el funcionamiento fluido y coordinado de todos los componentes de la aplicación.</w:t>
      </w:r>
    </w:p>
    <w:p w14:paraId="490D75CA" w14:textId="5DC66020" w:rsidR="00C86D05" w:rsidRDefault="00C86D05" w:rsidP="00942E90">
      <w:r w:rsidRPr="00C86D05">
        <w:t>El siguiente paso implica proporcionar la aplicación a un grupo seleccionado de usuarios para su uso y evaluación. La retroalimentación obtenida de estos usuarios será invaluable para identificar posibles errores o áreas de mejora. Tras incorporar las sugerencias y realizar las mejoras necesarias, la aplicación estará lista para su despliegue en las plataformas correspondientes.</w:t>
      </w:r>
    </w:p>
    <w:p w14:paraId="386484E3" w14:textId="128EEB2D" w:rsidR="009D4F35" w:rsidRDefault="009D4F35" w:rsidP="0084280D">
      <w:pPr>
        <w:pStyle w:val="Ttulo2"/>
      </w:pPr>
      <w:bookmarkStart w:id="180" w:name="_Toc162807748"/>
      <w:r w:rsidRPr="00D805D5">
        <w:t>PT5 - Pruebas y Calidad</w:t>
      </w:r>
      <w:bookmarkEnd w:id="180"/>
    </w:p>
    <w:p w14:paraId="35E8A78D" w14:textId="77777777" w:rsidR="00247EBC" w:rsidRDefault="00247EBC" w:rsidP="00247EBC">
      <w:r w:rsidRPr="00247EBC">
        <w:t xml:space="preserve">La aplicación ha sido distribuida a un grupo selecto de usuarios, quienes han sido cuidadosamente elegidos para participar en esta fase inicial. Para facilitar la recopilación de opiniones y valoraciones, se ha proporcionado a estos usuarios un formulario de Google. Este formulario les permite compartir su retroalimentación sobre la aplicación, evaluar distintos aspectos de su funcionamiento y experiencia de usuario, y sugerir mejoras o reportar problemas específicos. </w:t>
      </w:r>
    </w:p>
    <w:p w14:paraId="307772CE" w14:textId="77777777" w:rsidR="00247EBC" w:rsidRDefault="00247EBC" w:rsidP="00247EBC">
      <w:r w:rsidRPr="00247EBC">
        <w:t xml:space="preserve">La selección manual de estos usuarios permite asegurar que el </w:t>
      </w:r>
      <w:proofErr w:type="spellStart"/>
      <w:r w:rsidRPr="00247EBC">
        <w:t>feedback</w:t>
      </w:r>
      <w:proofErr w:type="spellEnd"/>
      <w:r w:rsidRPr="00247EBC">
        <w:t xml:space="preserve"> recibido sea relevante y provenga de una muestra representativa del público objetivo de la aplicación. Este proceso es crucial para identificar áreas de mejora y garantizar que la aplicación cumpla con las expectativas y necesidades de sus usuarios finales antes de su lanzamiento oficial en las plataformas correspondientes. </w:t>
      </w:r>
    </w:p>
    <w:p w14:paraId="51B5C968" w14:textId="39709E58" w:rsidR="00247EBC" w:rsidRDefault="00247EBC" w:rsidP="00247EBC">
      <w:r w:rsidRPr="00247EBC">
        <w:t>Este enfoque iterativo hacia el desarrollo y mejora de la aplicación es fundamental para afinar la experiencia del usuario, corregir errores técnicos y enriquecer el contenido y funcionalidades según las preferencias del usuario.</w:t>
      </w:r>
    </w:p>
    <w:p w14:paraId="45A6FB8B" w14:textId="77777777" w:rsidR="00006AB8" w:rsidRPr="00006AB8" w:rsidRDefault="00006AB8" w:rsidP="00006AB8">
      <w:pPr>
        <w:rPr>
          <w:rFonts w:asciiTheme="majorHAnsi" w:eastAsiaTheme="majorEastAsia" w:hAnsiTheme="majorHAnsi" w:cstheme="majorBidi"/>
          <w:bCs/>
          <w:smallCaps/>
          <w:noProof/>
          <w:color w:val="000000" w:themeColor="text1"/>
          <w:sz w:val="40"/>
          <w:szCs w:val="28"/>
        </w:rPr>
      </w:pPr>
      <w:r w:rsidRPr="00006AB8">
        <w:lastRenderedPageBreak/>
        <w:t>Es importante destacar que los usuarios seleccionados incluyen tanto a usuarios de Apple como de Android, asegurando así la capacidad de probar la aplicación en ambos sistemas operativos.</w:t>
      </w:r>
    </w:p>
    <w:p w14:paraId="034AC173" w14:textId="2F5AB38D" w:rsidR="009D4F35" w:rsidRDefault="009D4F35" w:rsidP="009D4F35">
      <w:pPr>
        <w:pStyle w:val="Ttulo2"/>
      </w:pPr>
      <w:bookmarkStart w:id="181" w:name="_Toc162807749"/>
      <w:r>
        <w:t xml:space="preserve">PT6 - </w:t>
      </w:r>
      <w:r w:rsidRPr="00E75DC7">
        <w:t>Preparación para el Lanzamiento</w:t>
      </w:r>
      <w:bookmarkEnd w:id="181"/>
    </w:p>
    <w:p w14:paraId="0A39E81A" w14:textId="49F26218" w:rsidR="001F1E83" w:rsidRDefault="001F1E83" w:rsidP="008B749D">
      <w:r w:rsidRPr="001F1E83">
        <w:t xml:space="preserve">Para el lanzamiento, se utilizaron las herramientas de Expo y EAS para compilar nuestra aplicación tanto para iOS como para Android. EAS es un conjunto de servicios de construcción y distribución que facilitan el proceso de desarrollo y lanzamiento de aplicaciones creadas con Expo. Ofrece una solución de construcción en la nube, permitiendo compilar aplicaciones para iOS y Android sin necesitar configurar entornos de desarrollo locales complejos. </w:t>
      </w:r>
    </w:p>
    <w:p w14:paraId="3BC84A23" w14:textId="44C3CCE8" w:rsidR="008B749D" w:rsidRDefault="001F1E83" w:rsidP="008B749D">
      <w:r w:rsidRPr="001F1E83">
        <w:t>EAS proporciona características avanzadas, como compilaciones personalizables, actualizaciones OTA</w:t>
      </w:r>
      <w:r w:rsidR="00A22638">
        <w:t xml:space="preserve">, </w:t>
      </w:r>
      <w:r w:rsidRPr="001F1E83">
        <w:t>y la capacidad de manejar activos y secretos de manera más segura y eficiente. Esto simplifica significativamente el proceso de preparación y publicación de aplicaciones en las tiendas de aplicaciones</w:t>
      </w:r>
      <w:r>
        <w:t xml:space="preserve">. </w:t>
      </w:r>
    </w:p>
    <w:p w14:paraId="0621F788" w14:textId="7E368919" w:rsidR="001F1E83" w:rsidRDefault="001F1E83" w:rsidP="001F1E83">
      <w:pPr>
        <w:pStyle w:val="Ttulo3"/>
      </w:pPr>
      <w:bookmarkStart w:id="182" w:name="OLE_LINK145"/>
      <w:bookmarkStart w:id="183" w:name="OLE_LINK146"/>
      <w:bookmarkStart w:id="184" w:name="_Toc162807750"/>
      <w:proofErr w:type="spellStart"/>
      <w:r>
        <w:t>Build</w:t>
      </w:r>
      <w:proofErr w:type="spellEnd"/>
      <w:r>
        <w:t xml:space="preserve"> </w:t>
      </w:r>
      <w:proofErr w:type="spellStart"/>
      <w:r>
        <w:t>IOs</w:t>
      </w:r>
      <w:proofErr w:type="spellEnd"/>
      <w:r>
        <w:t xml:space="preserve"> y Android</w:t>
      </w:r>
      <w:bookmarkEnd w:id="184"/>
    </w:p>
    <w:bookmarkEnd w:id="182"/>
    <w:bookmarkEnd w:id="183"/>
    <w:p w14:paraId="7AF063B5" w14:textId="534E1261" w:rsidR="001F1E83" w:rsidRDefault="001A2810" w:rsidP="001F1E83">
      <w:r w:rsidRPr="001A2810">
        <w:t xml:space="preserve">En el caso de aplicaciones desarrolladas con herramientas como Expo y gestionadas a través de servicios como EAS (Expo </w:t>
      </w:r>
      <w:proofErr w:type="spellStart"/>
      <w:r w:rsidRPr="001A2810">
        <w:t>Application</w:t>
      </w:r>
      <w:proofErr w:type="spellEnd"/>
      <w:r w:rsidRPr="001A2810">
        <w:t xml:space="preserve"> </w:t>
      </w:r>
      <w:proofErr w:type="spellStart"/>
      <w:r w:rsidRPr="001A2810">
        <w:t>Services</w:t>
      </w:r>
      <w:proofErr w:type="spellEnd"/>
      <w:r w:rsidRPr="001A2810">
        <w:t xml:space="preserve">), el </w:t>
      </w:r>
      <w:proofErr w:type="spellStart"/>
      <w:r w:rsidRPr="001A2810">
        <w:t>build</w:t>
      </w:r>
      <w:proofErr w:type="spellEnd"/>
      <w:r w:rsidRPr="001A2810">
        <w:t xml:space="preserve"> se realiza generalmente en la nube.</w:t>
      </w:r>
    </w:p>
    <w:p w14:paraId="7EA1260E" w14:textId="6929D055" w:rsidR="001A2810" w:rsidRDefault="00132224" w:rsidP="001F1E83">
      <w:r w:rsidRPr="00132224">
        <w:t xml:space="preserve">Para iOS, este proceso implica la creación de un archivo IPA (iOS App Store </w:t>
      </w:r>
      <w:proofErr w:type="spellStart"/>
      <w:r w:rsidRPr="00132224">
        <w:t>Package</w:t>
      </w:r>
      <w:proofErr w:type="spellEnd"/>
      <w:r w:rsidRPr="00132224">
        <w:t xml:space="preserve">), que es el formato de paquete de aplicaciones utilizado por iOS para distribuir </w:t>
      </w:r>
      <w:r w:rsidR="00DD0F87">
        <w:t>e</w:t>
      </w:r>
      <w:r w:rsidRPr="00132224">
        <w:t xml:space="preserve"> instalar aplicaciones. Para Android, el proceso genera un archivo APK (Android </w:t>
      </w:r>
      <w:proofErr w:type="spellStart"/>
      <w:r w:rsidRPr="00132224">
        <w:t>Package</w:t>
      </w:r>
      <w:proofErr w:type="spellEnd"/>
      <w:r w:rsidRPr="00132224">
        <w:t xml:space="preserve"> Kit) o un archivo AAB (Android App </w:t>
      </w:r>
      <w:proofErr w:type="spellStart"/>
      <w:r w:rsidRPr="00132224">
        <w:t>Bundle</w:t>
      </w:r>
      <w:proofErr w:type="spellEnd"/>
      <w:r w:rsidRPr="00132224">
        <w:t>), que son los formatos utilizados por Android para el mismo propósito.</w:t>
      </w:r>
    </w:p>
    <w:p w14:paraId="4E4AE07A" w14:textId="25B0AD50" w:rsidR="00993EC7" w:rsidRDefault="00A370BB" w:rsidP="008B749D">
      <w:r w:rsidRPr="00A370BB">
        <w:t xml:space="preserve">Cada vez que se realice un nuevo </w:t>
      </w:r>
      <w:proofErr w:type="spellStart"/>
      <w:r w:rsidRPr="00A370BB">
        <w:t>build</w:t>
      </w:r>
      <w:proofErr w:type="spellEnd"/>
      <w:r w:rsidRPr="00A370BB">
        <w:t xml:space="preserve">, es necesario actualizar el número de versión en el archivo </w:t>
      </w:r>
      <w:r w:rsidRPr="00A370BB">
        <w:rPr>
          <w:rStyle w:val="nfasissutil"/>
        </w:rPr>
        <w:t>‘</w:t>
      </w:r>
      <w:proofErr w:type="spellStart"/>
      <w:proofErr w:type="gramStart"/>
      <w:r w:rsidRPr="00A370BB">
        <w:rPr>
          <w:rStyle w:val="nfasissutil"/>
        </w:rPr>
        <w:t>app.json</w:t>
      </w:r>
      <w:proofErr w:type="spellEnd"/>
      <w:proofErr w:type="gramEnd"/>
      <w:r w:rsidRPr="00A370BB">
        <w:rPr>
          <w:rStyle w:val="nfasissutil"/>
        </w:rPr>
        <w:t>’</w:t>
      </w:r>
      <w:r w:rsidRPr="00A370BB">
        <w:t xml:space="preserve">. Esto se hace para reflejar cambios o actualizaciones en la aplicación, en nuestro caso, se actualizará a la versión 1.1, ya que la versión 1.0 se lanzó sin algunas funcionalidades, actuando más como una prueba. </w:t>
      </w:r>
    </w:p>
    <w:p w14:paraId="3B1492F5" w14:textId="407FBCB9" w:rsidR="001F1E83" w:rsidRDefault="00A370BB" w:rsidP="00213BC8">
      <w:r w:rsidRPr="00A370BB">
        <w:t xml:space="preserve">Una vez actualizada la versión en </w:t>
      </w:r>
      <w:r w:rsidRPr="00A370BB">
        <w:rPr>
          <w:rStyle w:val="nfasissutil"/>
        </w:rPr>
        <w:t>‘</w:t>
      </w:r>
      <w:proofErr w:type="spellStart"/>
      <w:proofErr w:type="gramStart"/>
      <w:r w:rsidRPr="00A370BB">
        <w:rPr>
          <w:rStyle w:val="nfasissutil"/>
        </w:rPr>
        <w:t>app.json</w:t>
      </w:r>
      <w:proofErr w:type="spellEnd"/>
      <w:proofErr w:type="gramEnd"/>
      <w:r w:rsidRPr="00A370BB">
        <w:rPr>
          <w:rStyle w:val="nfasissutil"/>
        </w:rPr>
        <w:t>’</w:t>
      </w:r>
      <w:r w:rsidRPr="00A370BB">
        <w:t>, se ejecutará el comando</w:t>
      </w:r>
      <w:r w:rsidR="00993EC7">
        <w:t xml:space="preserve"> </w:t>
      </w:r>
      <w:r w:rsidR="00993EC7" w:rsidRPr="00993EC7">
        <w:rPr>
          <w:rStyle w:val="nfasissutil"/>
        </w:rPr>
        <w:t>‘</w:t>
      </w:r>
      <w:proofErr w:type="spellStart"/>
      <w:r w:rsidR="00993EC7" w:rsidRPr="00993EC7">
        <w:rPr>
          <w:rStyle w:val="nfasissutil"/>
        </w:rPr>
        <w:t>npx</w:t>
      </w:r>
      <w:proofErr w:type="spellEnd"/>
      <w:r w:rsidR="00993EC7" w:rsidRPr="00993EC7">
        <w:rPr>
          <w:rStyle w:val="nfasissutil"/>
        </w:rPr>
        <w:t xml:space="preserve"> expo </w:t>
      </w:r>
      <w:proofErr w:type="spellStart"/>
      <w:r w:rsidR="00993EC7" w:rsidRPr="00993EC7">
        <w:rPr>
          <w:rStyle w:val="nfasissutil"/>
        </w:rPr>
        <w:t>prebuild</w:t>
      </w:r>
      <w:proofErr w:type="spellEnd"/>
      <w:r w:rsidR="00993EC7" w:rsidRPr="00993EC7">
        <w:rPr>
          <w:rStyle w:val="nfasissutil"/>
        </w:rPr>
        <w:t>’</w:t>
      </w:r>
      <w:r w:rsidR="00213BC8">
        <w:rPr>
          <w:rStyle w:val="nfasissutil"/>
        </w:rPr>
        <w:t xml:space="preserve"> </w:t>
      </w:r>
      <w:r w:rsidR="00213BC8" w:rsidRPr="00213BC8">
        <w:t xml:space="preserve">para crear los archivos ejecutables de </w:t>
      </w:r>
      <w:proofErr w:type="spellStart"/>
      <w:r w:rsidR="00213BC8" w:rsidRPr="00213BC8">
        <w:t>ios</w:t>
      </w:r>
      <w:proofErr w:type="spellEnd"/>
      <w:r w:rsidR="00213BC8" w:rsidRPr="00213BC8">
        <w:t xml:space="preserve"> y Android, después ejecutaremos</w:t>
      </w:r>
      <w:r w:rsidRPr="00A370BB">
        <w:t xml:space="preserve"> </w:t>
      </w:r>
      <w:r w:rsidRPr="00A370BB">
        <w:rPr>
          <w:rStyle w:val="nfasissutil"/>
        </w:rPr>
        <w:t>‘</w:t>
      </w:r>
      <w:proofErr w:type="spellStart"/>
      <w:r w:rsidRPr="00A370BB">
        <w:rPr>
          <w:rStyle w:val="nfasissutil"/>
        </w:rPr>
        <w:t>eas</w:t>
      </w:r>
      <w:proofErr w:type="spellEnd"/>
      <w:r w:rsidRPr="00A370BB">
        <w:rPr>
          <w:rStyle w:val="nfasissutil"/>
        </w:rPr>
        <w:t xml:space="preserve"> </w:t>
      </w:r>
      <w:proofErr w:type="spellStart"/>
      <w:r w:rsidRPr="00A370BB">
        <w:rPr>
          <w:rStyle w:val="nfasissutil"/>
        </w:rPr>
        <w:t>build</w:t>
      </w:r>
      <w:proofErr w:type="spellEnd"/>
      <w:r w:rsidRPr="00A370BB">
        <w:rPr>
          <w:rStyle w:val="nfasissutil"/>
        </w:rPr>
        <w:t xml:space="preserve"> --</w:t>
      </w:r>
      <w:proofErr w:type="spellStart"/>
      <w:r w:rsidRPr="00A370BB">
        <w:rPr>
          <w:rStyle w:val="nfasissutil"/>
        </w:rPr>
        <w:t>profile</w:t>
      </w:r>
      <w:proofErr w:type="spellEnd"/>
      <w:r w:rsidRPr="00A370BB">
        <w:rPr>
          <w:rStyle w:val="nfasissutil"/>
        </w:rPr>
        <w:t xml:space="preserve"> </w:t>
      </w:r>
      <w:proofErr w:type="spellStart"/>
      <w:r w:rsidRPr="00A370BB">
        <w:rPr>
          <w:rStyle w:val="nfasissutil"/>
        </w:rPr>
        <w:t>ios</w:t>
      </w:r>
      <w:proofErr w:type="spellEnd"/>
      <w:r w:rsidRPr="00A370BB">
        <w:rPr>
          <w:rStyle w:val="nfasissutil"/>
        </w:rPr>
        <w:t>’</w:t>
      </w:r>
      <w:r w:rsidRPr="00A370BB">
        <w:t xml:space="preserve"> para iOS, y </w:t>
      </w:r>
      <w:r w:rsidRPr="00A370BB">
        <w:rPr>
          <w:rStyle w:val="nfasissutil"/>
        </w:rPr>
        <w:t>‘</w:t>
      </w:r>
      <w:proofErr w:type="spellStart"/>
      <w:r w:rsidRPr="00A370BB">
        <w:rPr>
          <w:rStyle w:val="nfasissutil"/>
        </w:rPr>
        <w:t>eas</w:t>
      </w:r>
      <w:proofErr w:type="spellEnd"/>
      <w:r w:rsidRPr="00A370BB">
        <w:rPr>
          <w:rStyle w:val="nfasissutil"/>
        </w:rPr>
        <w:t xml:space="preserve"> </w:t>
      </w:r>
      <w:proofErr w:type="spellStart"/>
      <w:r w:rsidRPr="00A370BB">
        <w:rPr>
          <w:rStyle w:val="nfasissutil"/>
        </w:rPr>
        <w:t>build</w:t>
      </w:r>
      <w:proofErr w:type="spellEnd"/>
      <w:r w:rsidRPr="00A370BB">
        <w:rPr>
          <w:rStyle w:val="nfasissutil"/>
        </w:rPr>
        <w:t xml:space="preserve"> --</w:t>
      </w:r>
      <w:proofErr w:type="spellStart"/>
      <w:r w:rsidRPr="00A370BB">
        <w:rPr>
          <w:rStyle w:val="nfasissutil"/>
        </w:rPr>
        <w:t>profile</w:t>
      </w:r>
      <w:proofErr w:type="spellEnd"/>
      <w:r w:rsidRPr="00A370BB">
        <w:rPr>
          <w:rStyle w:val="nfasissutil"/>
        </w:rPr>
        <w:t xml:space="preserve"> </w:t>
      </w:r>
      <w:proofErr w:type="spellStart"/>
      <w:r w:rsidRPr="00A370BB">
        <w:rPr>
          <w:rStyle w:val="nfasissutil"/>
        </w:rPr>
        <w:t>android</w:t>
      </w:r>
      <w:proofErr w:type="spellEnd"/>
      <w:r w:rsidRPr="00A370BB">
        <w:rPr>
          <w:rStyle w:val="nfasissutil"/>
        </w:rPr>
        <w:t>’</w:t>
      </w:r>
      <w:r w:rsidRPr="00A370BB">
        <w:t xml:space="preserve"> para Android, iniciando así el proceso de compilación para cada plataforma respectivamente.</w:t>
      </w:r>
    </w:p>
    <w:p w14:paraId="2F727343" w14:textId="77777777" w:rsidR="00952EBC" w:rsidRDefault="00952EBC" w:rsidP="00952EBC">
      <w:pPr>
        <w:keepNext/>
        <w:jc w:val="center"/>
      </w:pPr>
      <w:r>
        <w:rPr>
          <w:noProof/>
        </w:rPr>
        <w:drawing>
          <wp:inline distT="0" distB="0" distL="0" distR="0" wp14:anchorId="227449EE" wp14:editId="6E776F88">
            <wp:extent cx="3099600" cy="1299832"/>
            <wp:effectExtent l="0" t="0" r="0" b="0"/>
            <wp:docPr id="1625616686"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616686" name="Imagen 1" descr="Captura de pantalla de un celular&#10;&#10;Descripción generada automáticament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3099600" cy="1299832"/>
                    </a:xfrm>
                    <a:prstGeom prst="rect">
                      <a:avLst/>
                    </a:prstGeom>
                  </pic:spPr>
                </pic:pic>
              </a:graphicData>
            </a:graphic>
          </wp:inline>
        </w:drawing>
      </w:r>
    </w:p>
    <w:p w14:paraId="064335F1" w14:textId="670CA28F" w:rsidR="00213BC8" w:rsidRDefault="00952EBC" w:rsidP="00952EBC">
      <w:pPr>
        <w:pStyle w:val="Descripcin"/>
        <w:jc w:val="center"/>
      </w:pPr>
      <w:bookmarkStart w:id="185" w:name="_Toc162693190"/>
      <w:r>
        <w:t xml:space="preserve">Ilustración </w:t>
      </w:r>
      <w:r>
        <w:fldChar w:fldCharType="begin"/>
      </w:r>
      <w:r>
        <w:instrText xml:space="preserve"> SEQ Ilustración \* ARABIC </w:instrText>
      </w:r>
      <w:r>
        <w:fldChar w:fldCharType="separate"/>
      </w:r>
      <w:r w:rsidR="0060619D">
        <w:rPr>
          <w:noProof/>
        </w:rPr>
        <w:t>29</w:t>
      </w:r>
      <w:r>
        <w:fldChar w:fldCharType="end"/>
      </w:r>
      <w:r>
        <w:t xml:space="preserve">: EAS </w:t>
      </w:r>
      <w:proofErr w:type="spellStart"/>
      <w:r>
        <w:t>Build</w:t>
      </w:r>
      <w:proofErr w:type="spellEnd"/>
      <w:r>
        <w:t xml:space="preserve"> para iOS. Elaboración Propia</w:t>
      </w:r>
      <w:bookmarkEnd w:id="185"/>
    </w:p>
    <w:p w14:paraId="3679D5E3" w14:textId="23A9FEB6" w:rsidR="001F1E83" w:rsidRDefault="00367699" w:rsidP="008B749D">
      <w:r w:rsidRPr="00367699">
        <w:lastRenderedPageBreak/>
        <w:t xml:space="preserve">Al ejecutar esta sentencia, los </w:t>
      </w:r>
      <w:proofErr w:type="gramStart"/>
      <w:r w:rsidR="00374CCF" w:rsidRPr="00367699">
        <w:t>archivos</w:t>
      </w:r>
      <w:r w:rsidR="007A2355">
        <w:t xml:space="preserve"> </w:t>
      </w:r>
      <w:r w:rsidR="00374CCF" w:rsidRPr="00367699">
        <w:t>.</w:t>
      </w:r>
      <w:proofErr w:type="spellStart"/>
      <w:r w:rsidR="00374CCF" w:rsidRPr="00374CCF">
        <w:rPr>
          <w:rStyle w:val="nfasissutil"/>
        </w:rPr>
        <w:t>ipa</w:t>
      </w:r>
      <w:proofErr w:type="spellEnd"/>
      <w:proofErr w:type="gramEnd"/>
      <w:r w:rsidRPr="00367699">
        <w:t xml:space="preserve"> y </w:t>
      </w:r>
      <w:r w:rsidRPr="00374CCF">
        <w:rPr>
          <w:rStyle w:val="nfasissutil"/>
        </w:rPr>
        <w:t>.</w:t>
      </w:r>
      <w:proofErr w:type="spellStart"/>
      <w:r w:rsidRPr="00374CCF">
        <w:rPr>
          <w:rStyle w:val="nfasissutil"/>
        </w:rPr>
        <w:t>apk</w:t>
      </w:r>
      <w:proofErr w:type="spellEnd"/>
      <w:r w:rsidRPr="00367699">
        <w:t xml:space="preserve"> estarán disponibles en la nube para ser descargados y posteriormente subidos a sus respectivas tiendas.</w:t>
      </w:r>
    </w:p>
    <w:p w14:paraId="79E60EDD" w14:textId="7FF468BF" w:rsidR="007A2355" w:rsidRDefault="007A2355" w:rsidP="008B749D">
      <w:r>
        <w:t xml:space="preserve">En la siguiente imagen se puede ver como el proceso de compilación ha terminado y se puede descargar el </w:t>
      </w:r>
      <w:proofErr w:type="gramStart"/>
      <w:r w:rsidRPr="00367699">
        <w:t>archiv</w:t>
      </w:r>
      <w:r>
        <w:t xml:space="preserve">o </w:t>
      </w:r>
      <w:r w:rsidRPr="00367699">
        <w:t>.</w:t>
      </w:r>
      <w:proofErr w:type="spellStart"/>
      <w:r w:rsidRPr="00374CCF">
        <w:rPr>
          <w:rStyle w:val="nfasissutil"/>
        </w:rPr>
        <w:t>ipa</w:t>
      </w:r>
      <w:proofErr w:type="spellEnd"/>
      <w:proofErr w:type="gramEnd"/>
    </w:p>
    <w:p w14:paraId="68FCED81" w14:textId="77777777" w:rsidR="007A2355" w:rsidRDefault="001558F7" w:rsidP="007A2355">
      <w:pPr>
        <w:keepNext/>
        <w:jc w:val="center"/>
      </w:pPr>
      <w:r>
        <w:rPr>
          <w:noProof/>
        </w:rPr>
        <w:drawing>
          <wp:inline distT="0" distB="0" distL="0" distR="0" wp14:anchorId="7A23281A" wp14:editId="7DD3A993">
            <wp:extent cx="3099600" cy="1283225"/>
            <wp:effectExtent l="0" t="0" r="0" b="0"/>
            <wp:docPr id="385712521" name="Imagen 2"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712521" name="Imagen 2" descr="Captura de pantalla de un celular&#10;&#10;Descripción generada automáticament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3099600" cy="1283225"/>
                    </a:xfrm>
                    <a:prstGeom prst="rect">
                      <a:avLst/>
                    </a:prstGeom>
                  </pic:spPr>
                </pic:pic>
              </a:graphicData>
            </a:graphic>
          </wp:inline>
        </w:drawing>
      </w:r>
    </w:p>
    <w:p w14:paraId="7558A8F3" w14:textId="0A5D209B" w:rsidR="001558F7" w:rsidRDefault="007A2355" w:rsidP="007A2355">
      <w:pPr>
        <w:pStyle w:val="Descripcin"/>
        <w:jc w:val="center"/>
      </w:pPr>
      <w:bookmarkStart w:id="186" w:name="_Toc162693191"/>
      <w:r>
        <w:t xml:space="preserve">Ilustración </w:t>
      </w:r>
      <w:r>
        <w:fldChar w:fldCharType="begin"/>
      </w:r>
      <w:r>
        <w:instrText xml:space="preserve"> SEQ Ilustración \* ARABIC </w:instrText>
      </w:r>
      <w:r>
        <w:fldChar w:fldCharType="separate"/>
      </w:r>
      <w:r w:rsidR="0060619D">
        <w:rPr>
          <w:noProof/>
        </w:rPr>
        <w:t>30</w:t>
      </w:r>
      <w:r>
        <w:fldChar w:fldCharType="end"/>
      </w:r>
      <w:r>
        <w:t xml:space="preserve">: EAS </w:t>
      </w:r>
      <w:proofErr w:type="spellStart"/>
      <w:r>
        <w:t>Build</w:t>
      </w:r>
      <w:proofErr w:type="spellEnd"/>
      <w:r>
        <w:t xml:space="preserve"> iOS finalizado. </w:t>
      </w:r>
      <w:r w:rsidR="00820F9B">
        <w:t>Elaboración</w:t>
      </w:r>
      <w:r>
        <w:t xml:space="preserve"> </w:t>
      </w:r>
      <w:r w:rsidR="00820F9B">
        <w:t>Propia</w:t>
      </w:r>
      <w:bookmarkEnd w:id="186"/>
    </w:p>
    <w:p w14:paraId="27EE46A8" w14:textId="5665BB3A" w:rsidR="00374CCF" w:rsidRDefault="00BB5AAE" w:rsidP="00517E4F">
      <w:pPr>
        <w:pStyle w:val="Ttulo3"/>
      </w:pPr>
      <w:bookmarkStart w:id="187" w:name="_Toc162807751"/>
      <w:r>
        <w:t>Despliegue</w:t>
      </w:r>
      <w:r w:rsidR="00517E4F">
        <w:t xml:space="preserve"> en </w:t>
      </w:r>
      <w:r w:rsidR="00517E4F" w:rsidRPr="00132224">
        <w:t>iOS</w:t>
      </w:r>
      <w:bookmarkEnd w:id="187"/>
    </w:p>
    <w:p w14:paraId="24033B59" w14:textId="7D6F802B" w:rsidR="00517E4F" w:rsidRDefault="003E67BC" w:rsidP="00517E4F">
      <w:r w:rsidRPr="003E67BC">
        <w:t xml:space="preserve">Una vez que el </w:t>
      </w:r>
      <w:proofErr w:type="gramStart"/>
      <w:r w:rsidR="00BB5AAE" w:rsidRPr="003E67BC">
        <w:t>archivo</w:t>
      </w:r>
      <w:r w:rsidR="008E4D84">
        <w:t xml:space="preserve"> </w:t>
      </w:r>
      <w:r w:rsidR="00BB5AAE" w:rsidRPr="008E4D84">
        <w:rPr>
          <w:rStyle w:val="nfasissutil"/>
        </w:rPr>
        <w:t>.</w:t>
      </w:r>
      <w:proofErr w:type="spellStart"/>
      <w:r w:rsidR="00BB5AAE" w:rsidRPr="008E4D84">
        <w:rPr>
          <w:rStyle w:val="nfasissutil"/>
        </w:rPr>
        <w:t>ipa</w:t>
      </w:r>
      <w:proofErr w:type="spellEnd"/>
      <w:proofErr w:type="gramEnd"/>
      <w:r w:rsidRPr="003E67BC">
        <w:t xml:space="preserve"> ha sido descargado, el siguiente paso es cargarlo en la aplicación Transporter, herramienta oficial de Apple diseñada específicamente para este propósito.</w:t>
      </w:r>
    </w:p>
    <w:p w14:paraId="1F30AE29" w14:textId="0FA5EC97" w:rsidR="003E67BC" w:rsidRDefault="00BB5AAE" w:rsidP="00517E4F">
      <w:r w:rsidRPr="00BB5AAE">
        <w:t>Este proceso no solo incluye la carga de la aplicación en sí, sino también la entrega de metadatos esenciales, capturas de pantalla y otro contenido relacionado, lo cual es crucial para una presentación exitosa en la tienda. Transporter simplifica y agiliza el acceso de los desarrolladores al ecosistema de Apple, convirtiéndose en una herramienta indispensable para la distribución de aplicaciones en iOS.</w:t>
      </w:r>
    </w:p>
    <w:p w14:paraId="1DC27952" w14:textId="041394D9" w:rsidR="0027218F" w:rsidRDefault="0027218F" w:rsidP="00517E4F">
      <w:r>
        <w:t>En la siguiente imagen se puede ver la aplicación cargada e</w:t>
      </w:r>
      <w:r w:rsidR="00A04F4B">
        <w:t>n Transporter.</w:t>
      </w:r>
    </w:p>
    <w:p w14:paraId="16E02288" w14:textId="77777777" w:rsidR="00A04F4B" w:rsidRDefault="00A04F4B" w:rsidP="00A04F4B">
      <w:pPr>
        <w:keepNext/>
        <w:jc w:val="center"/>
      </w:pPr>
      <w:r>
        <w:rPr>
          <w:noProof/>
        </w:rPr>
        <w:drawing>
          <wp:inline distT="0" distB="0" distL="0" distR="0" wp14:anchorId="3F774ABB" wp14:editId="7E41ED9E">
            <wp:extent cx="3099600" cy="802665"/>
            <wp:effectExtent l="0" t="0" r="0" b="0"/>
            <wp:docPr id="1871866768" name="Imagen 3"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866768" name="Imagen 3" descr="Interfaz de usuario gráfica, Texto&#10;&#10;Descripción generada automáticament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3099600" cy="802665"/>
                    </a:xfrm>
                    <a:prstGeom prst="rect">
                      <a:avLst/>
                    </a:prstGeom>
                  </pic:spPr>
                </pic:pic>
              </a:graphicData>
            </a:graphic>
          </wp:inline>
        </w:drawing>
      </w:r>
    </w:p>
    <w:p w14:paraId="1D3D2129" w14:textId="3A727032" w:rsidR="00A04F4B" w:rsidRDefault="00A04F4B" w:rsidP="00A04F4B">
      <w:pPr>
        <w:pStyle w:val="Descripcin"/>
        <w:jc w:val="center"/>
      </w:pPr>
      <w:bookmarkStart w:id="188" w:name="_Toc162693192"/>
      <w:r>
        <w:t xml:space="preserve">Ilustración </w:t>
      </w:r>
      <w:r>
        <w:fldChar w:fldCharType="begin"/>
      </w:r>
      <w:r>
        <w:instrText xml:space="preserve"> SEQ Ilustración \* ARABIC </w:instrText>
      </w:r>
      <w:r>
        <w:fldChar w:fldCharType="separate"/>
      </w:r>
      <w:r w:rsidR="0060619D">
        <w:rPr>
          <w:noProof/>
        </w:rPr>
        <w:t>31</w:t>
      </w:r>
      <w:r>
        <w:fldChar w:fldCharType="end"/>
      </w:r>
      <w:r>
        <w:t>: FST en Transporter. Elaboración Propia</w:t>
      </w:r>
      <w:bookmarkEnd w:id="188"/>
    </w:p>
    <w:p w14:paraId="4436AF09" w14:textId="1EC84EA1" w:rsidR="00734EC2" w:rsidRDefault="00734EC2" w:rsidP="00734EC2">
      <w:r w:rsidRPr="00734EC2">
        <w:t xml:space="preserve">Una vez que la aplicación ha sido subida utilizando la aplicación Transporter, es necesario dirigirse al sitio web de App Store </w:t>
      </w:r>
      <w:proofErr w:type="spellStart"/>
      <w:r w:rsidRPr="00734EC2">
        <w:t>Connect</w:t>
      </w:r>
      <w:proofErr w:type="spellEnd"/>
      <w:r w:rsidRPr="00734EC2">
        <w:t>. En esta plataforma, los desarrolladores deben complementar la carga con información adicional esencial para la publicación de la aplicación. Esto incluye la introducción de metadatos detallados, como la descripción de la aplicación, palabras clave, categorías pertinentes, información de contacto para soporte, y cualquier detalle relevante que facilite a los usuarios entender la funcionalidad y los beneficios de la aplicación.</w:t>
      </w:r>
    </w:p>
    <w:p w14:paraId="5CD4B312" w14:textId="77777777" w:rsidR="001B65D7" w:rsidRDefault="001B65D7" w:rsidP="00734EC2">
      <w:r w:rsidRPr="001B65D7">
        <w:t xml:space="preserve">La imagen muestra la aplicación con la versión 1.1.0 en Apple Store </w:t>
      </w:r>
      <w:proofErr w:type="spellStart"/>
      <w:r w:rsidRPr="001B65D7">
        <w:t>Connect</w:t>
      </w:r>
      <w:proofErr w:type="spellEnd"/>
      <w:r w:rsidRPr="001B65D7">
        <w:t>, preparada para iniciar la fase de pruebas. Una vez completado este proceso, la aplicación estará lista para ser publicada en la App Store.</w:t>
      </w:r>
    </w:p>
    <w:p w14:paraId="511E148F" w14:textId="77777777" w:rsidR="001B65D7" w:rsidRPr="00E55FC8" w:rsidRDefault="001B65D7" w:rsidP="001B65D7">
      <w:pPr>
        <w:keepNext/>
        <w:jc w:val="center"/>
      </w:pPr>
      <w:r w:rsidRPr="00E55FC8">
        <w:rPr>
          <w:noProof/>
        </w:rPr>
        <w:lastRenderedPageBreak/>
        <w:drawing>
          <wp:inline distT="0" distB="0" distL="0" distR="0" wp14:anchorId="0123C435" wp14:editId="2DCCA8F7">
            <wp:extent cx="4724400" cy="1774484"/>
            <wp:effectExtent l="0" t="0" r="0" b="3810"/>
            <wp:docPr id="1112340081" name="Imagen 4"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340081" name="Imagen 4" descr="Interfaz de usuario gráfica, Texto, Aplicación, Correo electrónico&#10;&#10;Descripción generada automáticament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754043" cy="1785618"/>
                    </a:xfrm>
                    <a:prstGeom prst="rect">
                      <a:avLst/>
                    </a:prstGeom>
                  </pic:spPr>
                </pic:pic>
              </a:graphicData>
            </a:graphic>
          </wp:inline>
        </w:drawing>
      </w:r>
    </w:p>
    <w:p w14:paraId="374BFAED" w14:textId="47FBC71F" w:rsidR="001B65D7" w:rsidRPr="00E55FC8" w:rsidRDefault="001B65D7" w:rsidP="001B65D7">
      <w:pPr>
        <w:pStyle w:val="Descripcin"/>
        <w:jc w:val="center"/>
      </w:pPr>
      <w:bookmarkStart w:id="189" w:name="_Toc162693193"/>
      <w:r w:rsidRPr="00E55FC8">
        <w:t xml:space="preserve">Ilustración </w:t>
      </w:r>
      <w:r w:rsidRPr="00E55FC8">
        <w:fldChar w:fldCharType="begin"/>
      </w:r>
      <w:r w:rsidRPr="00E55FC8">
        <w:instrText xml:space="preserve"> SEQ Ilustración \* ARABIC </w:instrText>
      </w:r>
      <w:r w:rsidRPr="00E55FC8">
        <w:fldChar w:fldCharType="separate"/>
      </w:r>
      <w:r w:rsidR="0060619D" w:rsidRPr="00E55FC8">
        <w:rPr>
          <w:noProof/>
        </w:rPr>
        <w:t>32</w:t>
      </w:r>
      <w:r w:rsidRPr="00E55FC8">
        <w:fldChar w:fldCharType="end"/>
      </w:r>
      <w:r w:rsidRPr="00E55FC8">
        <w:t xml:space="preserve">: FST en Apple Store </w:t>
      </w:r>
      <w:proofErr w:type="spellStart"/>
      <w:r w:rsidRPr="00E55FC8">
        <w:t>Connect</w:t>
      </w:r>
      <w:proofErr w:type="spellEnd"/>
      <w:r w:rsidRPr="00E55FC8">
        <w:t>. Elaboración Propia.</w:t>
      </w:r>
      <w:bookmarkEnd w:id="189"/>
    </w:p>
    <w:p w14:paraId="0AA029D4" w14:textId="4BC9FC8F" w:rsidR="00734EC2" w:rsidRPr="00734EC2" w:rsidRDefault="00734EC2" w:rsidP="00734EC2">
      <w:r w:rsidRPr="00E55FC8">
        <w:t>Además, es importante subir capturas de pantalla y videos de vista previa que muestren la interfaz de usuario y las características principales</w:t>
      </w:r>
      <w:r w:rsidRPr="00CC5C15">
        <w:t xml:space="preserve"> de la aplicación. Estos elementos visuales son fundamentales</w:t>
      </w:r>
      <w:r w:rsidRPr="006F564C">
        <w:t xml:space="preserve"> para captar la </w:t>
      </w:r>
      <w:r w:rsidR="00FD0D95" w:rsidRPr="006F564C">
        <w:t>atención</w:t>
      </w:r>
      <w:r w:rsidRPr="00734EC2">
        <w:t xml:space="preserve"> de los usuarios potenciales en el App Store. La versión de la aplicación también debe ser especificada, junto con notas de lanzamiento que describan las nuevas funciones o mejoras incluidas en la actualización actual.</w:t>
      </w:r>
    </w:p>
    <w:p w14:paraId="1771708A" w14:textId="77777777" w:rsidR="00734EC2" w:rsidRPr="00734EC2" w:rsidRDefault="00734EC2" w:rsidP="00734EC2">
      <w:pPr>
        <w:rPr>
          <w:rFonts w:asciiTheme="majorHAnsi" w:eastAsiaTheme="majorEastAsia" w:hAnsiTheme="majorHAnsi" w:cstheme="majorBidi"/>
          <w:bCs/>
          <w:color w:val="000000" w:themeColor="text1"/>
          <w:sz w:val="32"/>
        </w:rPr>
      </w:pPr>
      <w:r w:rsidRPr="00734EC2">
        <w:t xml:space="preserve">Este paso en App Store </w:t>
      </w:r>
      <w:proofErr w:type="spellStart"/>
      <w:r w:rsidRPr="00734EC2">
        <w:t>Connect</w:t>
      </w:r>
      <w:proofErr w:type="spellEnd"/>
      <w:r w:rsidRPr="00734EC2">
        <w:t xml:space="preserve"> es vital para asegurar que la aplicación cumpla con todas las directrices de revisión de Apple y proporcione una experiencia clara y transparente para los usuarios finales. Solo después de completar adecuadamente todos estos requerimientos y enviar la aplicación para su revisión, estará en camino de ser aprobada y finalmente disponible en el App Store para su descarga por parte de los usuarios.</w:t>
      </w:r>
    </w:p>
    <w:p w14:paraId="6EB6AA78" w14:textId="21500F8E" w:rsidR="00BB5AAE" w:rsidRDefault="00BB5AAE" w:rsidP="00734EC2">
      <w:pPr>
        <w:pStyle w:val="Ttulo3"/>
      </w:pPr>
      <w:bookmarkStart w:id="190" w:name="_Toc162807752"/>
      <w:r>
        <w:t>Despliegue en Android</w:t>
      </w:r>
      <w:bookmarkEnd w:id="190"/>
    </w:p>
    <w:p w14:paraId="10C5D627" w14:textId="77777777" w:rsidR="00AB7ED0" w:rsidRDefault="00AB7ED0" w:rsidP="00BB5AAE">
      <w:r w:rsidRPr="00AB7ED0">
        <w:t xml:space="preserve">Para publicar una aplicación en Android, el primer paso esencial es crear una cuenta en Google </w:t>
      </w:r>
      <w:proofErr w:type="spellStart"/>
      <w:r w:rsidRPr="00AB7ED0">
        <w:t>Developer</w:t>
      </w:r>
      <w:proofErr w:type="spellEnd"/>
      <w:r w:rsidRPr="00AB7ED0">
        <w:t xml:space="preserve">, requisito indispensable para poder subir aplicaciones a la plataforma. </w:t>
      </w:r>
    </w:p>
    <w:p w14:paraId="26FA52AF" w14:textId="08262DF0" w:rsidR="00517E4F" w:rsidRPr="008B749D" w:rsidRDefault="00AB7ED0" w:rsidP="008B749D">
      <w:r w:rsidRPr="00AB7ED0">
        <w:t xml:space="preserve">Este proceso se caracteriza por su relativa simplicidad, especialmente en comparación con el proceso de publicación en iOS, ya que en Android se necesita principalmente una cuenta de Google </w:t>
      </w:r>
      <w:proofErr w:type="spellStart"/>
      <w:r w:rsidRPr="00AB7ED0">
        <w:t>Developer</w:t>
      </w:r>
      <w:proofErr w:type="spellEnd"/>
      <w:r w:rsidRPr="00AB7ED0">
        <w:t xml:space="preserve"> y el archivo </w:t>
      </w:r>
      <w:r w:rsidR="00132D7A">
        <w:t>‘</w:t>
      </w:r>
      <w:r w:rsidRPr="00132D7A">
        <w:rPr>
          <w:rStyle w:val="nfasissutil"/>
        </w:rPr>
        <w:t>.</w:t>
      </w:r>
      <w:proofErr w:type="spellStart"/>
      <w:r w:rsidRPr="00132D7A">
        <w:rPr>
          <w:rStyle w:val="nfasissutil"/>
        </w:rPr>
        <w:t>apk</w:t>
      </w:r>
      <w:proofErr w:type="spellEnd"/>
      <w:r w:rsidR="00132D7A">
        <w:rPr>
          <w:rStyle w:val="nfasissutil"/>
        </w:rPr>
        <w:t>’</w:t>
      </w:r>
      <w:r w:rsidRPr="00AB7ED0">
        <w:t xml:space="preserve"> o </w:t>
      </w:r>
      <w:proofErr w:type="gramStart"/>
      <w:r w:rsidR="00132D7A">
        <w:t>‘</w:t>
      </w:r>
      <w:r w:rsidRPr="00132D7A">
        <w:rPr>
          <w:rStyle w:val="nfasissutil"/>
        </w:rPr>
        <w:t>.</w:t>
      </w:r>
      <w:proofErr w:type="spellStart"/>
      <w:r w:rsidRPr="00132D7A">
        <w:rPr>
          <w:rStyle w:val="nfasissutil"/>
        </w:rPr>
        <w:t>aab</w:t>
      </w:r>
      <w:proofErr w:type="spellEnd"/>
      <w:proofErr w:type="gramEnd"/>
      <w:r w:rsidR="00132D7A">
        <w:rPr>
          <w:rStyle w:val="nfasissutil"/>
        </w:rPr>
        <w:t>’</w:t>
      </w:r>
      <w:r w:rsidRPr="00AB7ED0">
        <w:t xml:space="preserve"> generado por </w:t>
      </w:r>
      <w:r w:rsidR="00132D7A">
        <w:t>‘</w:t>
      </w:r>
      <w:proofErr w:type="spellStart"/>
      <w:r w:rsidRPr="00132D7A">
        <w:rPr>
          <w:rStyle w:val="nfasissutil"/>
        </w:rPr>
        <w:t>eas</w:t>
      </w:r>
      <w:proofErr w:type="spellEnd"/>
      <w:r w:rsidRPr="00132D7A">
        <w:rPr>
          <w:rStyle w:val="nfasissutil"/>
        </w:rPr>
        <w:t xml:space="preserve"> </w:t>
      </w:r>
      <w:proofErr w:type="spellStart"/>
      <w:r w:rsidRPr="00132D7A">
        <w:rPr>
          <w:rStyle w:val="nfasissutil"/>
        </w:rPr>
        <w:t>build</w:t>
      </w:r>
      <w:proofErr w:type="spellEnd"/>
      <w:r w:rsidR="00132D7A">
        <w:rPr>
          <w:rStyle w:val="nfasissutil"/>
        </w:rPr>
        <w:t>’</w:t>
      </w:r>
      <w:r w:rsidRPr="00132D7A">
        <w:rPr>
          <w:rStyle w:val="nfasissutil"/>
        </w:rPr>
        <w:t>.</w:t>
      </w:r>
    </w:p>
    <w:p w14:paraId="27A27A3D" w14:textId="2D192568" w:rsidR="00374CCF" w:rsidRDefault="00AB7ED0" w:rsidP="00374CCF">
      <w:r w:rsidRPr="00AB7ED0">
        <w:t xml:space="preserve">Es crucial completar con cuidado todos los detalles que Google Play solicita para tu aplicación. Esto incluye una descripción detallada, capturas de pantalla que muestren la funcionalidad y el diseño de </w:t>
      </w:r>
      <w:r>
        <w:t>la</w:t>
      </w:r>
      <w:r w:rsidRPr="00AB7ED0">
        <w:t xml:space="preserve"> </w:t>
      </w:r>
      <w:r w:rsidRPr="00AB7ED0">
        <w:t>apl</w:t>
      </w:r>
      <w:r>
        <w:t>icación</w:t>
      </w:r>
      <w:r w:rsidRPr="00AB7ED0">
        <w:t>, y una clasificación de contenido adecuada. Estos elementos son fundamentales para comunicar a los potenciales usuarios qué hace tu aplicación, cómo luce y para quién es apropiada</w:t>
      </w:r>
      <w:r w:rsidR="00C92FCE">
        <w:t>.</w:t>
      </w:r>
    </w:p>
    <w:p w14:paraId="4CFF678D" w14:textId="77777777" w:rsidR="00C92FCE" w:rsidRDefault="00ED3626" w:rsidP="00374CCF">
      <w:r w:rsidRPr="00ED3626">
        <w:t xml:space="preserve">Con todos los detalles completados a conciencia y la aplicación lista para el gran público, el siguiente paso es la publicación. Este proceso implica someter tu aplicación a una revisión por parte de Google Play, una etapa que varía en duración, pudiendo extenderse desde unas pocas horas hasta varios días. </w:t>
      </w:r>
    </w:p>
    <w:p w14:paraId="4ADA5CB5" w14:textId="74CC8997" w:rsidR="00ED3626" w:rsidRPr="00374CCF" w:rsidRDefault="00ED3626" w:rsidP="00374CCF">
      <w:pPr>
        <w:sectPr w:rsidR="00ED3626" w:rsidRPr="00374CCF" w:rsidSect="000D5499">
          <w:type w:val="oddPage"/>
          <w:pgSz w:w="11907" w:h="16840" w:code="9"/>
          <w:pgMar w:top="1304" w:right="1247" w:bottom="1304" w:left="1247" w:header="720" w:footer="720" w:gutter="454"/>
          <w:cols w:space="720"/>
          <w:docGrid w:linePitch="299"/>
        </w:sectPr>
      </w:pPr>
      <w:r w:rsidRPr="00ED3626">
        <w:t xml:space="preserve">Una vez </w:t>
      </w:r>
      <w:r w:rsidR="00C92FCE">
        <w:t>la</w:t>
      </w:r>
      <w:r w:rsidRPr="00ED3626">
        <w:t xml:space="preserve"> aplicación ha sido aprobada, estará disponible para su descarga e instalación por parte de los usuarios en Google Play Store</w:t>
      </w:r>
      <w:r w:rsidR="00C92FCE">
        <w:t xml:space="preserve">. </w:t>
      </w:r>
    </w:p>
    <w:p w14:paraId="3B6EE7B8" w14:textId="2A00F59F" w:rsidR="00E362EF" w:rsidRPr="0031552C" w:rsidRDefault="00E362EF" w:rsidP="004A4057">
      <w:pPr>
        <w:pStyle w:val="Ttulo1"/>
        <w:rPr>
          <w:noProof w:val="0"/>
        </w:rPr>
      </w:pPr>
      <w:bookmarkStart w:id="191" w:name="_Toc162807753"/>
      <w:r w:rsidRPr="0031552C">
        <w:rPr>
          <w:noProof w:val="0"/>
        </w:rPr>
        <w:lastRenderedPageBreak/>
        <w:t>Resultados</w:t>
      </w:r>
      <w:bookmarkEnd w:id="191"/>
    </w:p>
    <w:p w14:paraId="7E2D914C" w14:textId="0691278D" w:rsidR="00F43A9A" w:rsidRDefault="00F43A9A" w:rsidP="00B14060">
      <w:pPr>
        <w:rPr>
          <w:rFonts w:ascii="Calibri" w:hAnsi="Calibri"/>
          <w:highlight w:val="yellow"/>
        </w:rPr>
      </w:pPr>
      <w:r>
        <w:rPr>
          <w:rFonts w:ascii="Calibri" w:hAnsi="Calibri"/>
          <w:highlight w:val="yellow"/>
        </w:rPr>
        <w:t xml:space="preserve">En este capítulo se describirán e interpretarán </w:t>
      </w:r>
      <w:r w:rsidRPr="00F43A9A">
        <w:rPr>
          <w:rFonts w:ascii="Calibri" w:hAnsi="Calibri"/>
          <w:highlight w:val="yellow"/>
        </w:rPr>
        <w:t>los resultados obtenidos</w:t>
      </w:r>
      <w:r>
        <w:rPr>
          <w:rFonts w:ascii="Calibri" w:hAnsi="Calibri"/>
          <w:highlight w:val="yellow"/>
        </w:rPr>
        <w:t xml:space="preserve"> en el proyecto y se hará un análisis crítico de los mismos</w:t>
      </w:r>
      <w:r w:rsidRPr="00F43A9A">
        <w:rPr>
          <w:rFonts w:ascii="Calibri" w:hAnsi="Calibri"/>
          <w:highlight w:val="yellow"/>
        </w:rPr>
        <w:t xml:space="preserve">. </w:t>
      </w:r>
      <w:r>
        <w:rPr>
          <w:rFonts w:ascii="Calibri" w:hAnsi="Calibri"/>
          <w:highlight w:val="yellow"/>
        </w:rPr>
        <w:t>Se contrastarán estos resultados con los esperados</w:t>
      </w:r>
      <w:r w:rsidR="00AB068B">
        <w:rPr>
          <w:rFonts w:ascii="Calibri" w:hAnsi="Calibri"/>
          <w:highlight w:val="yellow"/>
        </w:rPr>
        <w:t xml:space="preserve"> y se ha de justificar cualquier desviación producida</w:t>
      </w:r>
      <w:r>
        <w:rPr>
          <w:rFonts w:ascii="Calibri" w:hAnsi="Calibri"/>
          <w:highlight w:val="yellow"/>
        </w:rPr>
        <w:t>.</w:t>
      </w:r>
    </w:p>
    <w:p w14:paraId="4F37CC1F" w14:textId="09A6FD4E" w:rsidR="00F43A9A" w:rsidRDefault="00F43A9A" w:rsidP="00B14060">
      <w:pPr>
        <w:rPr>
          <w:rFonts w:ascii="Calibri" w:hAnsi="Calibri"/>
          <w:highlight w:val="yellow"/>
        </w:rPr>
      </w:pPr>
      <w:r>
        <w:rPr>
          <w:rFonts w:ascii="Calibri" w:hAnsi="Calibri"/>
          <w:highlight w:val="yellow"/>
        </w:rPr>
        <w:t xml:space="preserve">Para cada objetivo, se describirán los resultados de aplicar los métodos de validación y se describirá el grado de alcance consecución de </w:t>
      </w:r>
      <w:proofErr w:type="gramStart"/>
      <w:r>
        <w:rPr>
          <w:rFonts w:ascii="Calibri" w:hAnsi="Calibri"/>
          <w:highlight w:val="yellow"/>
        </w:rPr>
        <w:t>los mismos</w:t>
      </w:r>
      <w:proofErr w:type="gramEnd"/>
      <w:r>
        <w:rPr>
          <w:rFonts w:ascii="Calibri" w:hAnsi="Calibri"/>
          <w:highlight w:val="yellow"/>
        </w:rPr>
        <w:t xml:space="preserve">, aportando las evidencias que lo justifiquen. </w:t>
      </w:r>
    </w:p>
    <w:p w14:paraId="24E16164" w14:textId="77777777" w:rsidR="00F43A9A" w:rsidRDefault="00F43A9A" w:rsidP="00B14060">
      <w:pPr>
        <w:rPr>
          <w:rFonts w:ascii="Calibri" w:hAnsi="Calibri"/>
          <w:highlight w:val="yellow"/>
        </w:rPr>
      </w:pPr>
    </w:p>
    <w:p w14:paraId="3B6EE7BB" w14:textId="77777777" w:rsidR="00E362EF" w:rsidRPr="0031552C" w:rsidRDefault="00E362EF" w:rsidP="00E362EF"/>
    <w:p w14:paraId="3B6EE7BC" w14:textId="77777777" w:rsidR="00E362EF" w:rsidRPr="0031552C" w:rsidRDefault="00E362EF" w:rsidP="00E362EF"/>
    <w:p w14:paraId="3B6EE7BD" w14:textId="77777777" w:rsidR="00E362EF" w:rsidRPr="0031552C" w:rsidRDefault="00E362EF" w:rsidP="00E362EF"/>
    <w:p w14:paraId="3B6EE7BE" w14:textId="77777777" w:rsidR="00E362EF" w:rsidRPr="0031552C" w:rsidRDefault="00E362EF" w:rsidP="00E362EF"/>
    <w:p w14:paraId="3B6EE7BF" w14:textId="77777777" w:rsidR="00E362EF" w:rsidRPr="0031552C" w:rsidRDefault="00E362EF" w:rsidP="00E362EF"/>
    <w:p w14:paraId="3B6EE7C0" w14:textId="77777777" w:rsidR="00E362EF" w:rsidRPr="0031552C" w:rsidRDefault="00E362EF" w:rsidP="00E362EF">
      <w:pPr>
        <w:sectPr w:rsidR="00E362EF" w:rsidRPr="0031552C" w:rsidSect="00223E1A">
          <w:type w:val="oddPage"/>
          <w:pgSz w:w="11907" w:h="16840" w:code="9"/>
          <w:pgMar w:top="1304" w:right="1247" w:bottom="1304" w:left="1247" w:header="720" w:footer="720" w:gutter="454"/>
          <w:cols w:space="720"/>
          <w:docGrid w:linePitch="299"/>
        </w:sectPr>
      </w:pPr>
    </w:p>
    <w:p w14:paraId="317A3AEB" w14:textId="0C5C8962" w:rsidR="00AB068B" w:rsidRDefault="00AB068B" w:rsidP="00AB068B">
      <w:pPr>
        <w:pStyle w:val="Ttulo1"/>
        <w:pBdr>
          <w:bottom w:val="single" w:sz="4" w:space="1" w:color="002060"/>
        </w:pBdr>
        <w:rPr>
          <w:noProof w:val="0"/>
        </w:rPr>
      </w:pPr>
      <w:bookmarkStart w:id="192" w:name="_Toc162807754"/>
      <w:r>
        <w:rPr>
          <w:noProof w:val="0"/>
        </w:rPr>
        <w:lastRenderedPageBreak/>
        <w:t>Implicaciones Éticas e Impacto Social</w:t>
      </w:r>
      <w:bookmarkEnd w:id="192"/>
    </w:p>
    <w:p w14:paraId="744DBF78" w14:textId="77777777" w:rsidR="00C57EED" w:rsidRPr="00C57EED" w:rsidRDefault="00C57EED" w:rsidP="00C57EED">
      <w:pPr>
        <w:rPr>
          <w:highlight w:val="yellow"/>
        </w:rPr>
      </w:pPr>
    </w:p>
    <w:p w14:paraId="36AE3A7B" w14:textId="37F6CA0C" w:rsidR="00C57EED" w:rsidRDefault="00C57EED" w:rsidP="00C57EED">
      <w:pPr>
        <w:rPr>
          <w:highlight w:val="yellow"/>
        </w:rPr>
      </w:pPr>
      <w:r w:rsidRPr="00742A7D">
        <w:rPr>
          <w:highlight w:val="yellow"/>
        </w:rPr>
        <w:t>Reflexión acerca de las implicaciones éticas y antropológicas derivadas del proyecto, así como el impacto social del mismo</w:t>
      </w:r>
      <w:r w:rsidR="009808CF">
        <w:rPr>
          <w:highlight w:val="yellow"/>
        </w:rPr>
        <w:t>.</w:t>
      </w:r>
    </w:p>
    <w:p w14:paraId="6EF89843" w14:textId="77777777" w:rsidR="009808CF" w:rsidRDefault="009808CF" w:rsidP="00C57EED">
      <w:pPr>
        <w:rPr>
          <w:highlight w:val="yellow"/>
        </w:rPr>
        <w:sectPr w:rsidR="009808CF" w:rsidSect="00223E1A">
          <w:type w:val="oddPage"/>
          <w:pgSz w:w="11907" w:h="16840" w:code="9"/>
          <w:pgMar w:top="1304" w:right="1247" w:bottom="1304" w:left="1247" w:header="720" w:footer="720" w:gutter="454"/>
          <w:cols w:space="720"/>
          <w:docGrid w:linePitch="299"/>
        </w:sectPr>
      </w:pPr>
    </w:p>
    <w:p w14:paraId="7A892A52" w14:textId="68BABAF1" w:rsidR="009808CF" w:rsidRDefault="00547E23" w:rsidP="009808CF">
      <w:pPr>
        <w:pStyle w:val="Ttulo1"/>
        <w:pBdr>
          <w:bottom w:val="single" w:sz="4" w:space="1" w:color="002060"/>
        </w:pBdr>
        <w:rPr>
          <w:noProof w:val="0"/>
        </w:rPr>
      </w:pPr>
      <w:bookmarkStart w:id="193" w:name="_Toc162807755"/>
      <w:r>
        <w:rPr>
          <w:noProof w:val="0"/>
        </w:rPr>
        <w:lastRenderedPageBreak/>
        <w:t>Mi Recorrido en la UFV</w:t>
      </w:r>
      <w:bookmarkEnd w:id="193"/>
    </w:p>
    <w:p w14:paraId="612EE6DF" w14:textId="1AEF17AF" w:rsidR="006C7003" w:rsidRPr="00555298" w:rsidRDefault="006C7003" w:rsidP="006C7003">
      <w:pPr>
        <w:pStyle w:val="Ttulo2"/>
      </w:pPr>
      <w:bookmarkStart w:id="194" w:name="_Toc162807756"/>
      <w:r>
        <w:t>El PFG como culminación de mi camino universitario</w:t>
      </w:r>
      <w:bookmarkEnd w:id="194"/>
    </w:p>
    <w:p w14:paraId="5F5BE728" w14:textId="77777777" w:rsidR="006C7003" w:rsidRPr="00006C7C" w:rsidRDefault="006C7003" w:rsidP="006C7003">
      <w:pPr>
        <w:pStyle w:val="Prrafodelista"/>
        <w:ind w:left="360"/>
        <w:rPr>
          <w:highlight w:val="yellow"/>
        </w:rPr>
      </w:pPr>
      <w:r w:rsidRPr="00006C7C">
        <w:rPr>
          <w:highlight w:val="yellow"/>
        </w:rPr>
        <w:t>Pueden servir de guía para esta reflexión preguntas tales como:</w:t>
      </w:r>
    </w:p>
    <w:p w14:paraId="63BFC3D1" w14:textId="77777777" w:rsidR="006C7003" w:rsidRPr="00006C7C" w:rsidRDefault="006C7003" w:rsidP="00F04357">
      <w:pPr>
        <w:pStyle w:val="Prrafodelista"/>
        <w:numPr>
          <w:ilvl w:val="0"/>
          <w:numId w:val="4"/>
        </w:numPr>
        <w:spacing w:after="160"/>
        <w:contextualSpacing/>
        <w:rPr>
          <w:highlight w:val="yellow"/>
        </w:rPr>
      </w:pPr>
      <w:r w:rsidRPr="00006C7C">
        <w:rPr>
          <w:highlight w:val="yellow"/>
        </w:rPr>
        <w:t>¿Cómo era cuando llegué a la Universidad? ¿Cuáles eran mis objetivos en la vida?</w:t>
      </w:r>
    </w:p>
    <w:p w14:paraId="4EC82468" w14:textId="0EE7C4D0" w:rsidR="006C7003" w:rsidRPr="00006C7C" w:rsidRDefault="006C7003" w:rsidP="00F04357">
      <w:pPr>
        <w:pStyle w:val="Prrafodelista"/>
        <w:numPr>
          <w:ilvl w:val="0"/>
          <w:numId w:val="4"/>
        </w:numPr>
        <w:spacing w:after="160"/>
        <w:contextualSpacing/>
        <w:rPr>
          <w:highlight w:val="yellow"/>
        </w:rPr>
      </w:pPr>
      <w:r w:rsidRPr="00006C7C">
        <w:rPr>
          <w:highlight w:val="yellow"/>
        </w:rPr>
        <w:t xml:space="preserve">¿Cómo fue mi camino universitario? ¿En qué fui cambiando? ¿Quién fue importante para </w:t>
      </w:r>
      <w:r w:rsidR="00723502" w:rsidRPr="00006C7C">
        <w:rPr>
          <w:highlight w:val="yellow"/>
        </w:rPr>
        <w:t>mí</w:t>
      </w:r>
      <w:r w:rsidRPr="00006C7C">
        <w:rPr>
          <w:highlight w:val="yellow"/>
        </w:rPr>
        <w:t xml:space="preserve"> en ese camino? ¿Por qué?</w:t>
      </w:r>
    </w:p>
    <w:p w14:paraId="6F2990CE" w14:textId="77777777" w:rsidR="006C7003" w:rsidRPr="00006C7C" w:rsidRDefault="006C7003" w:rsidP="00F04357">
      <w:pPr>
        <w:pStyle w:val="Prrafodelista"/>
        <w:numPr>
          <w:ilvl w:val="0"/>
          <w:numId w:val="4"/>
        </w:numPr>
        <w:spacing w:after="160"/>
        <w:contextualSpacing/>
        <w:rPr>
          <w:highlight w:val="yellow"/>
        </w:rPr>
      </w:pPr>
      <w:r w:rsidRPr="00006C7C">
        <w:rPr>
          <w:highlight w:val="yellow"/>
        </w:rPr>
        <w:t>¿Cómo me veo ahora? ¿En qué he cambiado? ¿Por qué?</w:t>
      </w:r>
    </w:p>
    <w:p w14:paraId="28A525AD" w14:textId="77777777" w:rsidR="006C7003" w:rsidRPr="00006C7C" w:rsidRDefault="006C7003" w:rsidP="006C7003">
      <w:pPr>
        <w:ind w:left="360"/>
        <w:rPr>
          <w:highlight w:val="yellow"/>
        </w:rPr>
      </w:pPr>
      <w:r w:rsidRPr="00006C7C">
        <w:rPr>
          <w:highlight w:val="yellow"/>
        </w:rPr>
        <w:t xml:space="preserve">El alumno deberá explicar </w:t>
      </w:r>
      <w:r w:rsidRPr="00006C7C">
        <w:rPr>
          <w:b/>
          <w:bCs/>
          <w:highlight w:val="yellow"/>
        </w:rPr>
        <w:t>qué ha motivado la realización de su trabajo.</w:t>
      </w:r>
      <w:r w:rsidRPr="00006C7C">
        <w:rPr>
          <w:highlight w:val="yellow"/>
        </w:rPr>
        <w:t xml:space="preserve"> El PFG es una síntesis aplicada de tu aprendizaje a lo largo de tu formación universitaria. Has sido acompañando durante estos años por tus profesores y mentores para comprender desde el aparato crítico de las ciencias y en clave existencial las muchas vivencias de estos años. Durante este camino, se te ha invitado a mirar la realidad de manera completa y a comprometerte con ella pasando de la reflexión a la acción y, a la vez, reflexionando acerca de lo que haces. Pregúntate: </w:t>
      </w:r>
    </w:p>
    <w:p w14:paraId="62A3149E" w14:textId="77777777" w:rsidR="006C7003" w:rsidRPr="00006C7C" w:rsidRDefault="006C7003" w:rsidP="00F04357">
      <w:pPr>
        <w:pStyle w:val="Prrafodelista"/>
        <w:numPr>
          <w:ilvl w:val="0"/>
          <w:numId w:val="5"/>
        </w:numPr>
        <w:spacing w:after="160"/>
        <w:contextualSpacing/>
        <w:rPr>
          <w:highlight w:val="yellow"/>
        </w:rPr>
      </w:pPr>
      <w:r w:rsidRPr="00006C7C">
        <w:rPr>
          <w:highlight w:val="yellow"/>
        </w:rPr>
        <w:t xml:space="preserve">¿Por qué este PFG y no otro? </w:t>
      </w:r>
    </w:p>
    <w:p w14:paraId="255AE923" w14:textId="77777777" w:rsidR="006C7003" w:rsidRPr="00006C7C" w:rsidRDefault="006C7003" w:rsidP="00F04357">
      <w:pPr>
        <w:pStyle w:val="Prrafodelista"/>
        <w:numPr>
          <w:ilvl w:val="0"/>
          <w:numId w:val="5"/>
        </w:numPr>
        <w:spacing w:after="160"/>
        <w:contextualSpacing/>
        <w:rPr>
          <w:highlight w:val="yellow"/>
        </w:rPr>
      </w:pPr>
      <w:r w:rsidRPr="00006C7C">
        <w:rPr>
          <w:highlight w:val="yellow"/>
        </w:rPr>
        <w:t xml:space="preserve">¿Tiene que ver contigo? ¿por qué? </w:t>
      </w:r>
    </w:p>
    <w:p w14:paraId="2BAEA13C" w14:textId="77777777" w:rsidR="006C7003" w:rsidRPr="00006C7C" w:rsidRDefault="006C7003" w:rsidP="00F04357">
      <w:pPr>
        <w:pStyle w:val="Prrafodelista"/>
        <w:numPr>
          <w:ilvl w:val="0"/>
          <w:numId w:val="5"/>
        </w:numPr>
        <w:spacing w:after="160"/>
        <w:contextualSpacing/>
        <w:rPr>
          <w:highlight w:val="yellow"/>
        </w:rPr>
      </w:pPr>
      <w:r w:rsidRPr="00006C7C">
        <w:rPr>
          <w:highlight w:val="yellow"/>
        </w:rPr>
        <w:t xml:space="preserve">¿Cómo has tomado la decisión de abordar este proyecto? </w:t>
      </w:r>
    </w:p>
    <w:p w14:paraId="656C3324" w14:textId="77777777" w:rsidR="006C7003" w:rsidRPr="00006C7C" w:rsidRDefault="006C7003" w:rsidP="00F04357">
      <w:pPr>
        <w:pStyle w:val="Prrafodelista"/>
        <w:numPr>
          <w:ilvl w:val="0"/>
          <w:numId w:val="5"/>
        </w:numPr>
        <w:spacing w:after="160"/>
        <w:contextualSpacing/>
        <w:rPr>
          <w:highlight w:val="yellow"/>
        </w:rPr>
      </w:pPr>
      <w:r w:rsidRPr="00006C7C">
        <w:rPr>
          <w:highlight w:val="yellow"/>
        </w:rPr>
        <w:t>¿Qué has considerado?</w:t>
      </w:r>
      <w:r w:rsidRPr="00006C7C">
        <w:rPr>
          <w:rStyle w:val="Refdenotaalpie"/>
          <w:highlight w:val="yellow"/>
        </w:rPr>
        <w:footnoteReference w:id="2"/>
      </w:r>
    </w:p>
    <w:p w14:paraId="02F2DCB3" w14:textId="77777777" w:rsidR="006C7003" w:rsidRPr="00006C7C" w:rsidRDefault="006C7003" w:rsidP="006C7003">
      <w:pPr>
        <w:pStyle w:val="Prrafodelista"/>
        <w:ind w:left="360"/>
        <w:rPr>
          <w:highlight w:val="yellow"/>
        </w:rPr>
      </w:pPr>
    </w:p>
    <w:p w14:paraId="3A0972BB" w14:textId="77777777" w:rsidR="006C7003" w:rsidRDefault="006C7003" w:rsidP="006C7003">
      <w:pPr>
        <w:pStyle w:val="Prrafodelista"/>
        <w:ind w:left="360"/>
      </w:pPr>
      <w:r w:rsidRPr="00006C7C">
        <w:rPr>
          <w:highlight w:val="yellow"/>
        </w:rPr>
        <w:t>Se valorará especialmente que el alumno recoja al camino de conocimiento personal que ha recorrido durante sus años de formación universitaria y las preguntas que se ha formulado a lo largo de este camino en relación con su vocación.</w:t>
      </w:r>
      <w:r>
        <w:t xml:space="preserve"> </w:t>
      </w:r>
    </w:p>
    <w:p w14:paraId="17833027" w14:textId="77777777" w:rsidR="006C7003" w:rsidRDefault="006C7003" w:rsidP="006C7003">
      <w:pPr>
        <w:pStyle w:val="Prrafodelista"/>
        <w:ind w:left="360"/>
      </w:pPr>
    </w:p>
    <w:p w14:paraId="1EDB05D6" w14:textId="77777777" w:rsidR="006C7003" w:rsidRPr="005F5101" w:rsidRDefault="006C7003" w:rsidP="00006C7C">
      <w:pPr>
        <w:pStyle w:val="Ttulo2"/>
      </w:pPr>
      <w:bookmarkStart w:id="195" w:name="_Toc162807757"/>
      <w:r w:rsidRPr="005F5101">
        <w:lastRenderedPageBreak/>
        <w:t>Vinculación con mi futuro profesional</w:t>
      </w:r>
      <w:bookmarkEnd w:id="195"/>
    </w:p>
    <w:p w14:paraId="537BA906" w14:textId="77777777" w:rsidR="006C7003" w:rsidRPr="00006C7C" w:rsidRDefault="006C7003" w:rsidP="006C7003">
      <w:pPr>
        <w:ind w:left="284"/>
        <w:rPr>
          <w:highlight w:val="yellow"/>
        </w:rPr>
      </w:pPr>
      <w:r w:rsidRPr="00006C7C">
        <w:rPr>
          <w:highlight w:val="yellow"/>
        </w:rPr>
        <w:t>El alumno incluirá una reflexión sobre el sentido que ha tenido para él la realización de este Proyecto en relación con su futuro profesional. A modo de ejemplo, pueden servir de guía para esta reflexión preguntas tales como:</w:t>
      </w:r>
    </w:p>
    <w:p w14:paraId="4A10338E" w14:textId="77777777" w:rsidR="006C7003" w:rsidRPr="00006C7C" w:rsidRDefault="006C7003" w:rsidP="00F04357">
      <w:pPr>
        <w:pStyle w:val="Prrafodelista"/>
        <w:numPr>
          <w:ilvl w:val="0"/>
          <w:numId w:val="3"/>
        </w:numPr>
        <w:spacing w:after="160"/>
        <w:ind w:left="709"/>
        <w:contextualSpacing/>
        <w:rPr>
          <w:highlight w:val="yellow"/>
        </w:rPr>
      </w:pPr>
      <w:r w:rsidRPr="00006C7C">
        <w:rPr>
          <w:highlight w:val="yellow"/>
        </w:rPr>
        <w:t xml:space="preserve">¿Qué dice este Proyecto sobre ti? ¿Es coherente con lo que buscas en la vida? ¿Por qué? </w:t>
      </w:r>
    </w:p>
    <w:p w14:paraId="6A96A966" w14:textId="77777777" w:rsidR="006C7003" w:rsidRPr="00006C7C" w:rsidRDefault="006C7003" w:rsidP="00F04357">
      <w:pPr>
        <w:pStyle w:val="Prrafodelista"/>
        <w:numPr>
          <w:ilvl w:val="0"/>
          <w:numId w:val="3"/>
        </w:numPr>
        <w:spacing w:after="160"/>
        <w:ind w:left="709"/>
        <w:contextualSpacing/>
        <w:rPr>
          <w:highlight w:val="yellow"/>
        </w:rPr>
      </w:pPr>
      <w:r w:rsidRPr="00006C7C">
        <w:rPr>
          <w:highlight w:val="yellow"/>
        </w:rPr>
        <w:t xml:space="preserve">¿Qué preguntas te ha suscitado la realización de este PFG en relación con quién eres y a lo que te sientes llamado? ¿Has descubierto algo? ¿Qué? ¿Cómo lo has descubierto? </w:t>
      </w:r>
    </w:p>
    <w:p w14:paraId="30ED8D97" w14:textId="77777777" w:rsidR="006C7003" w:rsidRPr="00006C7C" w:rsidRDefault="006C7003" w:rsidP="00F04357">
      <w:pPr>
        <w:pStyle w:val="Prrafodelista"/>
        <w:numPr>
          <w:ilvl w:val="0"/>
          <w:numId w:val="3"/>
        </w:numPr>
        <w:spacing w:after="160"/>
        <w:ind w:left="709"/>
        <w:contextualSpacing/>
        <w:rPr>
          <w:highlight w:val="yellow"/>
        </w:rPr>
      </w:pPr>
      <w:r w:rsidRPr="00006C7C">
        <w:rPr>
          <w:highlight w:val="yellow"/>
        </w:rPr>
        <w:t xml:space="preserve">¿Qué perspectivas se han abierto a tu futuro profesional después de estos años de formación universitaria? </w:t>
      </w:r>
    </w:p>
    <w:p w14:paraId="245DA409" w14:textId="77777777" w:rsidR="006C7003" w:rsidRPr="00006C7C" w:rsidRDefault="006C7003" w:rsidP="00F04357">
      <w:pPr>
        <w:pStyle w:val="Prrafodelista"/>
        <w:numPr>
          <w:ilvl w:val="0"/>
          <w:numId w:val="3"/>
        </w:numPr>
        <w:spacing w:after="160"/>
        <w:ind w:left="709"/>
        <w:contextualSpacing/>
        <w:rPr>
          <w:b/>
          <w:bCs/>
          <w:highlight w:val="yellow"/>
        </w:rPr>
      </w:pPr>
      <w:r w:rsidRPr="00006C7C">
        <w:rPr>
          <w:highlight w:val="yellow"/>
        </w:rPr>
        <w:t xml:space="preserve">¿Qué pasos quieres dar a partir de ahora? ¿Puede ayudarte este PFG a darlos? ¿Por qué? </w:t>
      </w:r>
    </w:p>
    <w:p w14:paraId="78111358" w14:textId="77777777" w:rsidR="006C7003" w:rsidRPr="006C7003" w:rsidRDefault="006C7003" w:rsidP="006C7003"/>
    <w:p w14:paraId="76BA9525" w14:textId="77777777" w:rsidR="009808CF" w:rsidRDefault="009808CF" w:rsidP="00C57EED">
      <w:pPr>
        <w:rPr>
          <w:highlight w:val="yellow"/>
        </w:rPr>
      </w:pPr>
    </w:p>
    <w:p w14:paraId="6BD7491C" w14:textId="77777777" w:rsidR="009808CF" w:rsidRPr="00742A7D" w:rsidRDefault="009808CF" w:rsidP="00C57EED">
      <w:pPr>
        <w:rPr>
          <w:highlight w:val="yellow"/>
        </w:rPr>
      </w:pPr>
    </w:p>
    <w:p w14:paraId="6DA6910D" w14:textId="77777777" w:rsidR="00C57EED" w:rsidRPr="00742A7D" w:rsidRDefault="00C57EED" w:rsidP="00C57EED">
      <w:pPr>
        <w:rPr>
          <w:highlight w:val="yellow"/>
        </w:rPr>
        <w:sectPr w:rsidR="00C57EED" w:rsidRPr="00742A7D" w:rsidSect="00223E1A">
          <w:type w:val="oddPage"/>
          <w:pgSz w:w="11907" w:h="16840" w:code="9"/>
          <w:pgMar w:top="1304" w:right="1247" w:bottom="1304" w:left="1247" w:header="720" w:footer="720" w:gutter="454"/>
          <w:cols w:space="720"/>
          <w:docGrid w:linePitch="299"/>
        </w:sectPr>
      </w:pPr>
    </w:p>
    <w:p w14:paraId="3B6EE7C1" w14:textId="55064C36" w:rsidR="00E362EF" w:rsidRPr="0031552C" w:rsidRDefault="00E362EF" w:rsidP="00C57EED">
      <w:pPr>
        <w:pStyle w:val="Ttulo1"/>
        <w:pBdr>
          <w:bottom w:val="single" w:sz="4" w:space="1" w:color="002060"/>
        </w:pBdr>
        <w:rPr>
          <w:noProof w:val="0"/>
        </w:rPr>
      </w:pPr>
      <w:bookmarkStart w:id="196" w:name="_Toc162807758"/>
      <w:r w:rsidRPr="0031552C">
        <w:rPr>
          <w:noProof w:val="0"/>
        </w:rPr>
        <w:lastRenderedPageBreak/>
        <w:t>Conclusiones</w:t>
      </w:r>
      <w:bookmarkEnd w:id="196"/>
    </w:p>
    <w:p w14:paraId="3494E724" w14:textId="20592020" w:rsidR="00C57EED" w:rsidRPr="00742A7D" w:rsidRDefault="00C57EED" w:rsidP="00C57EED">
      <w:pPr>
        <w:rPr>
          <w:highlight w:val="yellow"/>
        </w:rPr>
      </w:pPr>
      <w:r w:rsidRPr="00C57EED">
        <w:rPr>
          <w:highlight w:val="yellow"/>
        </w:rPr>
        <w:t xml:space="preserve">Elaboración de las principales conclusiones </w:t>
      </w:r>
      <w:r>
        <w:rPr>
          <w:highlight w:val="yellow"/>
        </w:rPr>
        <w:t>que se extraen</w:t>
      </w:r>
      <w:r w:rsidRPr="00C57EED">
        <w:rPr>
          <w:highlight w:val="yellow"/>
        </w:rPr>
        <w:t xml:space="preserve"> tras el desarrollo del proyecto. </w:t>
      </w:r>
      <w:r w:rsidRPr="00742A7D">
        <w:rPr>
          <w:highlight w:val="yellow"/>
        </w:rPr>
        <w:t>Análisis de las posibilidades de evolución futura del trabajo presentado.</w:t>
      </w:r>
    </w:p>
    <w:p w14:paraId="0FC93221" w14:textId="77777777" w:rsidR="00C57EED" w:rsidRPr="00C57EED" w:rsidRDefault="00C57EED" w:rsidP="00B14060">
      <w:pPr>
        <w:rPr>
          <w:highlight w:val="yellow"/>
        </w:rPr>
      </w:pPr>
    </w:p>
    <w:p w14:paraId="3B6EE7C9" w14:textId="77777777" w:rsidR="00E46FB0" w:rsidRPr="00C57EED" w:rsidRDefault="00E46FB0" w:rsidP="00E362EF"/>
    <w:p w14:paraId="3B6EE7CA" w14:textId="77777777" w:rsidR="00E46FB0" w:rsidRPr="00C57EED" w:rsidRDefault="00E46FB0" w:rsidP="00E362EF"/>
    <w:p w14:paraId="3B6EE7CB" w14:textId="77777777" w:rsidR="00E362EF" w:rsidRPr="00C57EED" w:rsidRDefault="00E362EF" w:rsidP="00E362EF"/>
    <w:p w14:paraId="3B6EE7CC" w14:textId="77777777" w:rsidR="00E362EF" w:rsidRPr="00C57EED" w:rsidRDefault="00E362EF" w:rsidP="00E362EF">
      <w:pPr>
        <w:sectPr w:rsidR="00E362EF" w:rsidRPr="00C57EED" w:rsidSect="00223E1A">
          <w:type w:val="oddPage"/>
          <w:pgSz w:w="11907" w:h="16840" w:code="9"/>
          <w:pgMar w:top="1304" w:right="1247" w:bottom="1304" w:left="1247" w:header="720" w:footer="720" w:gutter="454"/>
          <w:cols w:space="720"/>
          <w:docGrid w:linePitch="299"/>
        </w:sectPr>
      </w:pPr>
    </w:p>
    <w:p w14:paraId="3B6EE7CD" w14:textId="77777777" w:rsidR="00E362EF" w:rsidRPr="0031552C" w:rsidRDefault="00E362EF" w:rsidP="004A4057">
      <w:pPr>
        <w:pStyle w:val="Ttulo1"/>
        <w:rPr>
          <w:noProof w:val="0"/>
        </w:rPr>
      </w:pPr>
      <w:bookmarkStart w:id="197" w:name="_Toc162807759"/>
      <w:r w:rsidRPr="0031552C">
        <w:rPr>
          <w:noProof w:val="0"/>
        </w:rPr>
        <w:lastRenderedPageBreak/>
        <w:t>Otros Méritos del Proyecto</w:t>
      </w:r>
      <w:bookmarkEnd w:id="197"/>
    </w:p>
    <w:p w14:paraId="3B6EE7CE" w14:textId="04DCDDE4" w:rsidR="00E362EF" w:rsidRPr="0031552C" w:rsidRDefault="00C57EED" w:rsidP="00E362EF">
      <w:r>
        <w:rPr>
          <w:rFonts w:ascii="Calibri" w:hAnsi="Calibri"/>
          <w:highlight w:val="yellow"/>
        </w:rPr>
        <w:t>Aquí se podrán describir todos los méritos adicionales del proyecto, es decir, resultados obtenidos no esperados, que aportan un valor adicional al proyecto (d</w:t>
      </w:r>
      <w:r w:rsidRPr="00C57EED">
        <w:rPr>
          <w:rFonts w:ascii="Calibri" w:hAnsi="Calibri"/>
          <w:highlight w:val="yellow"/>
        </w:rPr>
        <w:t>isponibilidad pública del sistema o los resultados, sitio web, integración de disciplinas, uso de SW libre, elementos de accesibilidad, etc</w:t>
      </w:r>
      <w:r>
        <w:rPr>
          <w:rFonts w:ascii="Calibri" w:hAnsi="Calibri"/>
        </w:rPr>
        <w:t>.)</w:t>
      </w:r>
    </w:p>
    <w:p w14:paraId="3B6EE7CF" w14:textId="77777777" w:rsidR="00E362EF" w:rsidRPr="0031552C" w:rsidRDefault="00E362EF" w:rsidP="00E362EF"/>
    <w:p w14:paraId="3B6EE7D0" w14:textId="77777777" w:rsidR="00E362EF" w:rsidRPr="0031552C" w:rsidRDefault="00E362EF" w:rsidP="00E362EF"/>
    <w:p w14:paraId="3B6EE7D1" w14:textId="77777777" w:rsidR="00E362EF" w:rsidRPr="0031552C" w:rsidRDefault="00E362EF" w:rsidP="00E362EF"/>
    <w:p w14:paraId="3B6EE7D2" w14:textId="77777777" w:rsidR="00E362EF" w:rsidRPr="0031552C" w:rsidRDefault="00E362EF" w:rsidP="00E362EF">
      <w:pPr>
        <w:sectPr w:rsidR="00E362EF" w:rsidRPr="0031552C" w:rsidSect="00223E1A">
          <w:type w:val="oddPage"/>
          <w:pgSz w:w="11907" w:h="16840" w:code="9"/>
          <w:pgMar w:top="1304" w:right="1247" w:bottom="1304" w:left="1247" w:header="720" w:footer="720" w:gutter="454"/>
          <w:cols w:space="720"/>
          <w:docGrid w:linePitch="299"/>
        </w:sectPr>
      </w:pPr>
    </w:p>
    <w:bookmarkStart w:id="198" w:name="_Toc162807760" w:displacedByCustomXml="next"/>
    <w:sdt>
      <w:sdtPr>
        <w:rPr>
          <w:rFonts w:asciiTheme="minorHAnsi" w:eastAsiaTheme="minorEastAsia" w:hAnsiTheme="minorHAnsi" w:cstheme="minorBidi"/>
          <w:b w:val="0"/>
          <w:smallCaps w:val="0"/>
          <w:noProof w:val="0"/>
          <w:color w:val="auto"/>
          <w:sz w:val="24"/>
          <w:szCs w:val="22"/>
        </w:rPr>
        <w:id w:val="-976911622"/>
        <w:docPartObj>
          <w:docPartGallery w:val="Bibliographies"/>
          <w:docPartUnique/>
        </w:docPartObj>
      </w:sdtPr>
      <w:sdtEndPr/>
      <w:sdtContent>
        <w:p w14:paraId="4270E8E3" w14:textId="77827584" w:rsidR="00F96129" w:rsidRDefault="00F96129">
          <w:pPr>
            <w:pStyle w:val="Ttulo1"/>
          </w:pPr>
          <w:r>
            <w:t>Bibliografía</w:t>
          </w:r>
          <w:bookmarkEnd w:id="198"/>
        </w:p>
        <w:sdt>
          <w:sdtPr>
            <w:id w:val="111145805"/>
            <w:bibliography/>
          </w:sdtPr>
          <w:sdtEndPr/>
          <w:sdtContent>
            <w:p w14:paraId="595CC1FF" w14:textId="77777777" w:rsidR="00707F8B" w:rsidRDefault="00F96129" w:rsidP="00E362EF">
              <w:pPr>
                <w:rPr>
                  <w:noProof/>
                  <w:sz w:val="22"/>
                  <w:lang w:val="en-US"/>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42"/>
                <w:gridCol w:w="8517"/>
              </w:tblGrid>
              <w:tr w:rsidR="00707F8B" w14:paraId="59E537F4" w14:textId="77777777">
                <w:trPr>
                  <w:divId w:val="162281231"/>
                  <w:tblCellSpacing w:w="15" w:type="dxa"/>
                </w:trPr>
                <w:tc>
                  <w:tcPr>
                    <w:tcW w:w="50" w:type="pct"/>
                    <w:hideMark/>
                  </w:tcPr>
                  <w:p w14:paraId="43109B6D" w14:textId="08A2672C" w:rsidR="00707F8B" w:rsidRDefault="000D5499">
                    <w:pPr>
                      <w:pStyle w:val="Bibliografa"/>
                      <w:rPr>
                        <w:noProof/>
                        <w:sz w:val="24"/>
                      </w:rPr>
                    </w:pPr>
                    <w:r>
                      <w:rPr>
                        <w:noProof/>
                      </w:rPr>
                      <w:t xml:space="preserve">[1] </w:t>
                    </w:r>
                  </w:p>
                </w:tc>
                <w:tc>
                  <w:tcPr>
                    <w:tcW w:w="0" w:type="auto"/>
                    <w:hideMark/>
                  </w:tcPr>
                  <w:p w14:paraId="6F27834E" w14:textId="77777777" w:rsidR="00707F8B" w:rsidRDefault="000D5499">
                    <w:pPr>
                      <w:pStyle w:val="Bibliografa"/>
                      <w:rPr>
                        <w:noProof/>
                      </w:rPr>
                    </w:pPr>
                    <w:r>
                      <w:rPr>
                        <w:noProof/>
                      </w:rPr>
                      <w:t>«Globamatic,» 15 Mayo 2023. [En línea]. Available: https://www.globamaticmedia.com/que-es-filmaffinity-y-para-que-se-usa/. [Último acceso: 29 Febrero 2024].</w:t>
                    </w:r>
                  </w:p>
                </w:tc>
              </w:tr>
              <w:tr w:rsidR="00707F8B" w14:paraId="668EB102" w14:textId="77777777">
                <w:trPr>
                  <w:divId w:val="162281231"/>
                  <w:tblCellSpacing w:w="15" w:type="dxa"/>
                </w:trPr>
                <w:tc>
                  <w:tcPr>
                    <w:tcW w:w="50" w:type="pct"/>
                    <w:hideMark/>
                  </w:tcPr>
                  <w:p w14:paraId="49A065C7" w14:textId="77777777" w:rsidR="00707F8B" w:rsidRDefault="000D5499">
                    <w:pPr>
                      <w:pStyle w:val="Bibliografa"/>
                      <w:rPr>
                        <w:noProof/>
                      </w:rPr>
                    </w:pPr>
                    <w:r>
                      <w:rPr>
                        <w:noProof/>
                      </w:rPr>
                      <w:t xml:space="preserve">[2] </w:t>
                    </w:r>
                  </w:p>
                </w:tc>
                <w:tc>
                  <w:tcPr>
                    <w:tcW w:w="0" w:type="auto"/>
                    <w:hideMark/>
                  </w:tcPr>
                  <w:p w14:paraId="296D70D7" w14:textId="77777777" w:rsidR="00707F8B" w:rsidRDefault="000D5499">
                    <w:pPr>
                      <w:pStyle w:val="Bibliografa"/>
                      <w:rPr>
                        <w:noProof/>
                      </w:rPr>
                    </w:pPr>
                    <w:r>
                      <w:rPr>
                        <w:noProof/>
                      </w:rPr>
                      <w:t xml:space="preserve">M. D. Hernández, «Hipertextual,» 18 Enero 2015. [En línea]. Available: </w:t>
                    </w:r>
                    <w:r>
                      <w:rPr>
                        <w:noProof/>
                      </w:rPr>
                      <w:t>https://hipertextual.com/2015/01/aplicaciones-para-seguir-series. [Último acceso: 28 Febrero 2024].</w:t>
                    </w:r>
                  </w:p>
                </w:tc>
              </w:tr>
              <w:tr w:rsidR="00707F8B" w14:paraId="27934781" w14:textId="77777777">
                <w:trPr>
                  <w:divId w:val="162281231"/>
                  <w:tblCellSpacing w:w="15" w:type="dxa"/>
                </w:trPr>
                <w:tc>
                  <w:tcPr>
                    <w:tcW w:w="50" w:type="pct"/>
                    <w:hideMark/>
                  </w:tcPr>
                  <w:p w14:paraId="0B298FD1" w14:textId="77777777" w:rsidR="00707F8B" w:rsidRDefault="000D5499">
                    <w:pPr>
                      <w:pStyle w:val="Bibliografa"/>
                      <w:rPr>
                        <w:noProof/>
                      </w:rPr>
                    </w:pPr>
                    <w:r>
                      <w:rPr>
                        <w:noProof/>
                      </w:rPr>
                      <w:t xml:space="preserve">[3] </w:t>
                    </w:r>
                  </w:p>
                </w:tc>
                <w:tc>
                  <w:tcPr>
                    <w:tcW w:w="0" w:type="auto"/>
                    <w:hideMark/>
                  </w:tcPr>
                  <w:p w14:paraId="547F0297" w14:textId="77777777" w:rsidR="00707F8B" w:rsidRDefault="000D5499">
                    <w:pPr>
                      <w:pStyle w:val="Bibliografa"/>
                      <w:rPr>
                        <w:noProof/>
                      </w:rPr>
                    </w:pPr>
                    <w:r>
                      <w:rPr>
                        <w:noProof/>
                      </w:rPr>
                      <w:t xml:space="preserve">Y. Fernández, «Xataka,» 15 Octubre 2022. [En línea]. </w:t>
                    </w:r>
                    <w:r w:rsidRPr="00AC5E39">
                      <w:rPr>
                        <w:noProof/>
                        <w:lang w:val="en-US"/>
                      </w:rPr>
                      <w:t xml:space="preserve">Available: https://www.xataka.com/basics/14-mejores-servicios-apps-para-seguir-controlar-series-peliculas-que-ves-tener-toda-su-informacion. </w:t>
                    </w:r>
                    <w:r>
                      <w:rPr>
                        <w:noProof/>
                      </w:rPr>
                      <w:t>[Último acceso: 28 Febrero 2024].</w:t>
                    </w:r>
                  </w:p>
                </w:tc>
              </w:tr>
              <w:tr w:rsidR="00707F8B" w14:paraId="1FC0F5F9" w14:textId="77777777">
                <w:trPr>
                  <w:divId w:val="162281231"/>
                  <w:tblCellSpacing w:w="15" w:type="dxa"/>
                </w:trPr>
                <w:tc>
                  <w:tcPr>
                    <w:tcW w:w="50" w:type="pct"/>
                    <w:hideMark/>
                  </w:tcPr>
                  <w:p w14:paraId="582AE1E0" w14:textId="77777777" w:rsidR="00707F8B" w:rsidRDefault="000D5499">
                    <w:pPr>
                      <w:pStyle w:val="Bibliografa"/>
                      <w:rPr>
                        <w:noProof/>
                      </w:rPr>
                    </w:pPr>
                    <w:r>
                      <w:rPr>
                        <w:noProof/>
                      </w:rPr>
                      <w:t xml:space="preserve">[4] </w:t>
                    </w:r>
                  </w:p>
                </w:tc>
                <w:tc>
                  <w:tcPr>
                    <w:tcW w:w="0" w:type="auto"/>
                    <w:hideMark/>
                  </w:tcPr>
                  <w:p w14:paraId="00282931" w14:textId="77777777" w:rsidR="00707F8B" w:rsidRDefault="000D5499">
                    <w:pPr>
                      <w:pStyle w:val="Bibliografa"/>
                      <w:rPr>
                        <w:noProof/>
                      </w:rPr>
                    </w:pPr>
                    <w:r>
                      <w:rPr>
                        <w:noProof/>
                      </w:rPr>
                      <w:t xml:space="preserve">S. Arteaga, «ComputerHoy,» 3 Noviembre 2018. [En línea]. </w:t>
                    </w:r>
                    <w:r w:rsidRPr="00AC5E39">
                      <w:rPr>
                        <w:noProof/>
                        <w:lang w:val="en-US"/>
                      </w:rPr>
                      <w:t xml:space="preserve">Available: https://computerhoy.com/reportajes/entretenimiento/como-llevar-seguimiento-series-que-estas-viendo-320649. </w:t>
                    </w:r>
                    <w:r>
                      <w:rPr>
                        <w:noProof/>
                      </w:rPr>
                      <w:t>[Último acceso: 28 Febrero 2024].</w:t>
                    </w:r>
                  </w:p>
                </w:tc>
              </w:tr>
              <w:tr w:rsidR="00707F8B" w:rsidRPr="00993EC7" w14:paraId="0BFE1B92" w14:textId="77777777">
                <w:trPr>
                  <w:divId w:val="162281231"/>
                  <w:tblCellSpacing w:w="15" w:type="dxa"/>
                </w:trPr>
                <w:tc>
                  <w:tcPr>
                    <w:tcW w:w="50" w:type="pct"/>
                    <w:hideMark/>
                  </w:tcPr>
                  <w:p w14:paraId="48A91BA3" w14:textId="77777777" w:rsidR="00707F8B" w:rsidRDefault="000D5499">
                    <w:pPr>
                      <w:pStyle w:val="Bibliografa"/>
                      <w:rPr>
                        <w:noProof/>
                      </w:rPr>
                    </w:pPr>
                    <w:r>
                      <w:rPr>
                        <w:noProof/>
                      </w:rPr>
                      <w:t xml:space="preserve">[5] </w:t>
                    </w:r>
                  </w:p>
                </w:tc>
                <w:tc>
                  <w:tcPr>
                    <w:tcW w:w="0" w:type="auto"/>
                    <w:hideMark/>
                  </w:tcPr>
                  <w:p w14:paraId="1A961DB3" w14:textId="77777777" w:rsidR="00707F8B" w:rsidRPr="00AC5E39" w:rsidRDefault="000D5499">
                    <w:pPr>
                      <w:pStyle w:val="Bibliografa"/>
                      <w:rPr>
                        <w:noProof/>
                        <w:lang w:val="en-US"/>
                      </w:rPr>
                    </w:pPr>
                    <w:r w:rsidRPr="00AC5E39">
                      <w:rPr>
                        <w:noProof/>
                        <w:lang w:val="en-US"/>
                      </w:rPr>
                      <w:t xml:space="preserve">i. Sommerville, Software Engineering, Pearson, 2016. </w:t>
                    </w:r>
                  </w:p>
                </w:tc>
              </w:tr>
              <w:tr w:rsidR="00707F8B" w14:paraId="7491C1C3" w14:textId="77777777">
                <w:trPr>
                  <w:divId w:val="162281231"/>
                  <w:tblCellSpacing w:w="15" w:type="dxa"/>
                </w:trPr>
                <w:tc>
                  <w:tcPr>
                    <w:tcW w:w="50" w:type="pct"/>
                    <w:hideMark/>
                  </w:tcPr>
                  <w:p w14:paraId="2E7464B7" w14:textId="77777777" w:rsidR="00707F8B" w:rsidRDefault="000D5499">
                    <w:pPr>
                      <w:pStyle w:val="Bibliografa"/>
                      <w:rPr>
                        <w:noProof/>
                      </w:rPr>
                    </w:pPr>
                    <w:r>
                      <w:rPr>
                        <w:noProof/>
                      </w:rPr>
                      <w:t xml:space="preserve">[6] </w:t>
                    </w:r>
                  </w:p>
                </w:tc>
                <w:tc>
                  <w:tcPr>
                    <w:tcW w:w="0" w:type="auto"/>
                    <w:hideMark/>
                  </w:tcPr>
                  <w:p w14:paraId="42488E8E" w14:textId="77777777" w:rsidR="00707F8B" w:rsidRDefault="000D5499">
                    <w:pPr>
                      <w:pStyle w:val="Bibliografa"/>
                      <w:rPr>
                        <w:noProof/>
                      </w:rPr>
                    </w:pPr>
                    <w:r>
                      <w:rPr>
                        <w:noProof/>
                      </w:rPr>
                      <w:t xml:space="preserve">G. Oliver, «GustavoOliver,» 3 Agosto 2020. [En línea]. </w:t>
                    </w:r>
                    <w:r w:rsidRPr="00AC5E39">
                      <w:rPr>
                        <w:noProof/>
                        <w:lang w:val="en-US"/>
                      </w:rPr>
                      <w:t xml:space="preserve">Available: https://gustavoliver.com/cuanto-cuesta-subir-mi-app-en-google-play-y-app-store/. </w:t>
                    </w:r>
                    <w:r>
                      <w:rPr>
                        <w:noProof/>
                      </w:rPr>
                      <w:t>[Último acceso: 24 Febrero 2024].</w:t>
                    </w:r>
                  </w:p>
                </w:tc>
              </w:tr>
              <w:tr w:rsidR="00707F8B" w14:paraId="064D34B7" w14:textId="77777777">
                <w:trPr>
                  <w:divId w:val="162281231"/>
                  <w:tblCellSpacing w:w="15" w:type="dxa"/>
                </w:trPr>
                <w:tc>
                  <w:tcPr>
                    <w:tcW w:w="50" w:type="pct"/>
                    <w:hideMark/>
                  </w:tcPr>
                  <w:p w14:paraId="16C3506D" w14:textId="77777777" w:rsidR="00707F8B" w:rsidRDefault="000D5499">
                    <w:pPr>
                      <w:pStyle w:val="Bibliografa"/>
                      <w:rPr>
                        <w:noProof/>
                      </w:rPr>
                    </w:pPr>
                    <w:r>
                      <w:rPr>
                        <w:noProof/>
                      </w:rPr>
                      <w:t xml:space="preserve">[7] </w:t>
                    </w:r>
                  </w:p>
                </w:tc>
                <w:tc>
                  <w:tcPr>
                    <w:tcW w:w="0" w:type="auto"/>
                    <w:hideMark/>
                  </w:tcPr>
                  <w:p w14:paraId="5DF11F5E" w14:textId="77777777" w:rsidR="00707F8B" w:rsidRDefault="000D5499">
                    <w:pPr>
                      <w:pStyle w:val="Bibliografa"/>
                      <w:rPr>
                        <w:noProof/>
                      </w:rPr>
                    </w:pPr>
                    <w:r>
                      <w:rPr>
                        <w:noProof/>
                      </w:rPr>
                      <w:t>T. Kurek, «Canonical Ubuntu,» 24 Abril 2020. [En línea]. Available: https://ubuntu.com/blog/ubuntu-server-20-04. [Último acceso: 14 Marzo 2024].</w:t>
                    </w:r>
                  </w:p>
                </w:tc>
              </w:tr>
              <w:tr w:rsidR="00707F8B" w14:paraId="73E71734" w14:textId="77777777">
                <w:trPr>
                  <w:divId w:val="162281231"/>
                  <w:tblCellSpacing w:w="15" w:type="dxa"/>
                </w:trPr>
                <w:tc>
                  <w:tcPr>
                    <w:tcW w:w="50" w:type="pct"/>
                    <w:hideMark/>
                  </w:tcPr>
                  <w:p w14:paraId="5AEC029B" w14:textId="77777777" w:rsidR="00707F8B" w:rsidRDefault="000D5499">
                    <w:pPr>
                      <w:pStyle w:val="Bibliografa"/>
                      <w:rPr>
                        <w:noProof/>
                      </w:rPr>
                    </w:pPr>
                    <w:r>
                      <w:rPr>
                        <w:noProof/>
                      </w:rPr>
                      <w:lastRenderedPageBreak/>
                      <w:t xml:space="preserve">[8] </w:t>
                    </w:r>
                  </w:p>
                </w:tc>
                <w:tc>
                  <w:tcPr>
                    <w:tcW w:w="0" w:type="auto"/>
                    <w:hideMark/>
                  </w:tcPr>
                  <w:p w14:paraId="2B2CE201" w14:textId="77777777" w:rsidR="00707F8B" w:rsidRDefault="000D5499">
                    <w:pPr>
                      <w:pStyle w:val="Bibliografa"/>
                      <w:rPr>
                        <w:noProof/>
                      </w:rPr>
                    </w:pPr>
                    <w:r>
                      <w:rPr>
                        <w:noProof/>
                      </w:rPr>
                      <w:t xml:space="preserve">«tecnofaq,» [En línea]. Available: </w:t>
                    </w:r>
                    <w:r>
                      <w:rPr>
                        <w:noProof/>
                      </w:rPr>
                      <w:t>https://tecnofaq.com/es-docker-mejor-windows-o-linux/. [Último acceso: 14 Marzo 2024].</w:t>
                    </w:r>
                  </w:p>
                </w:tc>
              </w:tr>
              <w:tr w:rsidR="00707F8B" w14:paraId="2B18D682" w14:textId="77777777">
                <w:trPr>
                  <w:divId w:val="162281231"/>
                  <w:tblCellSpacing w:w="15" w:type="dxa"/>
                </w:trPr>
                <w:tc>
                  <w:tcPr>
                    <w:tcW w:w="50" w:type="pct"/>
                    <w:hideMark/>
                  </w:tcPr>
                  <w:p w14:paraId="037213BD" w14:textId="77777777" w:rsidR="00707F8B" w:rsidRDefault="000D5499">
                    <w:pPr>
                      <w:pStyle w:val="Bibliografa"/>
                      <w:rPr>
                        <w:noProof/>
                      </w:rPr>
                    </w:pPr>
                    <w:r>
                      <w:rPr>
                        <w:noProof/>
                      </w:rPr>
                      <w:t xml:space="preserve">[9] </w:t>
                    </w:r>
                  </w:p>
                </w:tc>
                <w:tc>
                  <w:tcPr>
                    <w:tcW w:w="0" w:type="auto"/>
                    <w:hideMark/>
                  </w:tcPr>
                  <w:p w14:paraId="4A6BF813" w14:textId="77777777" w:rsidR="00707F8B" w:rsidRDefault="000D5499">
                    <w:pPr>
                      <w:pStyle w:val="Bibliografa"/>
                      <w:rPr>
                        <w:noProof/>
                      </w:rPr>
                    </w:pPr>
                    <w:r>
                      <w:rPr>
                        <w:noProof/>
                      </w:rPr>
                      <w:t xml:space="preserve">Soloelectronicos, «Soloelectronicos,» 4 Diciembre 2021. [En línea]. </w:t>
                    </w:r>
                    <w:r w:rsidRPr="00AC5E39">
                      <w:rPr>
                        <w:noProof/>
                        <w:lang w:val="en-US"/>
                      </w:rPr>
                      <w:t xml:space="preserve">Available: https://soloelectronicos.com/2021/12/04/configuracion-de-docker-para-windows-y-wsl-para-funcionar-sin-problemas/?utm_content=cmp-true. </w:t>
                    </w:r>
                    <w:r>
                      <w:rPr>
                        <w:noProof/>
                      </w:rPr>
                      <w:t>[Último acceso: 14 Marzo 2024].</w:t>
                    </w:r>
                  </w:p>
                </w:tc>
              </w:tr>
              <w:tr w:rsidR="00707F8B" w14:paraId="1474D126" w14:textId="77777777">
                <w:trPr>
                  <w:divId w:val="162281231"/>
                  <w:tblCellSpacing w:w="15" w:type="dxa"/>
                </w:trPr>
                <w:tc>
                  <w:tcPr>
                    <w:tcW w:w="50" w:type="pct"/>
                    <w:hideMark/>
                  </w:tcPr>
                  <w:p w14:paraId="72E9F863" w14:textId="77777777" w:rsidR="00707F8B" w:rsidRDefault="000D5499">
                    <w:pPr>
                      <w:pStyle w:val="Bibliografa"/>
                      <w:rPr>
                        <w:noProof/>
                      </w:rPr>
                    </w:pPr>
                    <w:r>
                      <w:rPr>
                        <w:noProof/>
                      </w:rPr>
                      <w:t xml:space="preserve">[10] </w:t>
                    </w:r>
                  </w:p>
                </w:tc>
                <w:tc>
                  <w:tcPr>
                    <w:tcW w:w="0" w:type="auto"/>
                    <w:hideMark/>
                  </w:tcPr>
                  <w:p w14:paraId="14EAF2E4" w14:textId="77777777" w:rsidR="00707F8B" w:rsidRDefault="000D5499">
                    <w:pPr>
                      <w:pStyle w:val="Bibliografa"/>
                      <w:rPr>
                        <w:noProof/>
                      </w:rPr>
                    </w:pPr>
                    <w:r>
                      <w:rPr>
                        <w:noProof/>
                      </w:rPr>
                      <w:t>ChatGPT, «Chat GPT,» [En línea]. Available: https://chat.openai.com/share/8f746a94-67ec-499b-a058-0ec28e9f0f4d. [Último acceso: 26 Marzo 2024].</w:t>
                    </w:r>
                  </w:p>
                </w:tc>
              </w:tr>
              <w:tr w:rsidR="00707F8B" w14:paraId="3E690D0D" w14:textId="77777777">
                <w:trPr>
                  <w:divId w:val="162281231"/>
                  <w:tblCellSpacing w:w="15" w:type="dxa"/>
                </w:trPr>
                <w:tc>
                  <w:tcPr>
                    <w:tcW w:w="50" w:type="pct"/>
                    <w:hideMark/>
                  </w:tcPr>
                  <w:p w14:paraId="60885ABF" w14:textId="77777777" w:rsidR="00707F8B" w:rsidRDefault="000D5499">
                    <w:pPr>
                      <w:pStyle w:val="Bibliografa"/>
                      <w:rPr>
                        <w:noProof/>
                      </w:rPr>
                    </w:pPr>
                    <w:r>
                      <w:rPr>
                        <w:noProof/>
                      </w:rPr>
                      <w:t xml:space="preserve">[11] </w:t>
                    </w:r>
                  </w:p>
                </w:tc>
                <w:tc>
                  <w:tcPr>
                    <w:tcW w:w="0" w:type="auto"/>
                    <w:hideMark/>
                  </w:tcPr>
                  <w:p w14:paraId="6A0E3736" w14:textId="77777777" w:rsidR="00707F8B" w:rsidRDefault="000D5499">
                    <w:pPr>
                      <w:pStyle w:val="Bibliografa"/>
                      <w:rPr>
                        <w:noProof/>
                      </w:rPr>
                    </w:pPr>
                    <w:r>
                      <w:rPr>
                        <w:noProof/>
                      </w:rPr>
                      <w:t xml:space="preserve">C. R. Serrano, APRENDE REACT NATIVE DESDE CEROEN ESPAÑOL: DESARROLLA APLICACIONES HIBRIDAS Y HERMOSAS CON JAVASCRIPT, 2021. </w:t>
                    </w:r>
                  </w:p>
                </w:tc>
              </w:tr>
              <w:tr w:rsidR="00707F8B" w14:paraId="02108A18" w14:textId="77777777">
                <w:trPr>
                  <w:divId w:val="162281231"/>
                  <w:tblCellSpacing w:w="15" w:type="dxa"/>
                </w:trPr>
                <w:tc>
                  <w:tcPr>
                    <w:tcW w:w="50" w:type="pct"/>
                    <w:hideMark/>
                  </w:tcPr>
                  <w:p w14:paraId="5F267DEB" w14:textId="77777777" w:rsidR="00707F8B" w:rsidRDefault="000D5499">
                    <w:pPr>
                      <w:pStyle w:val="Bibliografa"/>
                      <w:rPr>
                        <w:noProof/>
                      </w:rPr>
                    </w:pPr>
                    <w:r>
                      <w:rPr>
                        <w:noProof/>
                      </w:rPr>
                      <w:t xml:space="preserve">[12] </w:t>
                    </w:r>
                  </w:p>
                </w:tc>
                <w:tc>
                  <w:tcPr>
                    <w:tcW w:w="0" w:type="auto"/>
                    <w:hideMark/>
                  </w:tcPr>
                  <w:p w14:paraId="62B9842C" w14:textId="77777777" w:rsidR="00707F8B" w:rsidRDefault="000D5499">
                    <w:pPr>
                      <w:pStyle w:val="Bibliografa"/>
                      <w:rPr>
                        <w:noProof/>
                      </w:rPr>
                    </w:pPr>
                    <w:r>
                      <w:rPr>
                        <w:noProof/>
                      </w:rPr>
                      <w:t>Expo, «Expo,» [En línea]. Available: https://docs.expo.dev/tutorial/create-your-first-app/. [Último acceso: 27 Marzo 2024].</w:t>
                    </w:r>
                  </w:p>
                </w:tc>
              </w:tr>
              <w:tr w:rsidR="00707F8B" w14:paraId="3D3CC9DD" w14:textId="77777777">
                <w:trPr>
                  <w:divId w:val="162281231"/>
                  <w:tblCellSpacing w:w="15" w:type="dxa"/>
                </w:trPr>
                <w:tc>
                  <w:tcPr>
                    <w:tcW w:w="50" w:type="pct"/>
                    <w:hideMark/>
                  </w:tcPr>
                  <w:p w14:paraId="4F8E62BB" w14:textId="77777777" w:rsidR="00707F8B" w:rsidRDefault="000D5499">
                    <w:pPr>
                      <w:pStyle w:val="Bibliografa"/>
                      <w:rPr>
                        <w:noProof/>
                      </w:rPr>
                    </w:pPr>
                    <w:r>
                      <w:rPr>
                        <w:noProof/>
                      </w:rPr>
                      <w:t xml:space="preserve">[13] </w:t>
                    </w:r>
                  </w:p>
                </w:tc>
                <w:tc>
                  <w:tcPr>
                    <w:tcW w:w="0" w:type="auto"/>
                    <w:hideMark/>
                  </w:tcPr>
                  <w:p w14:paraId="246E79A1" w14:textId="77777777" w:rsidR="00707F8B" w:rsidRDefault="000D5499">
                    <w:pPr>
                      <w:pStyle w:val="Bibliografa"/>
                      <w:rPr>
                        <w:noProof/>
                      </w:rPr>
                    </w:pPr>
                    <w:r>
                      <w:rPr>
                        <w:noProof/>
                      </w:rPr>
                      <w:t>Brandlogos.net, «Pinterest,» [En línea]. Available: https://i.pinimg.com/736x/e1/78/1b/e1781bc61a928d061d15cd9f1d78fa88.jpg. [Último acceso: 24 Febrero 2024].</w:t>
                    </w:r>
                  </w:p>
                </w:tc>
              </w:tr>
              <w:tr w:rsidR="00707F8B" w14:paraId="6486E2DB" w14:textId="77777777">
                <w:trPr>
                  <w:divId w:val="162281231"/>
                  <w:tblCellSpacing w:w="15" w:type="dxa"/>
                </w:trPr>
                <w:tc>
                  <w:tcPr>
                    <w:tcW w:w="50" w:type="pct"/>
                    <w:hideMark/>
                  </w:tcPr>
                  <w:p w14:paraId="6018FBD9" w14:textId="77777777" w:rsidR="00707F8B" w:rsidRDefault="000D5499">
                    <w:pPr>
                      <w:pStyle w:val="Bibliografa"/>
                      <w:rPr>
                        <w:noProof/>
                      </w:rPr>
                    </w:pPr>
                    <w:r>
                      <w:rPr>
                        <w:noProof/>
                      </w:rPr>
                      <w:t xml:space="preserve">[14] </w:t>
                    </w:r>
                  </w:p>
                </w:tc>
                <w:tc>
                  <w:tcPr>
                    <w:tcW w:w="0" w:type="auto"/>
                    <w:hideMark/>
                  </w:tcPr>
                  <w:p w14:paraId="3982A87F" w14:textId="77777777" w:rsidR="00707F8B" w:rsidRDefault="000D5499">
                    <w:pPr>
                      <w:pStyle w:val="Bibliografa"/>
                      <w:rPr>
                        <w:noProof/>
                      </w:rPr>
                    </w:pPr>
                    <w:r>
                      <w:rPr>
                        <w:noProof/>
                      </w:rPr>
                      <w:t>«Wikipedia,» [En línea]. Available: https://en.wikipedia.org/wiki/React_Native. [Último acceso: 24 Febrero 2024].</w:t>
                    </w:r>
                  </w:p>
                </w:tc>
              </w:tr>
              <w:tr w:rsidR="00707F8B" w14:paraId="0B575A39" w14:textId="77777777">
                <w:trPr>
                  <w:divId w:val="162281231"/>
                  <w:tblCellSpacing w:w="15" w:type="dxa"/>
                </w:trPr>
                <w:tc>
                  <w:tcPr>
                    <w:tcW w:w="50" w:type="pct"/>
                    <w:hideMark/>
                  </w:tcPr>
                  <w:p w14:paraId="25B9D9C8" w14:textId="77777777" w:rsidR="00707F8B" w:rsidRDefault="000D5499">
                    <w:pPr>
                      <w:pStyle w:val="Bibliografa"/>
                      <w:rPr>
                        <w:noProof/>
                      </w:rPr>
                    </w:pPr>
                    <w:r>
                      <w:rPr>
                        <w:noProof/>
                      </w:rPr>
                      <w:t xml:space="preserve">[15] </w:t>
                    </w:r>
                  </w:p>
                </w:tc>
                <w:tc>
                  <w:tcPr>
                    <w:tcW w:w="0" w:type="auto"/>
                    <w:hideMark/>
                  </w:tcPr>
                  <w:p w14:paraId="65E4888C" w14:textId="77777777" w:rsidR="00707F8B" w:rsidRDefault="000D5499">
                    <w:pPr>
                      <w:pStyle w:val="Bibliografa"/>
                      <w:rPr>
                        <w:noProof/>
                      </w:rPr>
                    </w:pPr>
                    <w:r>
                      <w:rPr>
                        <w:noProof/>
                      </w:rPr>
                      <w:t>Expo. [En línea]. Available: https://play.google.com/store/apps/details?id=host.exp.exponent&amp;hl=es. [Último acceso: 24 Febrero 2024].</w:t>
                    </w:r>
                  </w:p>
                </w:tc>
              </w:tr>
              <w:tr w:rsidR="00707F8B" w14:paraId="3549B2FD" w14:textId="77777777">
                <w:trPr>
                  <w:divId w:val="162281231"/>
                  <w:tblCellSpacing w:w="15" w:type="dxa"/>
                </w:trPr>
                <w:tc>
                  <w:tcPr>
                    <w:tcW w:w="50" w:type="pct"/>
                    <w:hideMark/>
                  </w:tcPr>
                  <w:p w14:paraId="312CFDBF" w14:textId="77777777" w:rsidR="00707F8B" w:rsidRDefault="000D5499">
                    <w:pPr>
                      <w:pStyle w:val="Bibliografa"/>
                      <w:rPr>
                        <w:noProof/>
                      </w:rPr>
                    </w:pPr>
                    <w:r>
                      <w:rPr>
                        <w:noProof/>
                      </w:rPr>
                      <w:t xml:space="preserve">[16] </w:t>
                    </w:r>
                  </w:p>
                </w:tc>
                <w:tc>
                  <w:tcPr>
                    <w:tcW w:w="0" w:type="auto"/>
                    <w:hideMark/>
                  </w:tcPr>
                  <w:p w14:paraId="260F5557" w14:textId="77777777" w:rsidR="00707F8B" w:rsidRDefault="000D5499">
                    <w:pPr>
                      <w:pStyle w:val="Bibliografa"/>
                      <w:rPr>
                        <w:noProof/>
                      </w:rPr>
                    </w:pPr>
                    <w:r>
                      <w:rPr>
                        <w:noProof/>
                      </w:rPr>
                      <w:t>«WorldVectorLogo,» [En línea]. Available: https://worldvectorlogo.com/es/logo/docker-4. [Último acceso: 24 Febrero 2024].</w:t>
                    </w:r>
                  </w:p>
                </w:tc>
              </w:tr>
              <w:tr w:rsidR="00707F8B" w14:paraId="43982295" w14:textId="77777777">
                <w:trPr>
                  <w:divId w:val="162281231"/>
                  <w:tblCellSpacing w:w="15" w:type="dxa"/>
                </w:trPr>
                <w:tc>
                  <w:tcPr>
                    <w:tcW w:w="50" w:type="pct"/>
                    <w:hideMark/>
                  </w:tcPr>
                  <w:p w14:paraId="67645937" w14:textId="77777777" w:rsidR="00707F8B" w:rsidRDefault="000D5499">
                    <w:pPr>
                      <w:pStyle w:val="Bibliografa"/>
                      <w:rPr>
                        <w:noProof/>
                      </w:rPr>
                    </w:pPr>
                    <w:r>
                      <w:rPr>
                        <w:noProof/>
                      </w:rPr>
                      <w:t xml:space="preserve">[17] </w:t>
                    </w:r>
                  </w:p>
                </w:tc>
                <w:tc>
                  <w:tcPr>
                    <w:tcW w:w="0" w:type="auto"/>
                    <w:hideMark/>
                  </w:tcPr>
                  <w:p w14:paraId="0FBF93DC" w14:textId="77777777" w:rsidR="00707F8B" w:rsidRDefault="000D5499">
                    <w:pPr>
                      <w:pStyle w:val="Bibliografa"/>
                      <w:rPr>
                        <w:noProof/>
                      </w:rPr>
                    </w:pPr>
                    <w:r>
                      <w:rPr>
                        <w:noProof/>
                      </w:rPr>
                      <w:t>«MariaDB,» [En línea]. Available: https://mariadb.com/about-us/logos/. [Último acceso: 24 Febrero 2024].</w:t>
                    </w:r>
                  </w:p>
                </w:tc>
              </w:tr>
              <w:tr w:rsidR="00707F8B" w14:paraId="30FAF364" w14:textId="77777777">
                <w:trPr>
                  <w:divId w:val="162281231"/>
                  <w:tblCellSpacing w:w="15" w:type="dxa"/>
                </w:trPr>
                <w:tc>
                  <w:tcPr>
                    <w:tcW w:w="50" w:type="pct"/>
                    <w:hideMark/>
                  </w:tcPr>
                  <w:p w14:paraId="3E7388CB" w14:textId="77777777" w:rsidR="00707F8B" w:rsidRDefault="000D5499">
                    <w:pPr>
                      <w:pStyle w:val="Bibliografa"/>
                      <w:rPr>
                        <w:noProof/>
                      </w:rPr>
                    </w:pPr>
                    <w:r>
                      <w:rPr>
                        <w:noProof/>
                      </w:rPr>
                      <w:t xml:space="preserve">[18] </w:t>
                    </w:r>
                  </w:p>
                </w:tc>
                <w:tc>
                  <w:tcPr>
                    <w:tcW w:w="0" w:type="auto"/>
                    <w:hideMark/>
                  </w:tcPr>
                  <w:p w14:paraId="7153A557" w14:textId="77777777" w:rsidR="00707F8B" w:rsidRDefault="000D5499">
                    <w:pPr>
                      <w:pStyle w:val="Bibliografa"/>
                      <w:rPr>
                        <w:noProof/>
                      </w:rPr>
                    </w:pPr>
                    <w:r>
                      <w:rPr>
                        <w:noProof/>
                      </w:rPr>
                      <w:t xml:space="preserve">A. Cahete, 5 Enero 2021. [En línea]. </w:t>
                    </w:r>
                    <w:r w:rsidRPr="00AC5E39">
                      <w:rPr>
                        <w:noProof/>
                        <w:lang w:val="en-US"/>
                      </w:rPr>
                      <w:t xml:space="preserve">Available: https://adrianocahete.medium.com/design-for-opensource-phpmyadmin-8b0bd8b800d3. </w:t>
                    </w:r>
                    <w:r>
                      <w:rPr>
                        <w:noProof/>
                      </w:rPr>
                      <w:t>[Último acceso: 24 Febrero 2024].</w:t>
                    </w:r>
                  </w:p>
                </w:tc>
              </w:tr>
              <w:tr w:rsidR="00707F8B" w14:paraId="051FD593" w14:textId="77777777">
                <w:trPr>
                  <w:divId w:val="162281231"/>
                  <w:tblCellSpacing w:w="15" w:type="dxa"/>
                </w:trPr>
                <w:tc>
                  <w:tcPr>
                    <w:tcW w:w="50" w:type="pct"/>
                    <w:hideMark/>
                  </w:tcPr>
                  <w:p w14:paraId="265815AD" w14:textId="77777777" w:rsidR="00707F8B" w:rsidRDefault="000D5499">
                    <w:pPr>
                      <w:pStyle w:val="Bibliografa"/>
                      <w:rPr>
                        <w:noProof/>
                      </w:rPr>
                    </w:pPr>
                    <w:r>
                      <w:rPr>
                        <w:noProof/>
                      </w:rPr>
                      <w:lastRenderedPageBreak/>
                      <w:t xml:space="preserve">[19] </w:t>
                    </w:r>
                  </w:p>
                </w:tc>
                <w:tc>
                  <w:tcPr>
                    <w:tcW w:w="0" w:type="auto"/>
                    <w:hideMark/>
                  </w:tcPr>
                  <w:p w14:paraId="1C44593A" w14:textId="77777777" w:rsidR="00707F8B" w:rsidRDefault="000D5499">
                    <w:pPr>
                      <w:pStyle w:val="Bibliografa"/>
                      <w:rPr>
                        <w:noProof/>
                      </w:rPr>
                    </w:pPr>
                    <w:r>
                      <w:rPr>
                        <w:noProof/>
                      </w:rPr>
                      <w:t>«Facebook,» [En línea]. Available: https://www.facebook.com/themoviedb/?locale=es_LA. [Último acceso: 24 Febrero 2024].</w:t>
                    </w:r>
                  </w:p>
                </w:tc>
              </w:tr>
            </w:tbl>
            <w:p w14:paraId="3151112A" w14:textId="77777777" w:rsidR="00707F8B" w:rsidRDefault="00707F8B">
              <w:pPr>
                <w:divId w:val="162281231"/>
                <w:rPr>
                  <w:rFonts w:eastAsia="Times New Roman"/>
                  <w:noProof/>
                </w:rPr>
              </w:pPr>
            </w:p>
            <w:p w14:paraId="3B6EE7D7" w14:textId="345394B4" w:rsidR="00E362EF" w:rsidRPr="0031552C" w:rsidRDefault="00F96129" w:rsidP="00E362EF">
              <w:r>
                <w:rPr>
                  <w:b/>
                  <w:bCs/>
                  <w:noProof/>
                </w:rPr>
                <w:fldChar w:fldCharType="end"/>
              </w:r>
            </w:p>
          </w:sdtContent>
        </w:sdt>
      </w:sdtContent>
    </w:sdt>
    <w:p w14:paraId="3B6EE7D8" w14:textId="77777777" w:rsidR="00E362EF" w:rsidRPr="0031552C" w:rsidRDefault="00E362EF" w:rsidP="00E362EF"/>
    <w:p w14:paraId="3B6EE7D9" w14:textId="77777777" w:rsidR="008334A2" w:rsidRPr="0031552C" w:rsidRDefault="008334A2">
      <w:pPr>
        <w:rPr>
          <w:rFonts w:ascii="Calibri" w:hAnsi="Calibri"/>
        </w:rPr>
        <w:sectPr w:rsidR="008334A2" w:rsidRPr="0031552C" w:rsidSect="00223E1A">
          <w:type w:val="oddPage"/>
          <w:pgSz w:w="11907" w:h="16840" w:code="9"/>
          <w:pgMar w:top="1304" w:right="1247" w:bottom="1304" w:left="1247" w:header="720" w:footer="720" w:gutter="454"/>
          <w:cols w:space="720"/>
          <w:docGrid w:linePitch="299"/>
        </w:sectPr>
      </w:pPr>
    </w:p>
    <w:p w14:paraId="3B6EE7DA" w14:textId="1F4CCE11" w:rsidR="008334A2" w:rsidRDefault="008334A2" w:rsidP="004A4057">
      <w:pPr>
        <w:pStyle w:val="Ttulo1"/>
        <w:numPr>
          <w:ilvl w:val="0"/>
          <w:numId w:val="0"/>
        </w:numPr>
        <w:rPr>
          <w:noProof w:val="0"/>
        </w:rPr>
      </w:pPr>
      <w:bookmarkStart w:id="199" w:name="_Toc162807761"/>
      <w:r w:rsidRPr="0031552C">
        <w:rPr>
          <w:noProof w:val="0"/>
        </w:rPr>
        <w:lastRenderedPageBreak/>
        <w:t xml:space="preserve">Anexo A: </w:t>
      </w:r>
      <w:r w:rsidR="00BE3F43">
        <w:rPr>
          <w:noProof w:val="0"/>
        </w:rPr>
        <w:t>Requisitos de Usuario</w:t>
      </w:r>
      <w:bookmarkEnd w:id="199"/>
    </w:p>
    <w:p w14:paraId="3B6EE7F4" w14:textId="40963B71" w:rsidR="003E62E6" w:rsidRDefault="009D3891" w:rsidP="0004026A">
      <w:r>
        <w:t>En este anexo se detallan los requisitos de usuario, estos requisitos son el resultado de</w:t>
      </w:r>
      <w:r w:rsidR="00E16D84">
        <w:t xml:space="preserve">l paquete de trabajo </w:t>
      </w:r>
      <w:r w:rsidR="00E16D84" w:rsidRPr="00E16D84">
        <w:rPr>
          <w:b/>
          <w:bCs/>
        </w:rPr>
        <w:t>PT01-AR</w:t>
      </w:r>
      <w:r w:rsidR="00E16D84">
        <w:rPr>
          <w:b/>
          <w:bCs/>
        </w:rPr>
        <w:t xml:space="preserve">. </w:t>
      </w:r>
    </w:p>
    <w:p w14:paraId="4B10F60E" w14:textId="0889D588" w:rsidR="005D425F" w:rsidRDefault="00E87D7C" w:rsidP="00C20852">
      <w:pPr>
        <w:pStyle w:val="Ttulo2"/>
        <w:numPr>
          <w:ilvl w:val="0"/>
          <w:numId w:val="0"/>
        </w:numPr>
      </w:pPr>
      <w:bookmarkStart w:id="200" w:name="_Toc162807762"/>
      <w:r>
        <w:t>Requisitos Funcionales</w:t>
      </w:r>
      <w:bookmarkEnd w:id="200"/>
    </w:p>
    <w:p w14:paraId="219A59D1" w14:textId="15FE115D" w:rsidR="00F13E34" w:rsidRDefault="00661F0B" w:rsidP="00F13E34">
      <w:r w:rsidRPr="00661F0B">
        <w:t xml:space="preserve">Los </w:t>
      </w:r>
      <w:commentRangeStart w:id="201"/>
      <w:r w:rsidRPr="00661F0B">
        <w:t xml:space="preserve">requisitos funcionales </w:t>
      </w:r>
      <w:commentRangeEnd w:id="201"/>
      <w:r w:rsidR="00DF2EA9">
        <w:rPr>
          <w:rStyle w:val="Refdecomentario"/>
        </w:rPr>
        <w:commentReference w:id="201"/>
      </w:r>
      <w:r w:rsidRPr="00661F0B">
        <w:t>definen las acciones, procesos y capacidades que un sistema o aplicación debe ofrecer para cumplir con los requisitos y demandas de los usuarios. Constituyen la base sobre la cual se construye y desarrolla el software o sistema, detallando las funcionalidades y servicios necesarios que debe proporcionar. Estos criterios son fundamentales para el proceso de desarrollo, ya que especifican de manera precisa las tareas, funciones y operaciones que el sistema debe ser capaz de realizar, asegurando que se cumplan las metas y objetivos de los usuarios de forma efectiva.</w:t>
      </w:r>
    </w:p>
    <w:p w14:paraId="6B2D7FC9" w14:textId="6AFFFA31" w:rsidR="00661F0B" w:rsidRPr="00F13E34" w:rsidRDefault="00920484" w:rsidP="00F13E34">
      <w:r w:rsidRPr="00920484">
        <w:t>Se clasificarán los defectos en tres niveles de severidad: muy críticos (3), críticos (2) y no críticos (1). Esta categorización nos permitirá priorizar eficientemente las correcciones, asegurándonos de que los errores que más impactan la experiencia del usuario y la funcionalidad de la aplicación sean atendidos con la máxima urgencia.</w:t>
      </w:r>
    </w:p>
    <w:tbl>
      <w:tblPr>
        <w:tblStyle w:val="Tablanormal5"/>
        <w:tblW w:w="9072" w:type="dxa"/>
        <w:jc w:val="center"/>
        <w:tblBorders>
          <w:insideH w:val="single" w:sz="4" w:space="0" w:color="auto"/>
          <w:insideV w:val="single" w:sz="4" w:space="0" w:color="auto"/>
        </w:tblBorders>
        <w:tblLook w:val="0620" w:firstRow="1" w:lastRow="0" w:firstColumn="0" w:lastColumn="0" w:noHBand="1" w:noVBand="1"/>
      </w:tblPr>
      <w:tblGrid>
        <w:gridCol w:w="882"/>
        <w:gridCol w:w="7063"/>
        <w:gridCol w:w="1127"/>
      </w:tblGrid>
      <w:tr w:rsidR="00BF46C8" w14:paraId="0D04D877" w14:textId="239B8496" w:rsidTr="00587977">
        <w:trPr>
          <w:cnfStyle w:val="100000000000" w:firstRow="1" w:lastRow="0" w:firstColumn="0" w:lastColumn="0" w:oddVBand="0" w:evenVBand="0" w:oddHBand="0" w:evenHBand="0" w:firstRowFirstColumn="0" w:firstRowLastColumn="0" w:lastRowFirstColumn="0" w:lastRowLastColumn="0"/>
          <w:jc w:val="center"/>
        </w:trPr>
        <w:tc>
          <w:tcPr>
            <w:tcW w:w="882" w:type="dxa"/>
          </w:tcPr>
          <w:p w14:paraId="32F6872B" w14:textId="3A08FA4D" w:rsidR="00BF46C8" w:rsidRDefault="00BF46C8" w:rsidP="00AE5FC9">
            <w:r>
              <w:t>Código</w:t>
            </w:r>
          </w:p>
        </w:tc>
        <w:tc>
          <w:tcPr>
            <w:tcW w:w="7482" w:type="dxa"/>
          </w:tcPr>
          <w:p w14:paraId="36AC59FC" w14:textId="022661AF" w:rsidR="00BF46C8" w:rsidRPr="00990BF6" w:rsidRDefault="00BF46C8" w:rsidP="00AE5FC9">
            <w:r>
              <w:t>Requisitos funcionales</w:t>
            </w:r>
          </w:p>
        </w:tc>
        <w:tc>
          <w:tcPr>
            <w:tcW w:w="708" w:type="dxa"/>
          </w:tcPr>
          <w:p w14:paraId="203A2139" w14:textId="4B3F0D9E" w:rsidR="00BF46C8" w:rsidRDefault="009D6845" w:rsidP="00AE5FC9">
            <w:r>
              <w:t>Criticidad</w:t>
            </w:r>
          </w:p>
        </w:tc>
      </w:tr>
      <w:tr w:rsidR="00BF46C8" w14:paraId="6B17E960" w14:textId="6046837D" w:rsidTr="00587977">
        <w:trPr>
          <w:jc w:val="center"/>
        </w:trPr>
        <w:tc>
          <w:tcPr>
            <w:tcW w:w="882" w:type="dxa"/>
          </w:tcPr>
          <w:p w14:paraId="0DF0FE63" w14:textId="5E104103" w:rsidR="00BF46C8" w:rsidRDefault="00BF46C8" w:rsidP="00AE5FC9">
            <w:r>
              <w:t>RF-01</w:t>
            </w:r>
          </w:p>
        </w:tc>
        <w:tc>
          <w:tcPr>
            <w:tcW w:w="7482" w:type="dxa"/>
          </w:tcPr>
          <w:p w14:paraId="715BD56F" w14:textId="1668C6C7" w:rsidR="00BF46C8" w:rsidRDefault="00BF46C8" w:rsidP="00AE5FC9">
            <w:r w:rsidRPr="009144D4">
              <w:t xml:space="preserve">Los usuarios deben poder registrarse en la aplicación usando </w:t>
            </w:r>
            <w:r>
              <w:t>un nombre de usuario.</w:t>
            </w:r>
          </w:p>
        </w:tc>
        <w:tc>
          <w:tcPr>
            <w:tcW w:w="708" w:type="dxa"/>
          </w:tcPr>
          <w:p w14:paraId="0C2F486D" w14:textId="647F453C" w:rsidR="00BF46C8" w:rsidRPr="009144D4" w:rsidRDefault="00920484" w:rsidP="00920484">
            <w:pPr>
              <w:jc w:val="center"/>
            </w:pPr>
            <w:r>
              <w:t>3</w:t>
            </w:r>
          </w:p>
        </w:tc>
      </w:tr>
      <w:tr w:rsidR="00BF46C8" w14:paraId="6DA54E57" w14:textId="3E80E517" w:rsidTr="00587977">
        <w:trPr>
          <w:jc w:val="center"/>
        </w:trPr>
        <w:tc>
          <w:tcPr>
            <w:tcW w:w="882" w:type="dxa"/>
          </w:tcPr>
          <w:p w14:paraId="0F60F0DA" w14:textId="309AF94A" w:rsidR="00BF46C8" w:rsidRDefault="00BF46C8" w:rsidP="00AE5FC9">
            <w:r>
              <w:t>RF-02</w:t>
            </w:r>
          </w:p>
        </w:tc>
        <w:tc>
          <w:tcPr>
            <w:tcW w:w="7482" w:type="dxa"/>
          </w:tcPr>
          <w:p w14:paraId="1504A11B" w14:textId="70D42C49" w:rsidR="00BF46C8" w:rsidRPr="0087302E" w:rsidRDefault="00BF46C8" w:rsidP="00AE5FC9">
            <w:pPr>
              <w:rPr>
                <w:b/>
                <w:bCs/>
              </w:rPr>
            </w:pPr>
            <w:r w:rsidRPr="009144D4">
              <w:t xml:space="preserve">Los usuarios deben poder iniciar sesión usando su </w:t>
            </w:r>
            <w:r>
              <w:t xml:space="preserve">nombre de usuario </w:t>
            </w:r>
            <w:r w:rsidRPr="009144D4">
              <w:t>y contraseña.</w:t>
            </w:r>
          </w:p>
        </w:tc>
        <w:tc>
          <w:tcPr>
            <w:tcW w:w="708" w:type="dxa"/>
          </w:tcPr>
          <w:p w14:paraId="71E181B0" w14:textId="018FF83A" w:rsidR="00BF46C8" w:rsidRPr="009144D4" w:rsidRDefault="00920484" w:rsidP="00920484">
            <w:pPr>
              <w:jc w:val="center"/>
            </w:pPr>
            <w:r>
              <w:t>3</w:t>
            </w:r>
          </w:p>
        </w:tc>
      </w:tr>
      <w:tr w:rsidR="00BF46C8" w14:paraId="4885D1D7" w14:textId="077C89D2" w:rsidTr="00587977">
        <w:trPr>
          <w:jc w:val="center"/>
        </w:trPr>
        <w:tc>
          <w:tcPr>
            <w:tcW w:w="882" w:type="dxa"/>
          </w:tcPr>
          <w:p w14:paraId="79BB4F05" w14:textId="445A669F" w:rsidR="00BF46C8" w:rsidRDefault="00BF46C8" w:rsidP="00AE5FC9">
            <w:r>
              <w:t>RF-03</w:t>
            </w:r>
          </w:p>
        </w:tc>
        <w:tc>
          <w:tcPr>
            <w:tcW w:w="7482" w:type="dxa"/>
          </w:tcPr>
          <w:p w14:paraId="21D376EB" w14:textId="6E08D035" w:rsidR="00BF46C8" w:rsidRPr="00F96129" w:rsidRDefault="00BF46C8" w:rsidP="00AE5FC9">
            <w:pPr>
              <w:keepNext/>
            </w:pPr>
            <w:r w:rsidRPr="00F11812">
              <w:t xml:space="preserve">La aplicación </w:t>
            </w:r>
            <w:r>
              <w:t>permitirá editar nombre, apellidos, nombre de usuario y contraseña</w:t>
            </w:r>
            <w:r w:rsidRPr="00F11812">
              <w:t>.</w:t>
            </w:r>
          </w:p>
        </w:tc>
        <w:tc>
          <w:tcPr>
            <w:tcW w:w="708" w:type="dxa"/>
          </w:tcPr>
          <w:p w14:paraId="4FBFFC9A" w14:textId="0B326BFE" w:rsidR="00BF46C8" w:rsidRPr="00F11812" w:rsidRDefault="00920484" w:rsidP="00920484">
            <w:pPr>
              <w:keepNext/>
              <w:jc w:val="center"/>
            </w:pPr>
            <w:r>
              <w:t>3</w:t>
            </w:r>
          </w:p>
        </w:tc>
      </w:tr>
      <w:tr w:rsidR="00BF46C8" w14:paraId="787BEE0C" w14:textId="03AB8F78" w:rsidTr="00587977">
        <w:trPr>
          <w:jc w:val="center"/>
        </w:trPr>
        <w:tc>
          <w:tcPr>
            <w:tcW w:w="882" w:type="dxa"/>
          </w:tcPr>
          <w:p w14:paraId="761AF483" w14:textId="5B1FBA53" w:rsidR="00BF46C8" w:rsidRDefault="00BF46C8" w:rsidP="00CF507B">
            <w:r>
              <w:t>RF-04</w:t>
            </w:r>
          </w:p>
        </w:tc>
        <w:tc>
          <w:tcPr>
            <w:tcW w:w="7482" w:type="dxa"/>
          </w:tcPr>
          <w:p w14:paraId="03233384" w14:textId="1F7090B8" w:rsidR="00BF46C8" w:rsidRPr="00F11812" w:rsidRDefault="00BF46C8" w:rsidP="00CF507B">
            <w:pPr>
              <w:keepNext/>
            </w:pPr>
            <w:r w:rsidRPr="00250DCB">
              <w:t>Los usuarios deben poder crear grupos familiares o de amigos.</w:t>
            </w:r>
          </w:p>
        </w:tc>
        <w:tc>
          <w:tcPr>
            <w:tcW w:w="708" w:type="dxa"/>
          </w:tcPr>
          <w:p w14:paraId="67ABA703" w14:textId="2865951D" w:rsidR="00BF46C8" w:rsidRPr="00250DCB" w:rsidRDefault="00920484" w:rsidP="00920484">
            <w:pPr>
              <w:keepNext/>
              <w:jc w:val="center"/>
            </w:pPr>
            <w:r>
              <w:t>3</w:t>
            </w:r>
          </w:p>
        </w:tc>
      </w:tr>
      <w:tr w:rsidR="00BF46C8" w14:paraId="45779478" w14:textId="39A82356" w:rsidTr="00587977">
        <w:trPr>
          <w:jc w:val="center"/>
        </w:trPr>
        <w:tc>
          <w:tcPr>
            <w:tcW w:w="882" w:type="dxa"/>
          </w:tcPr>
          <w:p w14:paraId="099AD06C" w14:textId="1DAFB395" w:rsidR="00BF46C8" w:rsidRDefault="00BF46C8" w:rsidP="00CF507B">
            <w:r>
              <w:t>RF-05</w:t>
            </w:r>
          </w:p>
        </w:tc>
        <w:tc>
          <w:tcPr>
            <w:tcW w:w="7482" w:type="dxa"/>
          </w:tcPr>
          <w:p w14:paraId="133A7A6E" w14:textId="47A5EE0A" w:rsidR="00BF46C8" w:rsidRPr="00250DCB" w:rsidRDefault="00BF46C8" w:rsidP="00CF507B">
            <w:pPr>
              <w:keepNext/>
            </w:pPr>
            <w:r w:rsidRPr="00386426">
              <w:t xml:space="preserve">Los usuarios deben poder unirse a grupos existentes </w:t>
            </w:r>
            <w:r>
              <w:t>cuando el usuario principal crea el grupo.</w:t>
            </w:r>
          </w:p>
        </w:tc>
        <w:tc>
          <w:tcPr>
            <w:tcW w:w="708" w:type="dxa"/>
          </w:tcPr>
          <w:p w14:paraId="026063C0" w14:textId="74AF1F17" w:rsidR="00BF46C8" w:rsidRPr="00386426" w:rsidRDefault="00C57D98" w:rsidP="00920484">
            <w:pPr>
              <w:keepNext/>
              <w:jc w:val="center"/>
            </w:pPr>
            <w:r>
              <w:t>3</w:t>
            </w:r>
          </w:p>
        </w:tc>
      </w:tr>
      <w:tr w:rsidR="00BF46C8" w14:paraId="0F3CEE11" w14:textId="1712B2D0" w:rsidTr="00587977">
        <w:trPr>
          <w:jc w:val="center"/>
        </w:trPr>
        <w:tc>
          <w:tcPr>
            <w:tcW w:w="882" w:type="dxa"/>
          </w:tcPr>
          <w:p w14:paraId="2FA36BEE" w14:textId="78891F4F" w:rsidR="00BF46C8" w:rsidRDefault="00BF46C8" w:rsidP="00CF507B">
            <w:r>
              <w:t>RF-06</w:t>
            </w:r>
          </w:p>
        </w:tc>
        <w:tc>
          <w:tcPr>
            <w:tcW w:w="7482" w:type="dxa"/>
          </w:tcPr>
          <w:p w14:paraId="2B70536B" w14:textId="3637E91E" w:rsidR="00BF46C8" w:rsidRPr="00386426" w:rsidRDefault="00BF46C8" w:rsidP="00CF507B">
            <w:pPr>
              <w:keepNext/>
            </w:pPr>
            <w:r w:rsidRPr="00386426">
              <w:t>Los usuarios deben poder ver una lista de todos los miembros en sus grupos.</w:t>
            </w:r>
          </w:p>
        </w:tc>
        <w:tc>
          <w:tcPr>
            <w:tcW w:w="708" w:type="dxa"/>
          </w:tcPr>
          <w:p w14:paraId="436298B3" w14:textId="7D48AF2F" w:rsidR="00BF46C8" w:rsidRPr="00386426" w:rsidRDefault="00C57D98" w:rsidP="00920484">
            <w:pPr>
              <w:keepNext/>
              <w:jc w:val="center"/>
            </w:pPr>
            <w:r>
              <w:t>3</w:t>
            </w:r>
          </w:p>
        </w:tc>
      </w:tr>
      <w:tr w:rsidR="00BF46C8" w14:paraId="0D3676E8" w14:textId="3EB5332D" w:rsidTr="00587977">
        <w:trPr>
          <w:jc w:val="center"/>
        </w:trPr>
        <w:tc>
          <w:tcPr>
            <w:tcW w:w="882" w:type="dxa"/>
          </w:tcPr>
          <w:p w14:paraId="4C111DA5" w14:textId="3F832524" w:rsidR="00BF46C8" w:rsidRDefault="00BF46C8" w:rsidP="00CF507B">
            <w:r>
              <w:t>RF-07</w:t>
            </w:r>
          </w:p>
        </w:tc>
        <w:tc>
          <w:tcPr>
            <w:tcW w:w="7482" w:type="dxa"/>
          </w:tcPr>
          <w:p w14:paraId="47AB2EFD" w14:textId="44BA0EBE" w:rsidR="00BF46C8" w:rsidRPr="00386426" w:rsidRDefault="00BF46C8" w:rsidP="00CF507B">
            <w:pPr>
              <w:keepNext/>
            </w:pPr>
            <w:r w:rsidRPr="00417172">
              <w:t>Los usuarios deben poder agregar series a su lista personal y grupal.</w:t>
            </w:r>
          </w:p>
        </w:tc>
        <w:tc>
          <w:tcPr>
            <w:tcW w:w="708" w:type="dxa"/>
          </w:tcPr>
          <w:p w14:paraId="48790A0F" w14:textId="6875AB9D" w:rsidR="00BF46C8" w:rsidRPr="00417172" w:rsidRDefault="00C57D98" w:rsidP="00920484">
            <w:pPr>
              <w:keepNext/>
              <w:jc w:val="center"/>
            </w:pPr>
            <w:r>
              <w:t>3</w:t>
            </w:r>
          </w:p>
        </w:tc>
      </w:tr>
      <w:tr w:rsidR="00BF46C8" w14:paraId="5B063C90" w14:textId="3367FE5C" w:rsidTr="00587977">
        <w:trPr>
          <w:jc w:val="center"/>
        </w:trPr>
        <w:tc>
          <w:tcPr>
            <w:tcW w:w="882" w:type="dxa"/>
          </w:tcPr>
          <w:p w14:paraId="73DF378E" w14:textId="2534B145" w:rsidR="00BF46C8" w:rsidRDefault="00BF46C8" w:rsidP="00CF507B">
            <w:r>
              <w:t>RF-08</w:t>
            </w:r>
          </w:p>
        </w:tc>
        <w:tc>
          <w:tcPr>
            <w:tcW w:w="7482" w:type="dxa"/>
          </w:tcPr>
          <w:p w14:paraId="55633C1E" w14:textId="6C41777F" w:rsidR="00BF46C8" w:rsidRPr="00417172" w:rsidRDefault="00BF46C8" w:rsidP="00CF507B">
            <w:pPr>
              <w:keepNext/>
            </w:pPr>
            <w:r w:rsidRPr="00417172">
              <w:t>Los usuarios deben poder marcar episodios como vistos.</w:t>
            </w:r>
          </w:p>
        </w:tc>
        <w:tc>
          <w:tcPr>
            <w:tcW w:w="708" w:type="dxa"/>
          </w:tcPr>
          <w:p w14:paraId="3795D6D4" w14:textId="05458486" w:rsidR="00BF46C8" w:rsidRPr="00417172" w:rsidRDefault="00C57D98" w:rsidP="00920484">
            <w:pPr>
              <w:keepNext/>
              <w:jc w:val="center"/>
            </w:pPr>
            <w:r>
              <w:t>3</w:t>
            </w:r>
          </w:p>
        </w:tc>
      </w:tr>
      <w:tr w:rsidR="00BF46C8" w14:paraId="17C05176" w14:textId="453B1007" w:rsidTr="00587977">
        <w:trPr>
          <w:jc w:val="center"/>
        </w:trPr>
        <w:tc>
          <w:tcPr>
            <w:tcW w:w="882" w:type="dxa"/>
          </w:tcPr>
          <w:p w14:paraId="0983E03B" w14:textId="718159B6" w:rsidR="00BF46C8" w:rsidRDefault="00BF46C8" w:rsidP="00CF507B">
            <w:r>
              <w:t>RF-09</w:t>
            </w:r>
          </w:p>
        </w:tc>
        <w:tc>
          <w:tcPr>
            <w:tcW w:w="7482" w:type="dxa"/>
          </w:tcPr>
          <w:p w14:paraId="233DDFD2" w14:textId="07D57C25" w:rsidR="00BF46C8" w:rsidRPr="00417172" w:rsidRDefault="00BF46C8" w:rsidP="00CF507B">
            <w:pPr>
              <w:keepNext/>
            </w:pPr>
            <w:r w:rsidRPr="00417172">
              <w:t xml:space="preserve">Los usuarios deben poder marcar episodios como </w:t>
            </w:r>
            <w:r>
              <w:t xml:space="preserve">no </w:t>
            </w:r>
            <w:r w:rsidRPr="00417172">
              <w:t>vistos.</w:t>
            </w:r>
          </w:p>
        </w:tc>
        <w:tc>
          <w:tcPr>
            <w:tcW w:w="708" w:type="dxa"/>
          </w:tcPr>
          <w:p w14:paraId="05E2BEA1" w14:textId="56F9BE07" w:rsidR="00BF46C8" w:rsidRPr="00417172" w:rsidRDefault="00C57D98" w:rsidP="00920484">
            <w:pPr>
              <w:keepNext/>
              <w:jc w:val="center"/>
            </w:pPr>
            <w:r>
              <w:t>3</w:t>
            </w:r>
          </w:p>
        </w:tc>
      </w:tr>
      <w:tr w:rsidR="00BF46C8" w14:paraId="227F1ED4" w14:textId="67A7D1D1" w:rsidTr="00587977">
        <w:trPr>
          <w:jc w:val="center"/>
        </w:trPr>
        <w:tc>
          <w:tcPr>
            <w:tcW w:w="882" w:type="dxa"/>
          </w:tcPr>
          <w:p w14:paraId="7ACA3223" w14:textId="01CE73DA" w:rsidR="00BF46C8" w:rsidRDefault="00BF46C8" w:rsidP="00CF507B">
            <w:r>
              <w:t>RF-10</w:t>
            </w:r>
          </w:p>
        </w:tc>
        <w:tc>
          <w:tcPr>
            <w:tcW w:w="7482" w:type="dxa"/>
          </w:tcPr>
          <w:p w14:paraId="39F260FA" w14:textId="683F1496" w:rsidR="00BF46C8" w:rsidRPr="00417172" w:rsidRDefault="00BF46C8" w:rsidP="00CF507B">
            <w:pPr>
              <w:keepNext/>
            </w:pPr>
            <w:r w:rsidRPr="00DC2CA6">
              <w:t>La aplicación debe mostrar el progreso de visualización de las series para cada miembro del grupo.</w:t>
            </w:r>
          </w:p>
        </w:tc>
        <w:tc>
          <w:tcPr>
            <w:tcW w:w="708" w:type="dxa"/>
          </w:tcPr>
          <w:p w14:paraId="2C292D4C" w14:textId="45FBF8F8" w:rsidR="00BF46C8" w:rsidRPr="00DC2CA6" w:rsidRDefault="00C57D98" w:rsidP="00920484">
            <w:pPr>
              <w:keepNext/>
              <w:jc w:val="center"/>
            </w:pPr>
            <w:r>
              <w:t>3</w:t>
            </w:r>
          </w:p>
        </w:tc>
      </w:tr>
      <w:tr w:rsidR="00BF46C8" w14:paraId="32BA5B9C" w14:textId="6F8DAEFC" w:rsidTr="00587977">
        <w:trPr>
          <w:trHeight w:val="226"/>
          <w:jc w:val="center"/>
        </w:trPr>
        <w:tc>
          <w:tcPr>
            <w:tcW w:w="882" w:type="dxa"/>
          </w:tcPr>
          <w:p w14:paraId="4FBD1F16" w14:textId="7097B5AB" w:rsidR="00BF46C8" w:rsidRDefault="00BF46C8" w:rsidP="00CF507B">
            <w:r>
              <w:lastRenderedPageBreak/>
              <w:t>RF-11</w:t>
            </w:r>
          </w:p>
        </w:tc>
        <w:tc>
          <w:tcPr>
            <w:tcW w:w="7482" w:type="dxa"/>
          </w:tcPr>
          <w:p w14:paraId="255E6E4E" w14:textId="07215D48" w:rsidR="00BF46C8" w:rsidRPr="00DC2CA6" w:rsidRDefault="00BF46C8" w:rsidP="00CF507B">
            <w:pPr>
              <w:keepNext/>
            </w:pPr>
            <w:r w:rsidRPr="00267B24">
              <w:t>Los usuarios deben recibir notificaciones cuando un miembro del grupo marca un episodio como visto.</w:t>
            </w:r>
          </w:p>
        </w:tc>
        <w:tc>
          <w:tcPr>
            <w:tcW w:w="708" w:type="dxa"/>
          </w:tcPr>
          <w:p w14:paraId="297EE5D2" w14:textId="6E8B278B" w:rsidR="00BF46C8" w:rsidRPr="00267B24" w:rsidRDefault="00C57D98" w:rsidP="00920484">
            <w:pPr>
              <w:keepNext/>
              <w:jc w:val="center"/>
            </w:pPr>
            <w:r>
              <w:t>2</w:t>
            </w:r>
          </w:p>
        </w:tc>
      </w:tr>
      <w:tr w:rsidR="00BF46C8" w14:paraId="7534BD43" w14:textId="3301304E" w:rsidTr="00587977">
        <w:trPr>
          <w:trHeight w:val="226"/>
          <w:jc w:val="center"/>
        </w:trPr>
        <w:tc>
          <w:tcPr>
            <w:tcW w:w="882" w:type="dxa"/>
          </w:tcPr>
          <w:p w14:paraId="65737929" w14:textId="034DB3EC" w:rsidR="00BF46C8" w:rsidRDefault="00BF46C8" w:rsidP="00CF507B">
            <w:r>
              <w:t>RF-12</w:t>
            </w:r>
          </w:p>
        </w:tc>
        <w:tc>
          <w:tcPr>
            <w:tcW w:w="7482" w:type="dxa"/>
          </w:tcPr>
          <w:p w14:paraId="19FC0ABD" w14:textId="56FC0C85" w:rsidR="00BF46C8" w:rsidRPr="00267B24" w:rsidRDefault="00BF46C8" w:rsidP="00CF507B">
            <w:pPr>
              <w:keepNext/>
            </w:pPr>
            <w:r w:rsidRPr="00267B24">
              <w:t>Los usuarios deben ser notificados sobre los próximos episodios de sus series agregadas.</w:t>
            </w:r>
          </w:p>
        </w:tc>
        <w:tc>
          <w:tcPr>
            <w:tcW w:w="708" w:type="dxa"/>
          </w:tcPr>
          <w:p w14:paraId="4FA6FC7F" w14:textId="6B78FD73" w:rsidR="00BF46C8" w:rsidRPr="00267B24" w:rsidRDefault="00C57D98" w:rsidP="00920484">
            <w:pPr>
              <w:keepNext/>
              <w:jc w:val="center"/>
            </w:pPr>
            <w:r>
              <w:t>2</w:t>
            </w:r>
          </w:p>
        </w:tc>
      </w:tr>
      <w:tr w:rsidR="00BF46C8" w14:paraId="05D7DE5D" w14:textId="0D37FCC5" w:rsidTr="00587977">
        <w:trPr>
          <w:trHeight w:val="226"/>
          <w:jc w:val="center"/>
        </w:trPr>
        <w:tc>
          <w:tcPr>
            <w:tcW w:w="882" w:type="dxa"/>
          </w:tcPr>
          <w:p w14:paraId="7201BB69" w14:textId="5D1980E7" w:rsidR="00BF46C8" w:rsidRDefault="00BF46C8" w:rsidP="00CF507B">
            <w:r>
              <w:t>RF-12</w:t>
            </w:r>
          </w:p>
        </w:tc>
        <w:tc>
          <w:tcPr>
            <w:tcW w:w="7482" w:type="dxa"/>
          </w:tcPr>
          <w:p w14:paraId="477F9DDC" w14:textId="3672F8E2" w:rsidR="00BF46C8" w:rsidRPr="00267B24" w:rsidRDefault="00BF46C8" w:rsidP="00CF507B">
            <w:pPr>
              <w:keepNext/>
            </w:pPr>
            <w:r w:rsidRPr="004C5DF5">
              <w:t>La aplicación debe ofrecer un calendario con las fechas de estreno de nuevos episodios.</w:t>
            </w:r>
          </w:p>
        </w:tc>
        <w:tc>
          <w:tcPr>
            <w:tcW w:w="708" w:type="dxa"/>
          </w:tcPr>
          <w:p w14:paraId="37E8BCE0" w14:textId="1BA00BA8" w:rsidR="00BF46C8" w:rsidRPr="004C5DF5" w:rsidRDefault="00C57D98" w:rsidP="00920484">
            <w:pPr>
              <w:keepNext/>
              <w:jc w:val="center"/>
            </w:pPr>
            <w:r>
              <w:t>2</w:t>
            </w:r>
          </w:p>
        </w:tc>
      </w:tr>
      <w:tr w:rsidR="00BF46C8" w14:paraId="1997B735" w14:textId="4C3C86B7" w:rsidTr="00587977">
        <w:trPr>
          <w:trHeight w:val="226"/>
          <w:jc w:val="center"/>
        </w:trPr>
        <w:tc>
          <w:tcPr>
            <w:tcW w:w="882" w:type="dxa"/>
          </w:tcPr>
          <w:p w14:paraId="365A556E" w14:textId="6C5C1C81" w:rsidR="00BF46C8" w:rsidRDefault="00BF46C8" w:rsidP="00CF507B">
            <w:r>
              <w:t>RF-13</w:t>
            </w:r>
          </w:p>
        </w:tc>
        <w:tc>
          <w:tcPr>
            <w:tcW w:w="7482" w:type="dxa"/>
          </w:tcPr>
          <w:p w14:paraId="428C409E" w14:textId="24BE802B" w:rsidR="00BF46C8" w:rsidRPr="004C5DF5" w:rsidRDefault="00BF46C8" w:rsidP="00CF507B">
            <w:pPr>
              <w:keepNext/>
            </w:pPr>
            <w:r w:rsidRPr="000917B1">
              <w:t>Los usuarios deben poder programar sesiones de visualización grupales en el calendario.</w:t>
            </w:r>
          </w:p>
        </w:tc>
        <w:tc>
          <w:tcPr>
            <w:tcW w:w="708" w:type="dxa"/>
          </w:tcPr>
          <w:p w14:paraId="4908E675" w14:textId="65EBEEA4" w:rsidR="00BF46C8" w:rsidRPr="000917B1" w:rsidRDefault="00C57D98" w:rsidP="00920484">
            <w:pPr>
              <w:keepNext/>
              <w:jc w:val="center"/>
            </w:pPr>
            <w:r>
              <w:t>1</w:t>
            </w:r>
          </w:p>
        </w:tc>
      </w:tr>
      <w:tr w:rsidR="00BF46C8" w14:paraId="5DAD7036" w14:textId="17AA1BB1" w:rsidTr="00587977">
        <w:trPr>
          <w:trHeight w:val="226"/>
          <w:jc w:val="center"/>
        </w:trPr>
        <w:tc>
          <w:tcPr>
            <w:tcW w:w="882" w:type="dxa"/>
          </w:tcPr>
          <w:p w14:paraId="09A6865B" w14:textId="74243FFB" w:rsidR="00BF46C8" w:rsidRDefault="00BF46C8" w:rsidP="00336BDC">
            <w:r>
              <w:t>RF-14</w:t>
            </w:r>
          </w:p>
        </w:tc>
        <w:tc>
          <w:tcPr>
            <w:tcW w:w="7482" w:type="dxa"/>
          </w:tcPr>
          <w:p w14:paraId="547D1578" w14:textId="2DB76304" w:rsidR="00BF46C8" w:rsidRPr="000917B1" w:rsidRDefault="00BF46C8" w:rsidP="00587977">
            <w:r w:rsidRPr="000917B1">
              <w:t>Los usuarios deben poder calificar y comentar sobre episodios y series.</w:t>
            </w:r>
          </w:p>
        </w:tc>
        <w:tc>
          <w:tcPr>
            <w:tcW w:w="708" w:type="dxa"/>
          </w:tcPr>
          <w:p w14:paraId="73F52073" w14:textId="272EF5C7" w:rsidR="00BF46C8" w:rsidRPr="000917B1" w:rsidRDefault="00C57D98" w:rsidP="00920484">
            <w:pPr>
              <w:keepNext/>
              <w:jc w:val="center"/>
            </w:pPr>
            <w:r>
              <w:t>3</w:t>
            </w:r>
          </w:p>
        </w:tc>
      </w:tr>
      <w:tr w:rsidR="00BF46C8" w14:paraId="02DAE8B5" w14:textId="2B09DF90" w:rsidTr="00587977">
        <w:trPr>
          <w:trHeight w:val="226"/>
          <w:jc w:val="center"/>
        </w:trPr>
        <w:tc>
          <w:tcPr>
            <w:tcW w:w="882" w:type="dxa"/>
          </w:tcPr>
          <w:p w14:paraId="6E14AFF0" w14:textId="231E0846" w:rsidR="00BF46C8" w:rsidRDefault="00BF46C8" w:rsidP="00336BDC">
            <w:r>
              <w:t>RF-15</w:t>
            </w:r>
          </w:p>
        </w:tc>
        <w:tc>
          <w:tcPr>
            <w:tcW w:w="7482" w:type="dxa"/>
          </w:tcPr>
          <w:p w14:paraId="2AAE7C15" w14:textId="523038D4" w:rsidR="00BF46C8" w:rsidRPr="000917B1" w:rsidRDefault="00BF46C8" w:rsidP="00336BDC">
            <w:pPr>
              <w:keepNext/>
            </w:pPr>
            <w:r w:rsidRPr="00767275">
              <w:t>La aplicación debe permitir discusiones grupales dentro de cada grupo</w:t>
            </w:r>
            <w:r>
              <w:t xml:space="preserve"> por serie.</w:t>
            </w:r>
          </w:p>
        </w:tc>
        <w:tc>
          <w:tcPr>
            <w:tcW w:w="708" w:type="dxa"/>
          </w:tcPr>
          <w:p w14:paraId="34D262C4" w14:textId="4F9791DC" w:rsidR="00BF46C8" w:rsidRPr="00767275" w:rsidRDefault="00C57D98" w:rsidP="00920484">
            <w:pPr>
              <w:keepNext/>
              <w:jc w:val="center"/>
            </w:pPr>
            <w:r>
              <w:t>3</w:t>
            </w:r>
          </w:p>
        </w:tc>
      </w:tr>
      <w:tr w:rsidR="00BF46C8" w14:paraId="08EB1738" w14:textId="6498C26E" w:rsidTr="00587977">
        <w:trPr>
          <w:trHeight w:val="226"/>
          <w:jc w:val="center"/>
        </w:trPr>
        <w:tc>
          <w:tcPr>
            <w:tcW w:w="882" w:type="dxa"/>
          </w:tcPr>
          <w:p w14:paraId="27396AF2" w14:textId="3DE66D46" w:rsidR="00BF46C8" w:rsidRDefault="00BF46C8" w:rsidP="00336BDC">
            <w:r>
              <w:t>RF-16</w:t>
            </w:r>
          </w:p>
        </w:tc>
        <w:tc>
          <w:tcPr>
            <w:tcW w:w="7482" w:type="dxa"/>
          </w:tcPr>
          <w:p w14:paraId="60C88D8C" w14:textId="66FC5EA9" w:rsidR="00BF46C8" w:rsidRPr="00767275" w:rsidRDefault="00BF46C8" w:rsidP="00336BDC">
            <w:pPr>
              <w:keepNext/>
            </w:pPr>
            <w:r>
              <w:t xml:space="preserve">La aplicación no permitirá entrar en el dialogo de los episodios no vistos para evitar </w:t>
            </w:r>
            <w:proofErr w:type="gramStart"/>
            <w:r w:rsidRPr="0041758D">
              <w:rPr>
                <w:i/>
                <w:iCs/>
              </w:rPr>
              <w:t>spoilers</w:t>
            </w:r>
            <w:proofErr w:type="gramEnd"/>
            <w:r>
              <w:t>.</w:t>
            </w:r>
          </w:p>
        </w:tc>
        <w:tc>
          <w:tcPr>
            <w:tcW w:w="708" w:type="dxa"/>
          </w:tcPr>
          <w:p w14:paraId="5367D9B1" w14:textId="04C3721A" w:rsidR="00BF46C8" w:rsidRDefault="00C57D98" w:rsidP="00920484">
            <w:pPr>
              <w:keepNext/>
              <w:jc w:val="center"/>
            </w:pPr>
            <w:r>
              <w:t>2</w:t>
            </w:r>
          </w:p>
        </w:tc>
      </w:tr>
      <w:tr w:rsidR="00BF46C8" w14:paraId="6E61251C" w14:textId="26DCCD5F" w:rsidTr="00587977">
        <w:trPr>
          <w:trHeight w:val="226"/>
          <w:jc w:val="center"/>
        </w:trPr>
        <w:tc>
          <w:tcPr>
            <w:tcW w:w="882" w:type="dxa"/>
          </w:tcPr>
          <w:p w14:paraId="798C66AD" w14:textId="26B31860" w:rsidR="00BF46C8" w:rsidRDefault="00BF46C8" w:rsidP="00336BDC">
            <w:r>
              <w:t>RF-17</w:t>
            </w:r>
          </w:p>
        </w:tc>
        <w:tc>
          <w:tcPr>
            <w:tcW w:w="7482" w:type="dxa"/>
          </w:tcPr>
          <w:p w14:paraId="1A4BF0CA" w14:textId="2557F854" w:rsidR="00BF46C8" w:rsidRDefault="00BF46C8" w:rsidP="00336BDC">
            <w:pPr>
              <w:keepNext/>
            </w:pPr>
            <w:r w:rsidRPr="005B66B4">
              <w:t>La aplicación debe ofrecer una opción para que los usuarios puedan dejar de seguir o eliminar series de su lista.</w:t>
            </w:r>
          </w:p>
        </w:tc>
        <w:tc>
          <w:tcPr>
            <w:tcW w:w="708" w:type="dxa"/>
          </w:tcPr>
          <w:p w14:paraId="7FBF7CC4" w14:textId="58FD065E" w:rsidR="00BF46C8" w:rsidRPr="005B66B4" w:rsidRDefault="00C57D98" w:rsidP="00920484">
            <w:pPr>
              <w:keepNext/>
              <w:jc w:val="center"/>
            </w:pPr>
            <w:r>
              <w:t>3</w:t>
            </w:r>
          </w:p>
        </w:tc>
      </w:tr>
      <w:tr w:rsidR="00BF46C8" w14:paraId="1D451689" w14:textId="2A29A626" w:rsidTr="00587977">
        <w:trPr>
          <w:trHeight w:val="226"/>
          <w:jc w:val="center"/>
        </w:trPr>
        <w:tc>
          <w:tcPr>
            <w:tcW w:w="882" w:type="dxa"/>
          </w:tcPr>
          <w:p w14:paraId="193E2B6F" w14:textId="16D66B8C" w:rsidR="00BF46C8" w:rsidRDefault="00BF46C8" w:rsidP="00336BDC">
            <w:r>
              <w:t>RF-18</w:t>
            </w:r>
          </w:p>
        </w:tc>
        <w:tc>
          <w:tcPr>
            <w:tcW w:w="7482" w:type="dxa"/>
          </w:tcPr>
          <w:p w14:paraId="0114FD46" w14:textId="680564EB" w:rsidR="00BF46C8" w:rsidRPr="005B66B4" w:rsidRDefault="00BF46C8" w:rsidP="00336BDC">
            <w:pPr>
              <w:keepNext/>
            </w:pPr>
            <w:r w:rsidRPr="00294AA0">
              <w:t>La aplicación debe permitir a los usuarios ver estadísticas de su actividad de visualización, como el total de episodios vistos o el tiempo total invertido en ver series.</w:t>
            </w:r>
          </w:p>
        </w:tc>
        <w:tc>
          <w:tcPr>
            <w:tcW w:w="708" w:type="dxa"/>
          </w:tcPr>
          <w:p w14:paraId="1AD7C99D" w14:textId="5B4E4AAD" w:rsidR="00BF46C8" w:rsidRPr="00294AA0" w:rsidRDefault="000D6FFF" w:rsidP="00920484">
            <w:pPr>
              <w:keepNext/>
              <w:jc w:val="center"/>
            </w:pPr>
            <w:r>
              <w:t>1</w:t>
            </w:r>
          </w:p>
        </w:tc>
      </w:tr>
      <w:tr w:rsidR="00BF46C8" w14:paraId="753DAF52" w14:textId="5BA1586E" w:rsidTr="00587977">
        <w:trPr>
          <w:trHeight w:val="226"/>
          <w:jc w:val="center"/>
        </w:trPr>
        <w:tc>
          <w:tcPr>
            <w:tcW w:w="882" w:type="dxa"/>
          </w:tcPr>
          <w:p w14:paraId="0C0457CC" w14:textId="7D75CD88" w:rsidR="00BF46C8" w:rsidRDefault="00BF46C8" w:rsidP="00336BDC">
            <w:r>
              <w:t>RF-19</w:t>
            </w:r>
          </w:p>
        </w:tc>
        <w:tc>
          <w:tcPr>
            <w:tcW w:w="7482" w:type="dxa"/>
          </w:tcPr>
          <w:p w14:paraId="1DA8F14C" w14:textId="13812A1A" w:rsidR="00BF46C8" w:rsidRPr="00294AA0" w:rsidRDefault="00BF46C8" w:rsidP="00336BDC">
            <w:pPr>
              <w:keepNext/>
            </w:pPr>
            <w:r w:rsidRPr="00A84096">
              <w:t>Los usuarios deben poder filtrar las series y episodios en su lista según diferentes criterios, como género, año de lanzamiento, o si están vistos/no vistos.</w:t>
            </w:r>
          </w:p>
        </w:tc>
        <w:tc>
          <w:tcPr>
            <w:tcW w:w="708" w:type="dxa"/>
          </w:tcPr>
          <w:p w14:paraId="57CA5870" w14:textId="6593BE44" w:rsidR="00BF46C8" w:rsidRPr="00A84096" w:rsidRDefault="000D6FFF" w:rsidP="00920484">
            <w:pPr>
              <w:keepNext/>
              <w:jc w:val="center"/>
            </w:pPr>
            <w:r>
              <w:t>1</w:t>
            </w:r>
          </w:p>
        </w:tc>
      </w:tr>
      <w:tr w:rsidR="00BF46C8" w14:paraId="2D7D563A" w14:textId="2A346566" w:rsidTr="00587977">
        <w:trPr>
          <w:trHeight w:val="226"/>
          <w:jc w:val="center"/>
        </w:trPr>
        <w:tc>
          <w:tcPr>
            <w:tcW w:w="882" w:type="dxa"/>
          </w:tcPr>
          <w:p w14:paraId="65430F75" w14:textId="426FF4FD" w:rsidR="00BF46C8" w:rsidRDefault="00BF46C8" w:rsidP="00336BDC">
            <w:r>
              <w:t>RF-20</w:t>
            </w:r>
          </w:p>
        </w:tc>
        <w:tc>
          <w:tcPr>
            <w:tcW w:w="7482" w:type="dxa"/>
          </w:tcPr>
          <w:p w14:paraId="58B4DC89" w14:textId="04FDE65C" w:rsidR="00BF46C8" w:rsidRPr="00A84096" w:rsidRDefault="00BF46C8" w:rsidP="00336BDC">
            <w:pPr>
              <w:keepNext/>
            </w:pPr>
            <w:r w:rsidRPr="00BC3B01">
              <w:t>La aplicación debe permitir a los usuarios configurar recordatorios para las fechas de estreno de nuevos episodios.</w:t>
            </w:r>
          </w:p>
        </w:tc>
        <w:tc>
          <w:tcPr>
            <w:tcW w:w="708" w:type="dxa"/>
          </w:tcPr>
          <w:p w14:paraId="3722C476" w14:textId="6FF7145C" w:rsidR="00BF46C8" w:rsidRPr="00BC3B01" w:rsidRDefault="000D6FFF" w:rsidP="00920484">
            <w:pPr>
              <w:keepNext/>
              <w:jc w:val="center"/>
            </w:pPr>
            <w:r>
              <w:t>2</w:t>
            </w:r>
          </w:p>
        </w:tc>
      </w:tr>
      <w:tr w:rsidR="00BF46C8" w14:paraId="21D17172" w14:textId="59BCBD4D" w:rsidTr="00587977">
        <w:trPr>
          <w:trHeight w:val="226"/>
          <w:jc w:val="center"/>
        </w:trPr>
        <w:tc>
          <w:tcPr>
            <w:tcW w:w="882" w:type="dxa"/>
          </w:tcPr>
          <w:p w14:paraId="30BCF06E" w14:textId="01B69F6F" w:rsidR="00BF46C8" w:rsidRDefault="00BF46C8" w:rsidP="00336BDC">
            <w:r>
              <w:t>RF-21</w:t>
            </w:r>
          </w:p>
        </w:tc>
        <w:tc>
          <w:tcPr>
            <w:tcW w:w="7482" w:type="dxa"/>
          </w:tcPr>
          <w:p w14:paraId="5B608B6B" w14:textId="6A139688" w:rsidR="00BF46C8" w:rsidRPr="00BC3B01" w:rsidRDefault="00BF46C8" w:rsidP="00336BDC">
            <w:pPr>
              <w:keepNext/>
            </w:pPr>
            <w:r w:rsidRPr="00BC3B01">
              <w:t>Los usuarios deben poder buscar series por nombre, actor, o género.</w:t>
            </w:r>
          </w:p>
        </w:tc>
        <w:tc>
          <w:tcPr>
            <w:tcW w:w="708" w:type="dxa"/>
          </w:tcPr>
          <w:p w14:paraId="38B721A4" w14:textId="74D50F92" w:rsidR="00BF46C8" w:rsidRPr="00BC3B01" w:rsidRDefault="000D6FFF" w:rsidP="00920484">
            <w:pPr>
              <w:keepNext/>
              <w:jc w:val="center"/>
            </w:pPr>
            <w:r>
              <w:t>2</w:t>
            </w:r>
          </w:p>
        </w:tc>
      </w:tr>
      <w:tr w:rsidR="00BF46C8" w14:paraId="399D36B4" w14:textId="58121408" w:rsidTr="00587977">
        <w:trPr>
          <w:trHeight w:val="226"/>
          <w:jc w:val="center"/>
        </w:trPr>
        <w:tc>
          <w:tcPr>
            <w:tcW w:w="882" w:type="dxa"/>
          </w:tcPr>
          <w:p w14:paraId="7053FA1D" w14:textId="1F9A87DD" w:rsidR="00BF46C8" w:rsidRDefault="00BF46C8" w:rsidP="00336BDC">
            <w:r>
              <w:t>RF-22</w:t>
            </w:r>
          </w:p>
        </w:tc>
        <w:tc>
          <w:tcPr>
            <w:tcW w:w="7482" w:type="dxa"/>
          </w:tcPr>
          <w:p w14:paraId="60AF214B" w14:textId="43F8830A" w:rsidR="00BF46C8" w:rsidRPr="00BC3B01" w:rsidRDefault="00BF46C8" w:rsidP="00336BDC">
            <w:pPr>
              <w:keepNext/>
            </w:pPr>
            <w:r w:rsidRPr="00B80669">
              <w:t>Los usuarios deben poder compartir su actividad o recomendaciones de series en redes sociales directamente desde la aplicación.</w:t>
            </w:r>
          </w:p>
        </w:tc>
        <w:tc>
          <w:tcPr>
            <w:tcW w:w="708" w:type="dxa"/>
          </w:tcPr>
          <w:p w14:paraId="48975517" w14:textId="2CC34183" w:rsidR="00BF46C8" w:rsidRPr="00B80669" w:rsidRDefault="000D6FFF" w:rsidP="00920484">
            <w:pPr>
              <w:keepNext/>
              <w:jc w:val="center"/>
            </w:pPr>
            <w:r>
              <w:t>1</w:t>
            </w:r>
          </w:p>
        </w:tc>
      </w:tr>
      <w:tr w:rsidR="00BF46C8" w14:paraId="33B70DF4" w14:textId="38EE332B" w:rsidTr="00587977">
        <w:trPr>
          <w:trHeight w:val="226"/>
          <w:jc w:val="center"/>
        </w:trPr>
        <w:tc>
          <w:tcPr>
            <w:tcW w:w="882" w:type="dxa"/>
          </w:tcPr>
          <w:p w14:paraId="5B4F0974" w14:textId="7A7189DA" w:rsidR="00BF46C8" w:rsidRDefault="00BF46C8" w:rsidP="00336BDC">
            <w:r>
              <w:t>RF-23</w:t>
            </w:r>
          </w:p>
        </w:tc>
        <w:tc>
          <w:tcPr>
            <w:tcW w:w="7482" w:type="dxa"/>
          </w:tcPr>
          <w:p w14:paraId="022A8182" w14:textId="72ECBD39" w:rsidR="00BF46C8" w:rsidRPr="00BC3B01" w:rsidRDefault="00BF46C8" w:rsidP="00336BDC">
            <w:pPr>
              <w:keepNext/>
            </w:pPr>
            <w:r w:rsidRPr="00B80669">
              <w:t>La aplicación debe soportar la creación de listas personalizadas de series o episodios, como "Favoritos", "Para ver", o "Vistos recientemente".</w:t>
            </w:r>
          </w:p>
        </w:tc>
        <w:tc>
          <w:tcPr>
            <w:tcW w:w="708" w:type="dxa"/>
          </w:tcPr>
          <w:p w14:paraId="252DBEE8" w14:textId="59B5009A" w:rsidR="00BF46C8" w:rsidRPr="00B80669" w:rsidRDefault="000D6FFF" w:rsidP="00920484">
            <w:pPr>
              <w:keepNext/>
              <w:jc w:val="center"/>
            </w:pPr>
            <w:r>
              <w:t>1</w:t>
            </w:r>
          </w:p>
        </w:tc>
      </w:tr>
      <w:tr w:rsidR="00BF46C8" w14:paraId="5DA7A56A" w14:textId="67080C41" w:rsidTr="00587977">
        <w:trPr>
          <w:trHeight w:val="226"/>
          <w:jc w:val="center"/>
        </w:trPr>
        <w:tc>
          <w:tcPr>
            <w:tcW w:w="882" w:type="dxa"/>
          </w:tcPr>
          <w:p w14:paraId="5D68BF7E" w14:textId="45F1725B" w:rsidR="00BF46C8" w:rsidRDefault="00BF46C8" w:rsidP="00336BDC">
            <w:r>
              <w:t>RF-24</w:t>
            </w:r>
          </w:p>
        </w:tc>
        <w:tc>
          <w:tcPr>
            <w:tcW w:w="7482" w:type="dxa"/>
          </w:tcPr>
          <w:p w14:paraId="16873FCF" w14:textId="5B99BCE2" w:rsidR="00BF46C8" w:rsidRPr="00B80669" w:rsidRDefault="00BF46C8" w:rsidP="00336BDC">
            <w:pPr>
              <w:keepNext/>
            </w:pPr>
            <w:r w:rsidRPr="00FE233C">
              <w:t>La aplicación debe permitir a los usuarios personalizar las notificaciones que desean recibir, como notificaciones de nuevos episodios, cambios en el grupo, o recomendaciones.</w:t>
            </w:r>
          </w:p>
        </w:tc>
        <w:tc>
          <w:tcPr>
            <w:tcW w:w="708" w:type="dxa"/>
          </w:tcPr>
          <w:p w14:paraId="3ACAF6C0" w14:textId="0FE4EEC3" w:rsidR="00BF46C8" w:rsidRPr="00FE233C" w:rsidRDefault="000D6FFF" w:rsidP="00920484">
            <w:pPr>
              <w:keepNext/>
              <w:jc w:val="center"/>
            </w:pPr>
            <w:r>
              <w:t>2</w:t>
            </w:r>
          </w:p>
        </w:tc>
      </w:tr>
      <w:tr w:rsidR="00BF46C8" w14:paraId="52342475" w14:textId="329DBA2A" w:rsidTr="00587977">
        <w:trPr>
          <w:trHeight w:val="226"/>
          <w:jc w:val="center"/>
        </w:trPr>
        <w:tc>
          <w:tcPr>
            <w:tcW w:w="882" w:type="dxa"/>
          </w:tcPr>
          <w:p w14:paraId="54542CD5" w14:textId="22EAAEC6" w:rsidR="00BF46C8" w:rsidRDefault="00BF46C8" w:rsidP="00336BDC">
            <w:r>
              <w:t>RF-25</w:t>
            </w:r>
          </w:p>
        </w:tc>
        <w:tc>
          <w:tcPr>
            <w:tcW w:w="7482" w:type="dxa"/>
          </w:tcPr>
          <w:p w14:paraId="3C48DC31" w14:textId="0AA42D4C" w:rsidR="00BF46C8" w:rsidRPr="00FE233C" w:rsidRDefault="00BF46C8" w:rsidP="00336BDC">
            <w:pPr>
              <w:keepNext/>
            </w:pPr>
            <w:r w:rsidRPr="00FE233C">
              <w:t>Los usuarios deben poder invitar a nuevos miembros a sus grupos a través de correo electrónico o un enlace de invitación.</w:t>
            </w:r>
          </w:p>
        </w:tc>
        <w:tc>
          <w:tcPr>
            <w:tcW w:w="708" w:type="dxa"/>
          </w:tcPr>
          <w:p w14:paraId="67FB9AFF" w14:textId="5CA86802" w:rsidR="00BF46C8" w:rsidRPr="00FE233C" w:rsidRDefault="000D6FFF" w:rsidP="00920484">
            <w:pPr>
              <w:keepNext/>
              <w:jc w:val="center"/>
            </w:pPr>
            <w:r>
              <w:t>2</w:t>
            </w:r>
          </w:p>
        </w:tc>
      </w:tr>
      <w:tr w:rsidR="00BF46C8" w14:paraId="5360DFFF" w14:textId="45F4DB0D" w:rsidTr="00587977">
        <w:trPr>
          <w:trHeight w:val="226"/>
          <w:jc w:val="center"/>
        </w:trPr>
        <w:tc>
          <w:tcPr>
            <w:tcW w:w="882" w:type="dxa"/>
          </w:tcPr>
          <w:p w14:paraId="0998FBD4" w14:textId="09577D10" w:rsidR="00BF46C8" w:rsidRDefault="00BF46C8" w:rsidP="00336BDC">
            <w:r>
              <w:t>RF-26</w:t>
            </w:r>
          </w:p>
        </w:tc>
        <w:tc>
          <w:tcPr>
            <w:tcW w:w="7482" w:type="dxa"/>
          </w:tcPr>
          <w:p w14:paraId="4D01A697" w14:textId="6E612B71" w:rsidR="00BF46C8" w:rsidRPr="00FE233C" w:rsidRDefault="00BF46C8" w:rsidP="00336BDC">
            <w:pPr>
              <w:keepNext/>
            </w:pPr>
            <w:r w:rsidRPr="00FE233C">
              <w:t>La aplicación debe permitir a los usuarios ver estadísticas de su actividad de visualización, como el total de episodios vistos o el tiempo total invertido en ver series.</w:t>
            </w:r>
          </w:p>
        </w:tc>
        <w:tc>
          <w:tcPr>
            <w:tcW w:w="708" w:type="dxa"/>
          </w:tcPr>
          <w:p w14:paraId="5D845DBC" w14:textId="43AB0545" w:rsidR="00BF46C8" w:rsidRPr="00FE233C" w:rsidRDefault="000D6FFF" w:rsidP="00920484">
            <w:pPr>
              <w:keepNext/>
              <w:jc w:val="center"/>
            </w:pPr>
            <w:r>
              <w:t>2</w:t>
            </w:r>
          </w:p>
        </w:tc>
      </w:tr>
      <w:tr w:rsidR="00BF46C8" w14:paraId="3092A192" w14:textId="28A09B4B" w:rsidTr="00587977">
        <w:trPr>
          <w:trHeight w:val="226"/>
          <w:jc w:val="center"/>
        </w:trPr>
        <w:tc>
          <w:tcPr>
            <w:tcW w:w="882" w:type="dxa"/>
          </w:tcPr>
          <w:p w14:paraId="5847A623" w14:textId="5D45457F" w:rsidR="00BF46C8" w:rsidRDefault="00BF46C8" w:rsidP="00336BDC">
            <w:r>
              <w:t>RF-27</w:t>
            </w:r>
          </w:p>
        </w:tc>
        <w:tc>
          <w:tcPr>
            <w:tcW w:w="7482" w:type="dxa"/>
          </w:tcPr>
          <w:p w14:paraId="4FBD69DA" w14:textId="06888E9C" w:rsidR="00BF46C8" w:rsidRPr="00FE233C" w:rsidRDefault="00BF46C8" w:rsidP="00336BDC">
            <w:pPr>
              <w:keepNext/>
            </w:pPr>
            <w:r w:rsidRPr="00604F52">
              <w:t>La aplicación debe permitir a los usuarios establecer metas de visualización, como completar una serie antes de una fecha específica.</w:t>
            </w:r>
          </w:p>
        </w:tc>
        <w:tc>
          <w:tcPr>
            <w:tcW w:w="708" w:type="dxa"/>
          </w:tcPr>
          <w:p w14:paraId="347264F6" w14:textId="1880C7CF" w:rsidR="00BF46C8" w:rsidRPr="00604F52" w:rsidRDefault="00D761CF" w:rsidP="00920484">
            <w:pPr>
              <w:keepNext/>
              <w:jc w:val="center"/>
            </w:pPr>
            <w:r>
              <w:t>2</w:t>
            </w:r>
          </w:p>
        </w:tc>
      </w:tr>
      <w:tr w:rsidR="00BF46C8" w14:paraId="5B746402" w14:textId="36D3B6FD" w:rsidTr="00587977">
        <w:trPr>
          <w:trHeight w:val="226"/>
          <w:jc w:val="center"/>
        </w:trPr>
        <w:tc>
          <w:tcPr>
            <w:tcW w:w="882" w:type="dxa"/>
          </w:tcPr>
          <w:p w14:paraId="41E0D911" w14:textId="290614CA" w:rsidR="00BF46C8" w:rsidRDefault="00BF46C8" w:rsidP="00336BDC">
            <w:r>
              <w:t>RF-28</w:t>
            </w:r>
          </w:p>
        </w:tc>
        <w:tc>
          <w:tcPr>
            <w:tcW w:w="7482" w:type="dxa"/>
          </w:tcPr>
          <w:p w14:paraId="69F447D3" w14:textId="61F579AE" w:rsidR="00BF46C8" w:rsidRPr="00604F52" w:rsidRDefault="00BF46C8" w:rsidP="00336BDC">
            <w:pPr>
              <w:keepNext/>
            </w:pPr>
            <w:r w:rsidRPr="001A28F2">
              <w:t>La aplicación debe proporcionar resúmenes</w:t>
            </w:r>
            <w:r>
              <w:t xml:space="preserve"> </w:t>
            </w:r>
            <w:r w:rsidRPr="001A28F2">
              <w:t>de episodios para ayudar a los usuarios a ponerse al día rápidamente sin necesidad de ver episodios anteriores.</w:t>
            </w:r>
          </w:p>
        </w:tc>
        <w:tc>
          <w:tcPr>
            <w:tcW w:w="708" w:type="dxa"/>
          </w:tcPr>
          <w:p w14:paraId="731FE21F" w14:textId="1F7E1E6D" w:rsidR="00BF46C8" w:rsidRPr="001A28F2" w:rsidRDefault="00D761CF" w:rsidP="00920484">
            <w:pPr>
              <w:keepNext/>
              <w:jc w:val="center"/>
            </w:pPr>
            <w:r>
              <w:t>3</w:t>
            </w:r>
          </w:p>
        </w:tc>
      </w:tr>
      <w:tr w:rsidR="00BF46C8" w14:paraId="076C3FEF" w14:textId="1FEB153D" w:rsidTr="00587977">
        <w:trPr>
          <w:trHeight w:val="226"/>
          <w:jc w:val="center"/>
        </w:trPr>
        <w:tc>
          <w:tcPr>
            <w:tcW w:w="882" w:type="dxa"/>
          </w:tcPr>
          <w:p w14:paraId="0C7774A4" w14:textId="76C93A9C" w:rsidR="00BF46C8" w:rsidRDefault="00BF46C8" w:rsidP="00336BDC">
            <w:r>
              <w:t>RF-29</w:t>
            </w:r>
          </w:p>
        </w:tc>
        <w:tc>
          <w:tcPr>
            <w:tcW w:w="7482" w:type="dxa"/>
          </w:tcPr>
          <w:p w14:paraId="5DC270BF" w14:textId="5AF42CF3" w:rsidR="00BF46C8" w:rsidRPr="001A28F2" w:rsidRDefault="00BF46C8" w:rsidP="00336BDC">
            <w:pPr>
              <w:keepNext/>
            </w:pPr>
            <w:r w:rsidRPr="001A28F2">
              <w:t>Los usuarios deben poder sortear episodios o series de forma aleatoria para decidir qué ver a continuación.</w:t>
            </w:r>
          </w:p>
        </w:tc>
        <w:tc>
          <w:tcPr>
            <w:tcW w:w="708" w:type="dxa"/>
          </w:tcPr>
          <w:p w14:paraId="189A7B30" w14:textId="23854E5E" w:rsidR="00BF46C8" w:rsidRPr="001A28F2" w:rsidRDefault="00D761CF" w:rsidP="00920484">
            <w:pPr>
              <w:keepNext/>
              <w:jc w:val="center"/>
            </w:pPr>
            <w:r>
              <w:t>2</w:t>
            </w:r>
          </w:p>
        </w:tc>
      </w:tr>
      <w:tr w:rsidR="00BF46C8" w14:paraId="1F7B89D1" w14:textId="01EC95C2" w:rsidTr="00587977">
        <w:trPr>
          <w:trHeight w:val="226"/>
          <w:jc w:val="center"/>
        </w:trPr>
        <w:tc>
          <w:tcPr>
            <w:tcW w:w="882" w:type="dxa"/>
          </w:tcPr>
          <w:p w14:paraId="41B277B9" w14:textId="30CD722E" w:rsidR="00BF46C8" w:rsidRDefault="00BF46C8" w:rsidP="00336BDC">
            <w:r>
              <w:t>RF-30</w:t>
            </w:r>
          </w:p>
        </w:tc>
        <w:tc>
          <w:tcPr>
            <w:tcW w:w="7482" w:type="dxa"/>
          </w:tcPr>
          <w:p w14:paraId="76A7D3F6" w14:textId="17F8DE58" w:rsidR="00BF46C8" w:rsidRPr="001A28F2" w:rsidRDefault="00BF46C8" w:rsidP="00336BDC">
            <w:pPr>
              <w:keepNext/>
            </w:pPr>
            <w:r w:rsidRPr="00751937">
              <w:t>Debe existir una funcionalidad para exportar e importar la lista de series y el progreso de visualización, facilitando la transición entre dispositivos o la compartición de listas con otros usuarios.</w:t>
            </w:r>
          </w:p>
        </w:tc>
        <w:tc>
          <w:tcPr>
            <w:tcW w:w="708" w:type="dxa"/>
          </w:tcPr>
          <w:p w14:paraId="6C39DB30" w14:textId="4C1C40BE" w:rsidR="00BF46C8" w:rsidRPr="00751937" w:rsidRDefault="00D761CF" w:rsidP="00920484">
            <w:pPr>
              <w:keepNext/>
              <w:jc w:val="center"/>
            </w:pPr>
            <w:r>
              <w:t>1</w:t>
            </w:r>
          </w:p>
        </w:tc>
      </w:tr>
      <w:tr w:rsidR="00BF46C8" w14:paraId="013E01CD" w14:textId="787EA6D4" w:rsidTr="00587977">
        <w:trPr>
          <w:trHeight w:val="226"/>
          <w:jc w:val="center"/>
        </w:trPr>
        <w:tc>
          <w:tcPr>
            <w:tcW w:w="882" w:type="dxa"/>
          </w:tcPr>
          <w:p w14:paraId="4235F3F7" w14:textId="4E4E3843" w:rsidR="00BF46C8" w:rsidRDefault="00BF46C8" w:rsidP="00336BDC">
            <w:r>
              <w:lastRenderedPageBreak/>
              <w:t>RF-31</w:t>
            </w:r>
          </w:p>
        </w:tc>
        <w:tc>
          <w:tcPr>
            <w:tcW w:w="7482" w:type="dxa"/>
          </w:tcPr>
          <w:p w14:paraId="2ADD276B" w14:textId="50C3EEA9" w:rsidR="00BF46C8" w:rsidRPr="00751937" w:rsidRDefault="00BF46C8" w:rsidP="00336BDC">
            <w:pPr>
              <w:keepNext/>
            </w:pPr>
            <w:r w:rsidRPr="00751937">
              <w:t>Los usuarios deben poder configurar alertas para recordatorios de sesiones de visualización grupales planificadas.</w:t>
            </w:r>
          </w:p>
        </w:tc>
        <w:tc>
          <w:tcPr>
            <w:tcW w:w="708" w:type="dxa"/>
          </w:tcPr>
          <w:p w14:paraId="2DD30667" w14:textId="72EC95A2" w:rsidR="00BF46C8" w:rsidRPr="00751937" w:rsidRDefault="00D761CF" w:rsidP="00920484">
            <w:pPr>
              <w:keepNext/>
              <w:jc w:val="center"/>
            </w:pPr>
            <w:r>
              <w:t>2</w:t>
            </w:r>
          </w:p>
        </w:tc>
      </w:tr>
      <w:tr w:rsidR="00BF46C8" w14:paraId="7BC2CC41" w14:textId="12411CFF" w:rsidTr="00587977">
        <w:trPr>
          <w:trHeight w:val="226"/>
          <w:jc w:val="center"/>
        </w:trPr>
        <w:tc>
          <w:tcPr>
            <w:tcW w:w="882" w:type="dxa"/>
          </w:tcPr>
          <w:p w14:paraId="468C757B" w14:textId="64B8BBF7" w:rsidR="00BF46C8" w:rsidRDefault="00BF46C8" w:rsidP="00336BDC">
            <w:r>
              <w:t>RF-32</w:t>
            </w:r>
          </w:p>
        </w:tc>
        <w:tc>
          <w:tcPr>
            <w:tcW w:w="7482" w:type="dxa"/>
          </w:tcPr>
          <w:p w14:paraId="1583C900" w14:textId="3EB622A2" w:rsidR="00BF46C8" w:rsidRPr="00751937" w:rsidRDefault="00BF46C8" w:rsidP="00336BDC">
            <w:pPr>
              <w:keepNext/>
            </w:pPr>
            <w:r w:rsidRPr="001B3837">
              <w:t>Los usuarios deben poder acceder a un historial de cambios para cada serie, incluyendo actualizaciones de episodios y modificaciones en la información de la serie.</w:t>
            </w:r>
          </w:p>
        </w:tc>
        <w:tc>
          <w:tcPr>
            <w:tcW w:w="708" w:type="dxa"/>
          </w:tcPr>
          <w:p w14:paraId="67020F97" w14:textId="7935552B" w:rsidR="00BF46C8" w:rsidRPr="001B3837" w:rsidRDefault="00D761CF" w:rsidP="00920484">
            <w:pPr>
              <w:keepNext/>
              <w:jc w:val="center"/>
            </w:pPr>
            <w:r>
              <w:t>1</w:t>
            </w:r>
          </w:p>
        </w:tc>
      </w:tr>
      <w:tr w:rsidR="00BF46C8" w14:paraId="3CF19B84" w14:textId="71761086" w:rsidTr="00587977">
        <w:trPr>
          <w:trHeight w:val="226"/>
          <w:jc w:val="center"/>
        </w:trPr>
        <w:tc>
          <w:tcPr>
            <w:tcW w:w="882" w:type="dxa"/>
          </w:tcPr>
          <w:p w14:paraId="7470AD1F" w14:textId="0707ED51" w:rsidR="00BF46C8" w:rsidRDefault="00BF46C8" w:rsidP="00336BDC">
            <w:r>
              <w:t>RF-33</w:t>
            </w:r>
          </w:p>
        </w:tc>
        <w:tc>
          <w:tcPr>
            <w:tcW w:w="7482" w:type="dxa"/>
          </w:tcPr>
          <w:p w14:paraId="21AE7600" w14:textId="17843ED8" w:rsidR="00BF46C8" w:rsidRPr="001B3837" w:rsidRDefault="00BF46C8" w:rsidP="00336BDC">
            <w:pPr>
              <w:keepNext/>
            </w:pPr>
            <w:r w:rsidRPr="001B3837">
              <w:t>La aplicación debe permitir a los usuarios cambiar el orden de visualización de las series en su lista, ya sea de forma manual o según criterios predefinidos (por ejemplo, alfabéticamente, por fecha de añadido, etc.).</w:t>
            </w:r>
          </w:p>
        </w:tc>
        <w:tc>
          <w:tcPr>
            <w:tcW w:w="708" w:type="dxa"/>
          </w:tcPr>
          <w:p w14:paraId="5964D645" w14:textId="08378A8B" w:rsidR="00BF46C8" w:rsidRPr="001B3837" w:rsidRDefault="00D761CF" w:rsidP="00920484">
            <w:pPr>
              <w:keepNext/>
              <w:jc w:val="center"/>
            </w:pPr>
            <w:r>
              <w:t>2</w:t>
            </w:r>
          </w:p>
        </w:tc>
      </w:tr>
      <w:tr w:rsidR="00BF46C8" w14:paraId="6D8291B2" w14:textId="231B2C7A" w:rsidTr="00587977">
        <w:trPr>
          <w:trHeight w:val="226"/>
          <w:jc w:val="center"/>
        </w:trPr>
        <w:tc>
          <w:tcPr>
            <w:tcW w:w="882" w:type="dxa"/>
          </w:tcPr>
          <w:p w14:paraId="6BA12A38" w14:textId="528A9E2D" w:rsidR="00BF46C8" w:rsidRDefault="00BF46C8" w:rsidP="00336BDC">
            <w:r>
              <w:t>RF-34</w:t>
            </w:r>
          </w:p>
        </w:tc>
        <w:tc>
          <w:tcPr>
            <w:tcW w:w="7482" w:type="dxa"/>
          </w:tcPr>
          <w:p w14:paraId="20DD86A1" w14:textId="1C2D2E1F" w:rsidR="00BF46C8" w:rsidRPr="001B3837" w:rsidRDefault="00BF46C8" w:rsidP="00336BDC">
            <w:pPr>
              <w:keepNext/>
            </w:pPr>
            <w:r w:rsidRPr="001B3837">
              <w:t xml:space="preserve">La aplicación debe ofrecer la posibilidad de visualizar </w:t>
            </w:r>
            <w:proofErr w:type="spellStart"/>
            <w:r w:rsidRPr="001B3837">
              <w:t>trailers</w:t>
            </w:r>
            <w:proofErr w:type="spellEnd"/>
            <w:r w:rsidRPr="001B3837">
              <w:t xml:space="preserve"> o </w:t>
            </w:r>
            <w:proofErr w:type="spellStart"/>
            <w:r w:rsidRPr="001B3837">
              <w:t>teasers</w:t>
            </w:r>
            <w:proofErr w:type="spellEnd"/>
            <w:r w:rsidRPr="001B3837">
              <w:t xml:space="preserve"> de series directamente dentro de la plataforma.</w:t>
            </w:r>
          </w:p>
        </w:tc>
        <w:tc>
          <w:tcPr>
            <w:tcW w:w="708" w:type="dxa"/>
          </w:tcPr>
          <w:p w14:paraId="64860C40" w14:textId="6E62226F" w:rsidR="00BF46C8" w:rsidRPr="001B3837" w:rsidRDefault="00872902" w:rsidP="00920484">
            <w:pPr>
              <w:keepNext/>
              <w:jc w:val="center"/>
            </w:pPr>
            <w:r>
              <w:t>1</w:t>
            </w:r>
          </w:p>
        </w:tc>
      </w:tr>
      <w:tr w:rsidR="00BF46C8" w14:paraId="588BAB48" w14:textId="47E7F9F1" w:rsidTr="00587977">
        <w:trPr>
          <w:trHeight w:val="226"/>
          <w:jc w:val="center"/>
        </w:trPr>
        <w:tc>
          <w:tcPr>
            <w:tcW w:w="882" w:type="dxa"/>
          </w:tcPr>
          <w:p w14:paraId="0FB28C56" w14:textId="4901D534" w:rsidR="00BF46C8" w:rsidRDefault="00BF46C8" w:rsidP="00336BDC">
            <w:r>
              <w:t>RF-35</w:t>
            </w:r>
          </w:p>
        </w:tc>
        <w:tc>
          <w:tcPr>
            <w:tcW w:w="7482" w:type="dxa"/>
          </w:tcPr>
          <w:p w14:paraId="4FBE7497" w14:textId="746822F0" w:rsidR="00BF46C8" w:rsidRPr="001B3837" w:rsidRDefault="00BF46C8" w:rsidP="00476717">
            <w:pPr>
              <w:keepNext/>
            </w:pPr>
            <w:r w:rsidRPr="000F002B">
              <w:t>Los usuarios deben poder ver una clasificación de las series más populares dentro de la aplicación, basada en las interacciones y preferencias de todos los usuarios.</w:t>
            </w:r>
          </w:p>
        </w:tc>
        <w:tc>
          <w:tcPr>
            <w:tcW w:w="708" w:type="dxa"/>
          </w:tcPr>
          <w:p w14:paraId="296C5BFB" w14:textId="45CFF555" w:rsidR="00BF46C8" w:rsidRPr="000F002B" w:rsidRDefault="00872902" w:rsidP="00920484">
            <w:pPr>
              <w:keepNext/>
              <w:jc w:val="center"/>
            </w:pPr>
            <w:r>
              <w:t>1</w:t>
            </w:r>
          </w:p>
        </w:tc>
      </w:tr>
    </w:tbl>
    <w:p w14:paraId="00E907FD" w14:textId="37D403B1" w:rsidR="000917B1" w:rsidRDefault="00476717" w:rsidP="00476717">
      <w:pPr>
        <w:pStyle w:val="Descripcin"/>
        <w:jc w:val="center"/>
      </w:pPr>
      <w:bookmarkStart w:id="202" w:name="_Toc162807778"/>
      <w:r>
        <w:t xml:space="preserve">Tabla </w:t>
      </w:r>
      <w:r w:rsidR="00D4074C">
        <w:fldChar w:fldCharType="begin"/>
      </w:r>
      <w:r w:rsidR="00D4074C">
        <w:instrText xml:space="preserve"> SEQ Tabla \* ARABIC </w:instrText>
      </w:r>
      <w:r w:rsidR="00D4074C">
        <w:fldChar w:fldCharType="separate"/>
      </w:r>
      <w:r w:rsidR="00D4074C">
        <w:rPr>
          <w:noProof/>
        </w:rPr>
        <w:t>13</w:t>
      </w:r>
      <w:r w:rsidR="00D4074C">
        <w:fldChar w:fldCharType="end"/>
      </w:r>
      <w:r>
        <w:t>: Requisitos Funcionales</w:t>
      </w:r>
      <w:bookmarkEnd w:id="202"/>
    </w:p>
    <w:p w14:paraId="09376D42" w14:textId="4CC2E7BB" w:rsidR="00767275" w:rsidRDefault="00E87D7C" w:rsidP="00767275">
      <w:pPr>
        <w:pStyle w:val="Ttulo2"/>
        <w:numPr>
          <w:ilvl w:val="0"/>
          <w:numId w:val="0"/>
        </w:numPr>
      </w:pPr>
      <w:bookmarkStart w:id="203" w:name="_Toc162807763"/>
      <w:r>
        <w:t>Requisitos No Funcionales</w:t>
      </w:r>
      <w:bookmarkEnd w:id="203"/>
    </w:p>
    <w:p w14:paraId="5284AAF8" w14:textId="4C975C40" w:rsidR="00661F0B" w:rsidRDefault="00621B63" w:rsidP="00661F0B">
      <w:r w:rsidRPr="00621B63">
        <w:t>Los requisitos no funcionales se refieren a las cualidades, estándares y atributos que un sistema o aplicación debe poseer, pero que no están directamente vinculados con las funciones específicas que realiza. Estos requisitos abarcan aspectos como el rendimiento, seguridad, usabilidad, compatibilidad, y escalabilidad, estableciendo cómo debe comportarse el sistema en términos de eficiencia, fiabilidad y otras características clave. Mientras que los requisitos funcionales se centran en "qué" debe hacer el sistema, los no funcionales se enfocan en el "cómo" debe operar y ser experimentado por los usuarios, garantizando que la solución final no solo sea funcional sino también robusta, segura y agradable de usar.</w:t>
      </w:r>
    </w:p>
    <w:p w14:paraId="255B9546" w14:textId="77777777" w:rsidR="00621B63" w:rsidRPr="00661F0B" w:rsidRDefault="00621B63" w:rsidP="00661F0B"/>
    <w:tbl>
      <w:tblPr>
        <w:tblStyle w:val="Tablanormal5"/>
        <w:tblW w:w="9067" w:type="dxa"/>
        <w:tblBorders>
          <w:insideH w:val="single" w:sz="4" w:space="0" w:color="auto"/>
          <w:insideV w:val="single" w:sz="4" w:space="0" w:color="auto"/>
        </w:tblBorders>
        <w:tblLook w:val="0620" w:firstRow="1" w:lastRow="0" w:firstColumn="0" w:lastColumn="0" w:noHBand="1" w:noVBand="1"/>
      </w:tblPr>
      <w:tblGrid>
        <w:gridCol w:w="1139"/>
        <w:gridCol w:w="7928"/>
      </w:tblGrid>
      <w:tr w:rsidR="00767275" w14:paraId="581B19A7" w14:textId="77777777" w:rsidTr="00336BDC">
        <w:trPr>
          <w:cnfStyle w:val="100000000000" w:firstRow="1" w:lastRow="0" w:firstColumn="0" w:lastColumn="0" w:oddVBand="0" w:evenVBand="0" w:oddHBand="0" w:evenHBand="0" w:firstRowFirstColumn="0" w:firstRowLastColumn="0" w:lastRowFirstColumn="0" w:lastRowLastColumn="0"/>
        </w:trPr>
        <w:tc>
          <w:tcPr>
            <w:tcW w:w="1139" w:type="dxa"/>
          </w:tcPr>
          <w:p w14:paraId="4DF15EDD" w14:textId="77777777" w:rsidR="00767275" w:rsidRDefault="00767275" w:rsidP="00AE5FC9">
            <w:r>
              <w:t>Código</w:t>
            </w:r>
          </w:p>
        </w:tc>
        <w:tc>
          <w:tcPr>
            <w:tcW w:w="7928" w:type="dxa"/>
          </w:tcPr>
          <w:p w14:paraId="3FD13640" w14:textId="7141E82D" w:rsidR="00767275" w:rsidRPr="00990BF6" w:rsidRDefault="00E063F6" w:rsidP="00AE5FC9">
            <w:r>
              <w:t>Requisitos no funcionales</w:t>
            </w:r>
          </w:p>
        </w:tc>
      </w:tr>
      <w:tr w:rsidR="00767275" w14:paraId="077BABA5" w14:textId="77777777" w:rsidTr="00336BDC">
        <w:tc>
          <w:tcPr>
            <w:tcW w:w="1139" w:type="dxa"/>
          </w:tcPr>
          <w:p w14:paraId="22B404CB" w14:textId="71857639" w:rsidR="00767275" w:rsidRDefault="007E6CF9" w:rsidP="00AE5FC9">
            <w:r>
              <w:t>RNF</w:t>
            </w:r>
            <w:r w:rsidR="00767275">
              <w:t>-01</w:t>
            </w:r>
          </w:p>
        </w:tc>
        <w:tc>
          <w:tcPr>
            <w:tcW w:w="7928" w:type="dxa"/>
          </w:tcPr>
          <w:p w14:paraId="6F28B383" w14:textId="638B2F33" w:rsidR="00767275" w:rsidRDefault="00710E39" w:rsidP="00AE5FC9">
            <w:r w:rsidRPr="00710E39">
              <w:t>La interfaz de usuario debe ser intuitiva y fácil de navegar para usuarios de todas las edades.</w:t>
            </w:r>
          </w:p>
        </w:tc>
      </w:tr>
      <w:tr w:rsidR="00767275" w14:paraId="2661712A" w14:textId="77777777" w:rsidTr="00336BDC">
        <w:tc>
          <w:tcPr>
            <w:tcW w:w="1139" w:type="dxa"/>
          </w:tcPr>
          <w:p w14:paraId="2E748094" w14:textId="3026FAB2" w:rsidR="00767275" w:rsidRDefault="00767275" w:rsidP="00AE5FC9">
            <w:r>
              <w:t>R</w:t>
            </w:r>
            <w:r w:rsidR="007E6CF9">
              <w:t>NF-02</w:t>
            </w:r>
          </w:p>
        </w:tc>
        <w:tc>
          <w:tcPr>
            <w:tcW w:w="7928" w:type="dxa"/>
          </w:tcPr>
          <w:p w14:paraId="46758AFA" w14:textId="77777777" w:rsidR="00767275" w:rsidRPr="00767275" w:rsidRDefault="00767275" w:rsidP="00AE5FC9">
            <w:r w:rsidRPr="00767275">
              <w:t>La aplicación debe permitir discusiones grupales dentro de cada grupo</w:t>
            </w:r>
            <w:r>
              <w:t xml:space="preserve"> por serie.</w:t>
            </w:r>
          </w:p>
        </w:tc>
      </w:tr>
      <w:tr w:rsidR="00336BDC" w14:paraId="38D5CBD7" w14:textId="77777777" w:rsidTr="00336BDC">
        <w:tc>
          <w:tcPr>
            <w:tcW w:w="1139" w:type="dxa"/>
          </w:tcPr>
          <w:p w14:paraId="78FFC719" w14:textId="703FEA47" w:rsidR="00336BDC" w:rsidRDefault="00336BDC" w:rsidP="00336BDC">
            <w:r>
              <w:t>RNF-03</w:t>
            </w:r>
          </w:p>
        </w:tc>
        <w:tc>
          <w:tcPr>
            <w:tcW w:w="7928" w:type="dxa"/>
          </w:tcPr>
          <w:p w14:paraId="0785F35C" w14:textId="5F0BAA7D" w:rsidR="00336BDC" w:rsidRPr="00767275" w:rsidRDefault="00336BDC" w:rsidP="00336BDC">
            <w:r w:rsidRPr="00B91EDD">
              <w:t>La aplicación debe cargar las páginas y los datos de las series en menos de 2 segundos.</w:t>
            </w:r>
          </w:p>
        </w:tc>
      </w:tr>
      <w:tr w:rsidR="00336BDC" w14:paraId="0A62BE47" w14:textId="77777777" w:rsidTr="00336BDC">
        <w:tc>
          <w:tcPr>
            <w:tcW w:w="1139" w:type="dxa"/>
          </w:tcPr>
          <w:p w14:paraId="370C64E9" w14:textId="77777777" w:rsidR="00336BDC" w:rsidRDefault="00336BDC" w:rsidP="00AE5FC9">
            <w:r>
              <w:t>RNF-04</w:t>
            </w:r>
          </w:p>
        </w:tc>
        <w:tc>
          <w:tcPr>
            <w:tcW w:w="7928" w:type="dxa"/>
          </w:tcPr>
          <w:p w14:paraId="71880633" w14:textId="77777777" w:rsidR="00336BDC" w:rsidRDefault="00336BDC" w:rsidP="00AE5FC9">
            <w:r w:rsidRPr="00D03937">
              <w:t>La aplicación debe ser capaz de manejar el aumento de usuarios y datos sin degradar el rendimiento.</w:t>
            </w:r>
          </w:p>
        </w:tc>
      </w:tr>
      <w:tr w:rsidR="00336BDC" w14:paraId="6C529433" w14:textId="77777777" w:rsidTr="00336BDC">
        <w:tc>
          <w:tcPr>
            <w:tcW w:w="1139" w:type="dxa"/>
          </w:tcPr>
          <w:p w14:paraId="434C5EBC" w14:textId="6B794FDB" w:rsidR="00336BDC" w:rsidRDefault="00336BDC" w:rsidP="00336BDC">
            <w:r>
              <w:t>RNF-05</w:t>
            </w:r>
          </w:p>
        </w:tc>
        <w:tc>
          <w:tcPr>
            <w:tcW w:w="7928" w:type="dxa"/>
          </w:tcPr>
          <w:p w14:paraId="63DB3A25" w14:textId="1137206A" w:rsidR="00336BDC" w:rsidRPr="00B91EDD" w:rsidRDefault="00336BDC" w:rsidP="00336BDC">
            <w:r w:rsidRPr="008A00CF">
              <w:t>La aplicación debe implementar controles de acceso para asegurar que solo los miembros autorizados puedan ver o editar información sensible del grupo.</w:t>
            </w:r>
          </w:p>
        </w:tc>
      </w:tr>
      <w:tr w:rsidR="00583A00" w14:paraId="18C5BC81" w14:textId="77777777" w:rsidTr="00336BDC">
        <w:tc>
          <w:tcPr>
            <w:tcW w:w="1139" w:type="dxa"/>
          </w:tcPr>
          <w:p w14:paraId="285EFF08" w14:textId="0F22F076" w:rsidR="00583A00" w:rsidRDefault="007757DE" w:rsidP="00336BDC">
            <w:r>
              <w:t>RNF-06</w:t>
            </w:r>
          </w:p>
        </w:tc>
        <w:tc>
          <w:tcPr>
            <w:tcW w:w="7928" w:type="dxa"/>
          </w:tcPr>
          <w:p w14:paraId="5F6AA195" w14:textId="58B92D97" w:rsidR="00583A00" w:rsidRPr="008A00CF" w:rsidRDefault="007757DE" w:rsidP="00336BDC">
            <w:r w:rsidRPr="007757DE">
              <w:t>Todos los datos personales y de actividad deben ser encriptados tanto en tránsito como en reposo para proteger contra accesos no autorizados.</w:t>
            </w:r>
          </w:p>
        </w:tc>
      </w:tr>
      <w:tr w:rsidR="00A25403" w14:paraId="7F360B57" w14:textId="77777777" w:rsidTr="00336BDC">
        <w:tc>
          <w:tcPr>
            <w:tcW w:w="1139" w:type="dxa"/>
          </w:tcPr>
          <w:p w14:paraId="7F855655" w14:textId="0A0665AC" w:rsidR="00A25403" w:rsidRDefault="00A25403" w:rsidP="00336BDC">
            <w:r>
              <w:t>RNF-07</w:t>
            </w:r>
          </w:p>
        </w:tc>
        <w:tc>
          <w:tcPr>
            <w:tcW w:w="7928" w:type="dxa"/>
          </w:tcPr>
          <w:p w14:paraId="394DF829" w14:textId="39D54B2B" w:rsidR="00A25403" w:rsidRPr="007757DE" w:rsidRDefault="00A25403" w:rsidP="00336BDC">
            <w:r w:rsidRPr="00A25403">
              <w:t xml:space="preserve">La aplicación debe ser compatible con las versiones más </w:t>
            </w:r>
            <w:r>
              <w:t xml:space="preserve">recientes </w:t>
            </w:r>
            <w:r w:rsidRPr="00A25403">
              <w:t>de los sistemas operativos iOS</w:t>
            </w:r>
            <w:r>
              <w:t xml:space="preserve"> (iOS14)</w:t>
            </w:r>
            <w:r w:rsidRPr="00A25403">
              <w:t xml:space="preserve"> y Android</w:t>
            </w:r>
            <w:r w:rsidR="00C72F19">
              <w:t xml:space="preserve"> (Android13)</w:t>
            </w:r>
            <w:r w:rsidRPr="00A25403">
              <w:t>.</w:t>
            </w:r>
          </w:p>
        </w:tc>
      </w:tr>
      <w:tr w:rsidR="00426605" w14:paraId="4FB379F6" w14:textId="77777777" w:rsidTr="00336BDC">
        <w:tc>
          <w:tcPr>
            <w:tcW w:w="1139" w:type="dxa"/>
          </w:tcPr>
          <w:p w14:paraId="3C53B74F" w14:textId="60ADC9F9" w:rsidR="00426605" w:rsidRDefault="00426605" w:rsidP="00336BDC">
            <w:r>
              <w:t>RNF-08</w:t>
            </w:r>
          </w:p>
        </w:tc>
        <w:tc>
          <w:tcPr>
            <w:tcW w:w="7928" w:type="dxa"/>
          </w:tcPr>
          <w:p w14:paraId="72AC1BCD" w14:textId="2A662126" w:rsidR="00426605" w:rsidRPr="00A25403" w:rsidRDefault="00426605" w:rsidP="00336BDC">
            <w:r w:rsidRPr="00426605">
              <w:t>La aplicación debe estar optimizada para funcionar en una amplia gama de dispositivos móviles, incluyendo tabletas y smartphones, con diferentes tamaños de pantalla y resoluciones.</w:t>
            </w:r>
          </w:p>
        </w:tc>
      </w:tr>
      <w:tr w:rsidR="00426605" w14:paraId="7223DE34" w14:textId="77777777" w:rsidTr="00336BDC">
        <w:tc>
          <w:tcPr>
            <w:tcW w:w="1139" w:type="dxa"/>
          </w:tcPr>
          <w:p w14:paraId="5DFCAF8E" w14:textId="67F33F74" w:rsidR="00426605" w:rsidRDefault="00426605" w:rsidP="00336BDC">
            <w:r>
              <w:lastRenderedPageBreak/>
              <w:t>RNF-09</w:t>
            </w:r>
          </w:p>
        </w:tc>
        <w:tc>
          <w:tcPr>
            <w:tcW w:w="7928" w:type="dxa"/>
          </w:tcPr>
          <w:p w14:paraId="41E7BBFE" w14:textId="57E9E02A" w:rsidR="00426605" w:rsidRPr="00426605" w:rsidRDefault="00426605" w:rsidP="00336BDC">
            <w:r w:rsidRPr="00426605">
              <w:t xml:space="preserve">Debe soportar la integración con otras aplicaciones y servicios de terceros, como sistemas de calendario y redes sociales, mediante </w:t>
            </w:r>
            <w:proofErr w:type="spellStart"/>
            <w:r w:rsidRPr="00426605">
              <w:t>APIs</w:t>
            </w:r>
            <w:proofErr w:type="spellEnd"/>
            <w:r w:rsidRPr="00426605">
              <w:t>.</w:t>
            </w:r>
          </w:p>
        </w:tc>
      </w:tr>
      <w:tr w:rsidR="00426605" w14:paraId="1D6E7FAC" w14:textId="77777777" w:rsidTr="00336BDC">
        <w:tc>
          <w:tcPr>
            <w:tcW w:w="1139" w:type="dxa"/>
          </w:tcPr>
          <w:p w14:paraId="40C292EE" w14:textId="6BA64CD3" w:rsidR="00426605" w:rsidRDefault="00743E69" w:rsidP="00336BDC">
            <w:r>
              <w:t>RNF-10</w:t>
            </w:r>
          </w:p>
        </w:tc>
        <w:tc>
          <w:tcPr>
            <w:tcW w:w="7928" w:type="dxa"/>
          </w:tcPr>
          <w:p w14:paraId="038B98B8" w14:textId="5D6DE977" w:rsidR="00426605" w:rsidRPr="00426605" w:rsidRDefault="00743E69" w:rsidP="00336BDC">
            <w:r w:rsidRPr="00743E69">
              <w:t>La aplicación debe incluir un sistema de registro de errores (</w:t>
            </w:r>
            <w:proofErr w:type="spellStart"/>
            <w:r w:rsidRPr="00743E69">
              <w:t>logging</w:t>
            </w:r>
            <w:proofErr w:type="spellEnd"/>
            <w:r w:rsidRPr="00743E69">
              <w:t>) detallado para facilitar el diagnóstico y la solución de problemas.</w:t>
            </w:r>
          </w:p>
        </w:tc>
      </w:tr>
      <w:tr w:rsidR="00743E69" w14:paraId="293F41B9" w14:textId="77777777" w:rsidTr="00336BDC">
        <w:tc>
          <w:tcPr>
            <w:tcW w:w="1139" w:type="dxa"/>
          </w:tcPr>
          <w:p w14:paraId="016B5451" w14:textId="1C317008" w:rsidR="00743E69" w:rsidRDefault="00743E69" w:rsidP="00336BDC">
            <w:r>
              <w:t>RNF-11</w:t>
            </w:r>
          </w:p>
        </w:tc>
        <w:tc>
          <w:tcPr>
            <w:tcW w:w="7928" w:type="dxa"/>
          </w:tcPr>
          <w:p w14:paraId="0D8E5AD4" w14:textId="74EBC7D0" w:rsidR="00743E69" w:rsidRPr="00426605" w:rsidRDefault="00743E69" w:rsidP="00476717">
            <w:pPr>
              <w:keepNext/>
            </w:pPr>
            <w:r w:rsidRPr="00743E69">
              <w:t>Debe haber un proceso establecido para la actualización y el despliegue de nuevas versiones de la aplicación, minimizando el tiempo de inactividad y garantizando la compatibilidad hacia atrás.</w:t>
            </w:r>
          </w:p>
        </w:tc>
      </w:tr>
    </w:tbl>
    <w:p w14:paraId="4E633757" w14:textId="4074E3B2" w:rsidR="00A17BB3" w:rsidRDefault="00476717" w:rsidP="00A17BB3">
      <w:pPr>
        <w:pStyle w:val="Descripcin"/>
        <w:jc w:val="center"/>
        <w:sectPr w:rsidR="00A17BB3" w:rsidSect="00223E1A">
          <w:type w:val="oddPage"/>
          <w:pgSz w:w="11907" w:h="16840" w:code="9"/>
          <w:pgMar w:top="1304" w:right="1247" w:bottom="1304" w:left="1247" w:header="720" w:footer="720" w:gutter="454"/>
          <w:cols w:space="720"/>
          <w:docGrid w:linePitch="299"/>
        </w:sectPr>
      </w:pPr>
      <w:bookmarkStart w:id="204" w:name="_Toc162807779"/>
      <w:r>
        <w:t xml:space="preserve">Tabla </w:t>
      </w:r>
      <w:r w:rsidR="00D4074C">
        <w:fldChar w:fldCharType="begin"/>
      </w:r>
      <w:r w:rsidR="00D4074C">
        <w:instrText xml:space="preserve"> SEQ Tabla \* ARABIC </w:instrText>
      </w:r>
      <w:r w:rsidR="00D4074C">
        <w:fldChar w:fldCharType="separate"/>
      </w:r>
      <w:r w:rsidR="00D4074C">
        <w:rPr>
          <w:noProof/>
        </w:rPr>
        <w:t>14</w:t>
      </w:r>
      <w:r w:rsidR="00D4074C">
        <w:fldChar w:fldCharType="end"/>
      </w:r>
      <w:r>
        <w:t>: Requisitos No Funcionales</w:t>
      </w:r>
      <w:bookmarkEnd w:id="204"/>
    </w:p>
    <w:p w14:paraId="6661DF70" w14:textId="77777777" w:rsidR="00DF2EA9" w:rsidRDefault="00DF2EA9" w:rsidP="00DF2EA9"/>
    <w:p w14:paraId="610FD657" w14:textId="4E936FFE" w:rsidR="00DF2EA9" w:rsidRDefault="00D03450" w:rsidP="00A17BB3">
      <w:pPr>
        <w:pStyle w:val="Ttulo1"/>
        <w:numPr>
          <w:ilvl w:val="0"/>
          <w:numId w:val="0"/>
        </w:numPr>
      </w:pPr>
      <w:bookmarkStart w:id="205" w:name="OLE_LINK95"/>
      <w:bookmarkStart w:id="206" w:name="OLE_LINK96"/>
      <w:bookmarkStart w:id="207" w:name="_Toc162807764"/>
      <w:r>
        <w:t xml:space="preserve">Anexo B: Diseño </w:t>
      </w:r>
      <w:r w:rsidR="00BF2520">
        <w:t>de la Aplicación</w:t>
      </w:r>
      <w:bookmarkEnd w:id="207"/>
    </w:p>
    <w:bookmarkEnd w:id="205"/>
    <w:bookmarkEnd w:id="206"/>
    <w:p w14:paraId="4E6BABF5" w14:textId="77777777" w:rsidR="007D1254" w:rsidRDefault="007D1254" w:rsidP="007D1254">
      <w:pPr>
        <w:pStyle w:val="Ttulo1"/>
        <w:numPr>
          <w:ilvl w:val="0"/>
          <w:numId w:val="0"/>
        </w:numPr>
        <w:ind w:left="360"/>
        <w:jc w:val="both"/>
        <w:sectPr w:rsidR="007D1254" w:rsidSect="00223E1A">
          <w:type w:val="oddPage"/>
          <w:pgSz w:w="11907" w:h="16840" w:code="9"/>
          <w:pgMar w:top="1304" w:right="1247" w:bottom="1304" w:left="1247" w:header="720" w:footer="720" w:gutter="454"/>
          <w:cols w:space="720"/>
          <w:docGrid w:linePitch="299"/>
        </w:sectPr>
      </w:pPr>
    </w:p>
    <w:p w14:paraId="4FF93B1F" w14:textId="224C5B46" w:rsidR="007D1254" w:rsidRDefault="009419B9" w:rsidP="007D1254">
      <w:pPr>
        <w:pStyle w:val="Ttulo1"/>
        <w:numPr>
          <w:ilvl w:val="0"/>
          <w:numId w:val="0"/>
        </w:numPr>
        <w:ind w:left="360"/>
        <w:jc w:val="both"/>
      </w:pPr>
      <w:bookmarkStart w:id="208" w:name="_Toc162807765"/>
      <w:r>
        <w:lastRenderedPageBreak/>
        <w:t xml:space="preserve">Anexo C: </w:t>
      </w:r>
      <w:r w:rsidR="007D1254">
        <w:t>Detalles de la integración de la BBDD</w:t>
      </w:r>
      <w:bookmarkEnd w:id="208"/>
    </w:p>
    <w:p w14:paraId="60B7FEFB" w14:textId="77777777" w:rsidR="00D92323" w:rsidRDefault="00D92323" w:rsidP="00D92323">
      <w:r w:rsidRPr="00D92323">
        <w:t xml:space="preserve">En la siguiente sección, se elaborará una descripción detallada de cada </w:t>
      </w:r>
      <w:proofErr w:type="spellStart"/>
      <w:r w:rsidRPr="00D92323">
        <w:t>endpoint</w:t>
      </w:r>
      <w:proofErr w:type="spellEnd"/>
      <w:r w:rsidRPr="00D92323">
        <w:t xml:space="preserve"> utilizado en la aplicación, indicando específicamente en qué pantalla se emplea y la función asociada a su uso. Esto incluirá una descripción de las operaciones que realiza cada </w:t>
      </w:r>
      <w:proofErr w:type="spellStart"/>
      <w:r w:rsidRPr="00D92323">
        <w:t>endpoint</w:t>
      </w:r>
      <w:proofErr w:type="spellEnd"/>
      <w:r w:rsidRPr="00D92323">
        <w:t xml:space="preserve">, tales como la recuperación de datos, actualización de información, o cualquier otra interacción específica con la base de datos o servicios externos. </w:t>
      </w:r>
    </w:p>
    <w:p w14:paraId="354B8E5C" w14:textId="774AE8D4" w:rsidR="009B3406" w:rsidRDefault="00D92323" w:rsidP="009B3406">
      <w:r w:rsidRPr="00D92323">
        <w:t xml:space="preserve">Además, se explicará el propósito y la lógica detrás de la ubicación de cada </w:t>
      </w:r>
      <w:proofErr w:type="spellStart"/>
      <w:r w:rsidRPr="00D92323">
        <w:t>endpoint</w:t>
      </w:r>
      <w:proofErr w:type="spellEnd"/>
      <w:r w:rsidRPr="00D92323">
        <w:t xml:space="preserve"> en la interfaz de usuario, proporcionando así una comprensión integral de cómo contribuye cada uno al funcionamiento general de la aplicación y a la experiencia del usuario.</w:t>
      </w:r>
    </w:p>
    <w:tbl>
      <w:tblPr>
        <w:tblStyle w:val="TablasTFG"/>
        <w:tblW w:w="0" w:type="auto"/>
        <w:tblLook w:val="0620" w:firstRow="1" w:lastRow="0" w:firstColumn="0" w:lastColumn="0" w:noHBand="1" w:noVBand="1"/>
      </w:tblPr>
      <w:tblGrid>
        <w:gridCol w:w="2410"/>
        <w:gridCol w:w="1843"/>
        <w:gridCol w:w="4696"/>
      </w:tblGrid>
      <w:tr w:rsidR="00D92323" w14:paraId="33A45FAB" w14:textId="77777777" w:rsidTr="00FE18E8">
        <w:trPr>
          <w:cnfStyle w:val="100000000000" w:firstRow="1" w:lastRow="0" w:firstColumn="0" w:lastColumn="0" w:oddVBand="0" w:evenVBand="0" w:oddHBand="0" w:evenHBand="0" w:firstRowFirstColumn="0" w:firstRowLastColumn="0" w:lastRowFirstColumn="0" w:lastRowLastColumn="0"/>
        </w:trPr>
        <w:tc>
          <w:tcPr>
            <w:tcW w:w="2410" w:type="dxa"/>
          </w:tcPr>
          <w:p w14:paraId="5B33954C" w14:textId="59AED002" w:rsidR="00D92323" w:rsidRDefault="00D92323" w:rsidP="00D92323">
            <w:r>
              <w:t xml:space="preserve">Nombre del </w:t>
            </w:r>
            <w:proofErr w:type="spellStart"/>
            <w:r w:rsidR="000A0436">
              <w:t>Endpoint</w:t>
            </w:r>
            <w:proofErr w:type="spellEnd"/>
          </w:p>
        </w:tc>
        <w:tc>
          <w:tcPr>
            <w:tcW w:w="1843" w:type="dxa"/>
          </w:tcPr>
          <w:p w14:paraId="64F35C0C" w14:textId="1DA08DF5" w:rsidR="00D92323" w:rsidRDefault="00D92323" w:rsidP="00D92323">
            <w:r>
              <w:t>Pantalla Utilizada</w:t>
            </w:r>
          </w:p>
        </w:tc>
        <w:tc>
          <w:tcPr>
            <w:tcW w:w="4696" w:type="dxa"/>
          </w:tcPr>
          <w:p w14:paraId="671F3796" w14:textId="22BD0292" w:rsidR="00D92323" w:rsidRDefault="000A0436" w:rsidP="00D92323">
            <w:r>
              <w:t>Funci</w:t>
            </w:r>
            <w:r w:rsidR="00FE18E8">
              <w:t>ó</w:t>
            </w:r>
            <w:r>
              <w:t>n</w:t>
            </w:r>
          </w:p>
        </w:tc>
      </w:tr>
      <w:tr w:rsidR="00D92323" w14:paraId="177BAC89" w14:textId="77777777" w:rsidTr="00FE18E8">
        <w:tc>
          <w:tcPr>
            <w:tcW w:w="2410" w:type="dxa"/>
          </w:tcPr>
          <w:p w14:paraId="43F6E55C" w14:textId="7BCE1236" w:rsidR="00D92323" w:rsidRPr="00FE18E8" w:rsidRDefault="00FE18E8" w:rsidP="00FE18E8">
            <w:pPr>
              <w:rPr>
                <w:i/>
                <w:iCs/>
              </w:rPr>
            </w:pPr>
            <w:r w:rsidRPr="00FE18E8">
              <w:t>Obtener todos los usuarios</w:t>
            </w:r>
          </w:p>
        </w:tc>
        <w:tc>
          <w:tcPr>
            <w:tcW w:w="1843" w:type="dxa"/>
          </w:tcPr>
          <w:p w14:paraId="71C9C3C6" w14:textId="77777777" w:rsidR="00D92323" w:rsidRDefault="00D92323" w:rsidP="00D92323"/>
        </w:tc>
        <w:tc>
          <w:tcPr>
            <w:tcW w:w="4696" w:type="dxa"/>
          </w:tcPr>
          <w:p w14:paraId="64687C76" w14:textId="77777777" w:rsidR="00D92323" w:rsidRDefault="00D92323" w:rsidP="00D92323"/>
        </w:tc>
      </w:tr>
      <w:tr w:rsidR="00D92323" w14:paraId="29FBF0C1" w14:textId="77777777" w:rsidTr="00FE18E8">
        <w:tc>
          <w:tcPr>
            <w:tcW w:w="2410" w:type="dxa"/>
          </w:tcPr>
          <w:p w14:paraId="7E96CC4C" w14:textId="19E58156" w:rsidR="00D92323" w:rsidRDefault="00FE18E8" w:rsidP="00FE18E8">
            <w:r w:rsidRPr="00FE18E8">
              <w:t xml:space="preserve">Obtener datos de la tabla </w:t>
            </w:r>
            <w:proofErr w:type="spellStart"/>
            <w:r w:rsidRPr="00FE18E8">
              <w:t>Usuario_Grupo</w:t>
            </w:r>
            <w:proofErr w:type="spellEnd"/>
          </w:p>
        </w:tc>
        <w:tc>
          <w:tcPr>
            <w:tcW w:w="1843" w:type="dxa"/>
          </w:tcPr>
          <w:p w14:paraId="7A287937" w14:textId="77777777" w:rsidR="00D92323" w:rsidRDefault="00D92323" w:rsidP="00D92323"/>
        </w:tc>
        <w:tc>
          <w:tcPr>
            <w:tcW w:w="4696" w:type="dxa"/>
          </w:tcPr>
          <w:p w14:paraId="7DBF2BB0" w14:textId="77777777" w:rsidR="00D92323" w:rsidRDefault="00D92323" w:rsidP="00D92323"/>
        </w:tc>
      </w:tr>
      <w:tr w:rsidR="00D92323" w14:paraId="2BE1E072" w14:textId="77777777" w:rsidTr="00FE18E8">
        <w:tc>
          <w:tcPr>
            <w:tcW w:w="2410" w:type="dxa"/>
          </w:tcPr>
          <w:p w14:paraId="414FF2A8" w14:textId="44A73BC5" w:rsidR="00D92323" w:rsidRDefault="00FE18E8" w:rsidP="00FE18E8">
            <w:r w:rsidRPr="00FE18E8">
              <w:t>Obtener grupos de un usuario</w:t>
            </w:r>
          </w:p>
        </w:tc>
        <w:tc>
          <w:tcPr>
            <w:tcW w:w="1843" w:type="dxa"/>
          </w:tcPr>
          <w:p w14:paraId="331CE901" w14:textId="77777777" w:rsidR="00D92323" w:rsidRDefault="00D92323" w:rsidP="00D92323"/>
        </w:tc>
        <w:tc>
          <w:tcPr>
            <w:tcW w:w="4696" w:type="dxa"/>
          </w:tcPr>
          <w:p w14:paraId="77239A42" w14:textId="77777777" w:rsidR="00D92323" w:rsidRDefault="00D92323" w:rsidP="00D92323"/>
        </w:tc>
      </w:tr>
      <w:tr w:rsidR="00FE18E8" w14:paraId="1592A723" w14:textId="77777777" w:rsidTr="00FE18E8">
        <w:tc>
          <w:tcPr>
            <w:tcW w:w="2410" w:type="dxa"/>
          </w:tcPr>
          <w:p w14:paraId="6AA3B777" w14:textId="3A25DAC3" w:rsidR="00FE18E8" w:rsidRPr="00FE18E8" w:rsidRDefault="00FE18E8" w:rsidP="00FE18E8">
            <w:r w:rsidRPr="00FE18E8">
              <w:t xml:space="preserve">Obtener </w:t>
            </w:r>
            <w:proofErr w:type="spellStart"/>
            <w:r w:rsidRPr="00FE18E8">
              <w:t>IDs</w:t>
            </w:r>
            <w:proofErr w:type="spellEnd"/>
            <w:r w:rsidRPr="00FE18E8">
              <w:t xml:space="preserve"> de series comunes en un grupo</w:t>
            </w:r>
          </w:p>
        </w:tc>
        <w:tc>
          <w:tcPr>
            <w:tcW w:w="1843" w:type="dxa"/>
          </w:tcPr>
          <w:p w14:paraId="25C22F77" w14:textId="77777777" w:rsidR="00FE18E8" w:rsidRDefault="00FE18E8" w:rsidP="00D92323"/>
        </w:tc>
        <w:tc>
          <w:tcPr>
            <w:tcW w:w="4696" w:type="dxa"/>
          </w:tcPr>
          <w:p w14:paraId="25A3BCE7" w14:textId="77777777" w:rsidR="00FE18E8" w:rsidRDefault="00FE18E8" w:rsidP="00D92323"/>
        </w:tc>
      </w:tr>
      <w:tr w:rsidR="00FE18E8" w14:paraId="6EB366EC" w14:textId="77777777" w:rsidTr="00FE18E8">
        <w:tc>
          <w:tcPr>
            <w:tcW w:w="2410" w:type="dxa"/>
          </w:tcPr>
          <w:p w14:paraId="745ACDF9" w14:textId="39C02F2E" w:rsidR="00FE18E8" w:rsidRPr="00FE18E8" w:rsidRDefault="00FE18E8" w:rsidP="00FE18E8">
            <w:r w:rsidRPr="00FE18E8">
              <w:t>Verificar si una temporada ha sido vista por usuario</w:t>
            </w:r>
          </w:p>
        </w:tc>
        <w:tc>
          <w:tcPr>
            <w:tcW w:w="1843" w:type="dxa"/>
          </w:tcPr>
          <w:p w14:paraId="5A9CB414" w14:textId="77777777" w:rsidR="00FE18E8" w:rsidRDefault="00FE18E8" w:rsidP="00D92323"/>
        </w:tc>
        <w:tc>
          <w:tcPr>
            <w:tcW w:w="4696" w:type="dxa"/>
          </w:tcPr>
          <w:p w14:paraId="48B54F63" w14:textId="77777777" w:rsidR="00FE18E8" w:rsidRDefault="00FE18E8" w:rsidP="00D92323"/>
        </w:tc>
      </w:tr>
      <w:tr w:rsidR="00FE18E8" w14:paraId="16ECAA03" w14:textId="77777777" w:rsidTr="00FE18E8">
        <w:tc>
          <w:tcPr>
            <w:tcW w:w="2410" w:type="dxa"/>
          </w:tcPr>
          <w:p w14:paraId="77F04AAA" w14:textId="0217F3BD" w:rsidR="00FE18E8" w:rsidRPr="00FE18E8" w:rsidRDefault="00FE18E8" w:rsidP="00FE18E8">
            <w:r w:rsidRPr="00FE18E8">
              <w:t>Usuarios que han visto una serie</w:t>
            </w:r>
          </w:p>
        </w:tc>
        <w:tc>
          <w:tcPr>
            <w:tcW w:w="1843" w:type="dxa"/>
          </w:tcPr>
          <w:p w14:paraId="586D4960" w14:textId="77777777" w:rsidR="00FE18E8" w:rsidRDefault="00FE18E8" w:rsidP="00D92323"/>
        </w:tc>
        <w:tc>
          <w:tcPr>
            <w:tcW w:w="4696" w:type="dxa"/>
          </w:tcPr>
          <w:p w14:paraId="73A4DE2F" w14:textId="77777777" w:rsidR="00FE18E8" w:rsidRDefault="00FE18E8" w:rsidP="00D92323"/>
        </w:tc>
      </w:tr>
      <w:tr w:rsidR="00FE18E8" w14:paraId="2CD5862A" w14:textId="77777777" w:rsidTr="00FE18E8">
        <w:tc>
          <w:tcPr>
            <w:tcW w:w="2410" w:type="dxa"/>
          </w:tcPr>
          <w:p w14:paraId="5ADEE0E1" w14:textId="7FAC0693" w:rsidR="00FE18E8" w:rsidRPr="00FE18E8" w:rsidRDefault="00FE18E8" w:rsidP="00FE18E8">
            <w:r w:rsidRPr="00FE18E8">
              <w:t>Usuarios viendo una serie en un grupo</w:t>
            </w:r>
          </w:p>
        </w:tc>
        <w:tc>
          <w:tcPr>
            <w:tcW w:w="1843" w:type="dxa"/>
          </w:tcPr>
          <w:p w14:paraId="33660356" w14:textId="77777777" w:rsidR="00FE18E8" w:rsidRDefault="00FE18E8" w:rsidP="00D92323"/>
        </w:tc>
        <w:tc>
          <w:tcPr>
            <w:tcW w:w="4696" w:type="dxa"/>
          </w:tcPr>
          <w:p w14:paraId="6B9ACDC9" w14:textId="77777777" w:rsidR="00FE18E8" w:rsidRDefault="00FE18E8" w:rsidP="00D92323"/>
        </w:tc>
      </w:tr>
      <w:tr w:rsidR="00FE18E8" w14:paraId="0BB8FE07" w14:textId="77777777" w:rsidTr="00FE18E8">
        <w:tc>
          <w:tcPr>
            <w:tcW w:w="2410" w:type="dxa"/>
          </w:tcPr>
          <w:p w14:paraId="49E78229" w14:textId="3A4E71B7" w:rsidR="00FE18E8" w:rsidRPr="00FE18E8" w:rsidRDefault="00FE18E8" w:rsidP="00FE18E8">
            <w:r w:rsidRPr="00FE18E8">
              <w:t>Obtener miembros de un grupo</w:t>
            </w:r>
          </w:p>
        </w:tc>
        <w:tc>
          <w:tcPr>
            <w:tcW w:w="1843" w:type="dxa"/>
          </w:tcPr>
          <w:p w14:paraId="51794ADE" w14:textId="77777777" w:rsidR="00FE18E8" w:rsidRDefault="00FE18E8" w:rsidP="00D92323"/>
        </w:tc>
        <w:tc>
          <w:tcPr>
            <w:tcW w:w="4696" w:type="dxa"/>
          </w:tcPr>
          <w:p w14:paraId="3539F6AC" w14:textId="77777777" w:rsidR="00FE18E8" w:rsidRDefault="00FE18E8" w:rsidP="00D92323"/>
        </w:tc>
      </w:tr>
      <w:tr w:rsidR="00FE18E8" w14:paraId="6757C703" w14:textId="77777777" w:rsidTr="00FE18E8">
        <w:tc>
          <w:tcPr>
            <w:tcW w:w="2410" w:type="dxa"/>
          </w:tcPr>
          <w:p w14:paraId="09AD3320" w14:textId="7ABCB916" w:rsidR="00FE18E8" w:rsidRPr="00FE18E8" w:rsidRDefault="00FE18E8" w:rsidP="00FE18E8">
            <w:r w:rsidRPr="00FE18E8">
              <w:t>Inicio de sesión</w:t>
            </w:r>
          </w:p>
        </w:tc>
        <w:tc>
          <w:tcPr>
            <w:tcW w:w="1843" w:type="dxa"/>
          </w:tcPr>
          <w:p w14:paraId="548EF5D7" w14:textId="77777777" w:rsidR="00FE18E8" w:rsidRDefault="00FE18E8" w:rsidP="00D92323"/>
        </w:tc>
        <w:tc>
          <w:tcPr>
            <w:tcW w:w="4696" w:type="dxa"/>
          </w:tcPr>
          <w:p w14:paraId="0B7A212F" w14:textId="77777777" w:rsidR="00FE18E8" w:rsidRDefault="00FE18E8" w:rsidP="00D92323"/>
        </w:tc>
      </w:tr>
      <w:tr w:rsidR="00FE18E8" w14:paraId="4CE43246" w14:textId="77777777" w:rsidTr="00FE18E8">
        <w:tc>
          <w:tcPr>
            <w:tcW w:w="2410" w:type="dxa"/>
          </w:tcPr>
          <w:p w14:paraId="1724DFD7" w14:textId="76B63A35" w:rsidR="00FE18E8" w:rsidRPr="00FE18E8" w:rsidRDefault="00FE18E8" w:rsidP="00FE18E8">
            <w:r w:rsidRPr="00FE18E8">
              <w:t>Añadir un nuevo usuario</w:t>
            </w:r>
          </w:p>
        </w:tc>
        <w:tc>
          <w:tcPr>
            <w:tcW w:w="1843" w:type="dxa"/>
          </w:tcPr>
          <w:p w14:paraId="7CABFB51" w14:textId="77777777" w:rsidR="00FE18E8" w:rsidRDefault="00FE18E8" w:rsidP="00D92323"/>
        </w:tc>
        <w:tc>
          <w:tcPr>
            <w:tcW w:w="4696" w:type="dxa"/>
          </w:tcPr>
          <w:p w14:paraId="6CD545D0" w14:textId="77777777" w:rsidR="00FE18E8" w:rsidRDefault="00FE18E8" w:rsidP="00D92323"/>
        </w:tc>
      </w:tr>
      <w:tr w:rsidR="00FE18E8" w14:paraId="0040CE37" w14:textId="77777777" w:rsidTr="00FE18E8">
        <w:tc>
          <w:tcPr>
            <w:tcW w:w="2410" w:type="dxa"/>
          </w:tcPr>
          <w:p w14:paraId="6B70A565" w14:textId="64841338" w:rsidR="00FE18E8" w:rsidRPr="00FE18E8" w:rsidRDefault="00FE18E8" w:rsidP="00FE18E8">
            <w:r w:rsidRPr="00FE18E8">
              <w:t>Agregar una serie a un usuario</w:t>
            </w:r>
          </w:p>
        </w:tc>
        <w:tc>
          <w:tcPr>
            <w:tcW w:w="1843" w:type="dxa"/>
          </w:tcPr>
          <w:p w14:paraId="5B85FB8A" w14:textId="77777777" w:rsidR="00FE18E8" w:rsidRDefault="00FE18E8" w:rsidP="00D92323"/>
        </w:tc>
        <w:tc>
          <w:tcPr>
            <w:tcW w:w="4696" w:type="dxa"/>
          </w:tcPr>
          <w:p w14:paraId="3E0FD3E5" w14:textId="77777777" w:rsidR="00FE18E8" w:rsidRDefault="00FE18E8" w:rsidP="00D92323"/>
        </w:tc>
      </w:tr>
      <w:tr w:rsidR="00FE18E8" w14:paraId="5C5139CE" w14:textId="77777777" w:rsidTr="00FE18E8">
        <w:tc>
          <w:tcPr>
            <w:tcW w:w="2410" w:type="dxa"/>
          </w:tcPr>
          <w:p w14:paraId="2916877E" w14:textId="28D18C43" w:rsidR="00FE18E8" w:rsidRPr="00FE18E8" w:rsidRDefault="00FE18E8" w:rsidP="00FE18E8">
            <w:r w:rsidRPr="00FE18E8">
              <w:t>Agregar una visualización</w:t>
            </w:r>
          </w:p>
        </w:tc>
        <w:tc>
          <w:tcPr>
            <w:tcW w:w="1843" w:type="dxa"/>
          </w:tcPr>
          <w:p w14:paraId="6058B873" w14:textId="77777777" w:rsidR="00FE18E8" w:rsidRDefault="00FE18E8" w:rsidP="00D92323"/>
        </w:tc>
        <w:tc>
          <w:tcPr>
            <w:tcW w:w="4696" w:type="dxa"/>
          </w:tcPr>
          <w:p w14:paraId="46A8FF26" w14:textId="77777777" w:rsidR="00FE18E8" w:rsidRDefault="00FE18E8" w:rsidP="00D92323"/>
        </w:tc>
      </w:tr>
      <w:tr w:rsidR="00FE18E8" w14:paraId="75E3AD78" w14:textId="77777777" w:rsidTr="00FE18E8">
        <w:tc>
          <w:tcPr>
            <w:tcW w:w="2410" w:type="dxa"/>
          </w:tcPr>
          <w:p w14:paraId="4BBA0B28" w14:textId="743BFFAF" w:rsidR="00FE18E8" w:rsidRPr="00FE18E8" w:rsidRDefault="00FE18E8" w:rsidP="00FE18E8">
            <w:r w:rsidRPr="00FE18E8">
              <w:lastRenderedPageBreak/>
              <w:t>Crear grupo y asociar usuarios</w:t>
            </w:r>
          </w:p>
        </w:tc>
        <w:tc>
          <w:tcPr>
            <w:tcW w:w="1843" w:type="dxa"/>
          </w:tcPr>
          <w:p w14:paraId="3B4AEA8D" w14:textId="77777777" w:rsidR="00FE18E8" w:rsidRDefault="00FE18E8" w:rsidP="00D92323"/>
        </w:tc>
        <w:tc>
          <w:tcPr>
            <w:tcW w:w="4696" w:type="dxa"/>
          </w:tcPr>
          <w:p w14:paraId="44150814" w14:textId="77777777" w:rsidR="00FE18E8" w:rsidRDefault="00FE18E8" w:rsidP="00D92323"/>
        </w:tc>
      </w:tr>
      <w:tr w:rsidR="00FE18E8" w14:paraId="021AB7AC" w14:textId="77777777" w:rsidTr="00FE18E8">
        <w:tc>
          <w:tcPr>
            <w:tcW w:w="2410" w:type="dxa"/>
          </w:tcPr>
          <w:p w14:paraId="79BD7492" w14:textId="07D815A3" w:rsidR="00FE18E8" w:rsidRPr="00FE18E8" w:rsidRDefault="00FE18E8" w:rsidP="00FE18E8">
            <w:r w:rsidRPr="00FE18E8">
              <w:t>Actualizar un usuario</w:t>
            </w:r>
          </w:p>
        </w:tc>
        <w:tc>
          <w:tcPr>
            <w:tcW w:w="1843" w:type="dxa"/>
          </w:tcPr>
          <w:p w14:paraId="742DF414" w14:textId="77777777" w:rsidR="00FE18E8" w:rsidRDefault="00FE18E8" w:rsidP="00D92323"/>
        </w:tc>
        <w:tc>
          <w:tcPr>
            <w:tcW w:w="4696" w:type="dxa"/>
          </w:tcPr>
          <w:p w14:paraId="21F9AAD0" w14:textId="77777777" w:rsidR="00FE18E8" w:rsidRDefault="00FE18E8" w:rsidP="00D92323"/>
        </w:tc>
      </w:tr>
      <w:tr w:rsidR="00FE18E8" w14:paraId="787AF12E" w14:textId="77777777" w:rsidTr="00FE18E8">
        <w:tc>
          <w:tcPr>
            <w:tcW w:w="2410" w:type="dxa"/>
          </w:tcPr>
          <w:p w14:paraId="1EBD8EA8" w14:textId="687FFDFE" w:rsidR="00FE18E8" w:rsidRPr="00FE18E8" w:rsidRDefault="00FE18E8" w:rsidP="00FE18E8">
            <w:r w:rsidRPr="00FE18E8">
              <w:t>Actualizar el nombre de un grupo</w:t>
            </w:r>
          </w:p>
        </w:tc>
        <w:tc>
          <w:tcPr>
            <w:tcW w:w="1843" w:type="dxa"/>
          </w:tcPr>
          <w:p w14:paraId="69167BD3" w14:textId="77777777" w:rsidR="00FE18E8" w:rsidRDefault="00FE18E8" w:rsidP="00D92323"/>
        </w:tc>
        <w:tc>
          <w:tcPr>
            <w:tcW w:w="4696" w:type="dxa"/>
          </w:tcPr>
          <w:p w14:paraId="1E9941B8" w14:textId="77777777" w:rsidR="00FE18E8" w:rsidRDefault="00FE18E8" w:rsidP="00D92323"/>
        </w:tc>
      </w:tr>
      <w:tr w:rsidR="00FE18E8" w14:paraId="7B8D6811" w14:textId="77777777" w:rsidTr="00FE18E8">
        <w:tc>
          <w:tcPr>
            <w:tcW w:w="2410" w:type="dxa"/>
          </w:tcPr>
          <w:p w14:paraId="3CD323DC" w14:textId="0451C851" w:rsidR="00FE18E8" w:rsidRPr="00FE18E8" w:rsidRDefault="00FE18E8" w:rsidP="00FE18E8">
            <w:r w:rsidRPr="00FE18E8">
              <w:t>Eliminar una serie de un usuario</w:t>
            </w:r>
          </w:p>
        </w:tc>
        <w:tc>
          <w:tcPr>
            <w:tcW w:w="1843" w:type="dxa"/>
          </w:tcPr>
          <w:p w14:paraId="0B13965D" w14:textId="77777777" w:rsidR="00FE18E8" w:rsidRDefault="00FE18E8" w:rsidP="00D92323"/>
        </w:tc>
        <w:tc>
          <w:tcPr>
            <w:tcW w:w="4696" w:type="dxa"/>
          </w:tcPr>
          <w:p w14:paraId="097C2B15" w14:textId="77777777" w:rsidR="00FE18E8" w:rsidRDefault="00FE18E8" w:rsidP="00D92323"/>
        </w:tc>
      </w:tr>
      <w:tr w:rsidR="00FE18E8" w14:paraId="29E83376" w14:textId="77777777" w:rsidTr="00FE18E8">
        <w:tc>
          <w:tcPr>
            <w:tcW w:w="2410" w:type="dxa"/>
          </w:tcPr>
          <w:p w14:paraId="05E19DBF" w14:textId="581470F5" w:rsidR="00FE18E8" w:rsidRPr="00FE18E8" w:rsidRDefault="00FE18E8" w:rsidP="00FE18E8">
            <w:r w:rsidRPr="00FE18E8">
              <w:t>Eliminar un grupo</w:t>
            </w:r>
          </w:p>
        </w:tc>
        <w:tc>
          <w:tcPr>
            <w:tcW w:w="1843" w:type="dxa"/>
          </w:tcPr>
          <w:p w14:paraId="3B6D635B" w14:textId="77777777" w:rsidR="00FE18E8" w:rsidRDefault="00FE18E8" w:rsidP="00D92323"/>
        </w:tc>
        <w:tc>
          <w:tcPr>
            <w:tcW w:w="4696" w:type="dxa"/>
          </w:tcPr>
          <w:p w14:paraId="6E897206" w14:textId="77777777" w:rsidR="00FE18E8" w:rsidRDefault="00FE18E8" w:rsidP="00D92323"/>
        </w:tc>
      </w:tr>
      <w:tr w:rsidR="00FE18E8" w14:paraId="4837904D" w14:textId="77777777" w:rsidTr="00FE18E8">
        <w:tc>
          <w:tcPr>
            <w:tcW w:w="2410" w:type="dxa"/>
          </w:tcPr>
          <w:p w14:paraId="68611364" w14:textId="40FBF87F" w:rsidR="00FE18E8" w:rsidRPr="00FE18E8" w:rsidRDefault="00FE18E8" w:rsidP="00FE18E8">
            <w:r w:rsidRPr="00FE18E8">
              <w:t>Eliminar una visualización</w:t>
            </w:r>
          </w:p>
        </w:tc>
        <w:tc>
          <w:tcPr>
            <w:tcW w:w="1843" w:type="dxa"/>
          </w:tcPr>
          <w:p w14:paraId="6F31D61E" w14:textId="77777777" w:rsidR="00FE18E8" w:rsidRDefault="00FE18E8" w:rsidP="00D92323"/>
        </w:tc>
        <w:tc>
          <w:tcPr>
            <w:tcW w:w="4696" w:type="dxa"/>
          </w:tcPr>
          <w:p w14:paraId="65F0213A" w14:textId="77777777" w:rsidR="00FE18E8" w:rsidRDefault="00FE18E8" w:rsidP="009B3406">
            <w:pPr>
              <w:keepNext/>
            </w:pPr>
          </w:p>
        </w:tc>
      </w:tr>
    </w:tbl>
    <w:p w14:paraId="453CC781" w14:textId="5DE588D8" w:rsidR="00D03450" w:rsidRPr="00D03450" w:rsidRDefault="009B3406" w:rsidP="009B3406">
      <w:pPr>
        <w:pStyle w:val="Descripcin"/>
        <w:jc w:val="center"/>
      </w:pPr>
      <w:bookmarkStart w:id="209" w:name="_Toc162807780"/>
      <w:r>
        <w:t xml:space="preserve">Tabla </w:t>
      </w:r>
      <w:r>
        <w:fldChar w:fldCharType="begin"/>
      </w:r>
      <w:r>
        <w:instrText xml:space="preserve"> SEQ Tabla \* ARABIC </w:instrText>
      </w:r>
      <w:r>
        <w:fldChar w:fldCharType="separate"/>
      </w:r>
      <w:r>
        <w:rPr>
          <w:noProof/>
        </w:rPr>
        <w:t>15</w:t>
      </w:r>
      <w:r>
        <w:fldChar w:fldCharType="end"/>
      </w:r>
      <w:r>
        <w:t xml:space="preserve">: </w:t>
      </w:r>
      <w:r w:rsidRPr="00B86881">
        <w:t>Detalles endpoints. Elaboración Propia.</w:t>
      </w:r>
      <w:bookmarkEnd w:id="209"/>
    </w:p>
    <w:sectPr w:rsidR="00D03450" w:rsidRPr="00D03450" w:rsidSect="00223E1A">
      <w:type w:val="oddPage"/>
      <w:pgSz w:w="11907" w:h="16840" w:code="9"/>
      <w:pgMar w:top="1304" w:right="1247" w:bottom="1304" w:left="1247" w:header="720" w:footer="720" w:gutter="454"/>
      <w:cols w:space="720"/>
      <w:docGrid w:linePitch="299"/>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30" w:author="Manuel Raposo" w:date="2024-03-07T17:03:00Z" w:initials="MR">
    <w:p w14:paraId="4BCFD256" w14:textId="77777777" w:rsidR="00DF2EA9" w:rsidRDefault="00DF2EA9" w:rsidP="00DF2EA9">
      <w:pPr>
        <w:pStyle w:val="Textocomentario"/>
        <w:jc w:val="left"/>
      </w:pPr>
      <w:r>
        <w:rPr>
          <w:rStyle w:val="Refdecomentario"/>
        </w:rPr>
        <w:annotationRef/>
      </w:r>
      <w:r>
        <w:t>Yo no pondría título al logo de las tecnología</w:t>
      </w:r>
    </w:p>
  </w:comment>
  <w:comment w:id="33" w:author="Manuel Raposo" w:date="2024-03-07T17:08:00Z" w:initials="MR">
    <w:p w14:paraId="70A3BC1B" w14:textId="77777777" w:rsidR="00DF2EA9" w:rsidRDefault="00DF2EA9" w:rsidP="00DF2EA9">
      <w:pPr>
        <w:pStyle w:val="Textocomentario"/>
        <w:jc w:val="left"/>
      </w:pPr>
      <w:r>
        <w:rPr>
          <w:rStyle w:val="Refdecomentario"/>
        </w:rPr>
        <w:annotationRef/>
      </w:r>
      <w:r>
        <w:t>Incluir antes de cada tabla un pequeño texto explicativo del paquete de trabajo . Quizas lo que has puesto en la explicación de la metodología.</w:t>
      </w:r>
    </w:p>
  </w:comment>
  <w:comment w:id="96" w:author="Manuel Raposo" w:date="2024-02-23T11:31:00Z" w:initials="MR">
    <w:p w14:paraId="4B42BFAD" w14:textId="77777777" w:rsidR="00A51C29" w:rsidRDefault="00A51C29" w:rsidP="00A51C29">
      <w:pPr>
        <w:pStyle w:val="Textocomentario"/>
        <w:jc w:val="left"/>
      </w:pPr>
      <w:r>
        <w:rPr>
          <w:rStyle w:val="Refdecomentario"/>
        </w:rPr>
        <w:annotationRef/>
      </w:r>
      <w:r>
        <w:t>Completar</w:t>
      </w:r>
    </w:p>
  </w:comment>
  <w:comment w:id="97" w:author="Manuel Raposo" w:date="2024-03-07T17:09:00Z" w:initials="MR">
    <w:p w14:paraId="6FF614F7" w14:textId="77777777" w:rsidR="00DF2EA9" w:rsidRDefault="00DF2EA9" w:rsidP="00DF2EA9">
      <w:pPr>
        <w:pStyle w:val="Textocomentario"/>
        <w:jc w:val="left"/>
      </w:pPr>
      <w:r>
        <w:rPr>
          <w:rStyle w:val="Refdecomentario"/>
        </w:rPr>
        <w:annotationRef/>
      </w:r>
      <w:r>
        <w:t>Coste de personal</w:t>
      </w:r>
    </w:p>
  </w:comment>
  <w:comment w:id="201" w:author="Manuel Raposo" w:date="2024-03-07T17:11:00Z" w:initials="MR">
    <w:p w14:paraId="72950806" w14:textId="77777777" w:rsidR="00DF2EA9" w:rsidRDefault="00DF2EA9" w:rsidP="00DF2EA9">
      <w:pPr>
        <w:pStyle w:val="Textocomentario"/>
        <w:jc w:val="left"/>
      </w:pPr>
      <w:r>
        <w:rPr>
          <w:rStyle w:val="Refdecomentario"/>
        </w:rPr>
        <w:annotationRef/>
      </w:r>
      <w:r>
        <w:t>Veo que existen demasiados y no estan priorizados. ¿Todos son igual de críticos?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BCFD256" w15:done="1"/>
  <w15:commentEx w15:paraId="70A3BC1B" w15:done="1"/>
  <w15:commentEx w15:paraId="4B42BFAD" w15:done="1"/>
  <w15:commentEx w15:paraId="6FF614F7" w15:paraIdParent="4B42BFAD" w15:done="1"/>
  <w15:commentEx w15:paraId="72950806"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5B696F8B" w16cex:dateUtc="2024-03-07T16:03:00Z"/>
  <w16cex:commentExtensible w16cex:durableId="646CDB93" w16cex:dateUtc="2024-03-07T16:08:00Z"/>
  <w16cex:commentExtensible w16cex:durableId="5E0ED42E" w16cex:dateUtc="2024-02-23T10:31:00Z"/>
  <w16cex:commentExtensible w16cex:durableId="0D32EDD9" w16cex:dateUtc="2024-03-07T16:09:00Z"/>
  <w16cex:commentExtensible w16cex:durableId="72D34207" w16cex:dateUtc="2024-03-07T16:1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BCFD256" w16cid:durableId="5B696F8B"/>
  <w16cid:commentId w16cid:paraId="70A3BC1B" w16cid:durableId="646CDB93"/>
  <w16cid:commentId w16cid:paraId="4B42BFAD" w16cid:durableId="5E0ED42E"/>
  <w16cid:commentId w16cid:paraId="6FF614F7" w16cid:durableId="0D32EDD9"/>
  <w16cid:commentId w16cid:paraId="72950806" w16cid:durableId="72D3420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3686100" w14:textId="77777777" w:rsidR="00223E1A" w:rsidRDefault="00223E1A" w:rsidP="00CB0A14">
      <w:pPr>
        <w:spacing w:after="0" w:line="240" w:lineRule="auto"/>
      </w:pPr>
      <w:r>
        <w:separator/>
      </w:r>
    </w:p>
  </w:endnote>
  <w:endnote w:type="continuationSeparator" w:id="0">
    <w:p w14:paraId="33BE7AD9" w14:textId="77777777" w:rsidR="00223E1A" w:rsidRDefault="00223E1A" w:rsidP="00CB0A14">
      <w:pPr>
        <w:spacing w:after="0" w:line="240" w:lineRule="auto"/>
      </w:pPr>
      <w:r>
        <w:continuationSeparator/>
      </w:r>
    </w:p>
  </w:endnote>
  <w:endnote w:type="continuationNotice" w:id="1">
    <w:p w14:paraId="78DFFA13" w14:textId="77777777" w:rsidR="00223E1A" w:rsidRDefault="00223E1A">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AppleSystemUIFont">
    <w:altName w:val="Calibri"/>
    <w:panose1 w:val="020B0604020202020204"/>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6EE803" w14:textId="77777777" w:rsidR="004F1A5B" w:rsidRDefault="004F1A5B" w:rsidP="004F1A5B">
    <w:pPr>
      <w:pStyle w:val="Piedepgina"/>
      <w:pBdr>
        <w:top w:val="single" w:sz="4" w:space="1" w:color="auto"/>
      </w:pBdr>
      <w:tabs>
        <w:tab w:val="clear" w:pos="8504"/>
        <w:tab w:val="right" w:pos="8931"/>
      </w:tabs>
    </w:pPr>
    <w:r w:rsidRPr="00D80112">
      <w:rPr>
        <w:color w:val="000000" w:themeColor="text1"/>
        <w:sz w:val="20"/>
        <w:szCs w:val="20"/>
      </w:rPr>
      <w:fldChar w:fldCharType="begin"/>
    </w:r>
    <w:r w:rsidRPr="00D80112">
      <w:rPr>
        <w:color w:val="000000" w:themeColor="text1"/>
        <w:sz w:val="20"/>
        <w:szCs w:val="20"/>
      </w:rPr>
      <w:instrText>PAGE   \* MERGEFORMAT</w:instrText>
    </w:r>
    <w:r w:rsidRPr="00D80112">
      <w:rPr>
        <w:color w:val="000000" w:themeColor="text1"/>
        <w:sz w:val="20"/>
        <w:szCs w:val="20"/>
      </w:rPr>
      <w:fldChar w:fldCharType="separate"/>
    </w:r>
    <w:r w:rsidR="00A82B27">
      <w:rPr>
        <w:noProof/>
        <w:color w:val="000000" w:themeColor="text1"/>
        <w:sz w:val="20"/>
        <w:szCs w:val="20"/>
      </w:rPr>
      <w:t>8</w:t>
    </w:r>
    <w:r w:rsidRPr="00D80112">
      <w:rPr>
        <w:color w:val="000000" w:themeColor="text1"/>
        <w:sz w:val="20"/>
        <w:szCs w:val="20"/>
      </w:rPr>
      <w:fldChar w:fldCharType="end"/>
    </w:r>
    <w:r>
      <w:tab/>
    </w:r>
    <w:r>
      <w:tab/>
    </w:r>
    <w:r>
      <w:rPr>
        <w:caps/>
        <w:color w:val="F07F09" w:themeColor="accent1"/>
        <w:sz w:val="20"/>
        <w:szCs w:val="20"/>
      </w:rPr>
      <w:t>GRADO EN INGENIERÍA INFORMÁTICA</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6EE804" w14:textId="77777777" w:rsidR="004F1A5B" w:rsidRDefault="004F1A5B" w:rsidP="0067575B">
    <w:pPr>
      <w:pStyle w:val="Piedepgina"/>
      <w:pBdr>
        <w:top w:val="single" w:sz="4" w:space="4" w:color="auto"/>
      </w:pBdr>
      <w:tabs>
        <w:tab w:val="clear" w:pos="8504"/>
        <w:tab w:val="left" w:pos="8427"/>
        <w:tab w:val="right" w:pos="9072"/>
      </w:tabs>
    </w:pPr>
    <w:r w:rsidRPr="00D37D7F">
      <w:rPr>
        <w:caps/>
        <w:color w:val="F07F09" w:themeColor="accent1"/>
        <w:sz w:val="20"/>
        <w:szCs w:val="20"/>
      </w:rPr>
      <w:t>PROYECTO FIN DE GRADO</w:t>
    </w:r>
    <w:r>
      <w:rPr>
        <w:caps/>
        <w:color w:val="808080" w:themeColor="background1" w:themeShade="80"/>
        <w:sz w:val="20"/>
        <w:szCs w:val="20"/>
      </w:rPr>
      <w:t> | </w:t>
    </w:r>
    <w:r>
      <w:rPr>
        <w:color w:val="808080" w:themeColor="background1" w:themeShade="80"/>
        <w:sz w:val="20"/>
        <w:szCs w:val="20"/>
      </w:rPr>
      <w:t>Universidad Francisco de Vitoria</w:t>
    </w:r>
    <w:r>
      <w:rPr>
        <w:color w:val="808080" w:themeColor="background1" w:themeShade="80"/>
        <w:sz w:val="20"/>
        <w:szCs w:val="20"/>
      </w:rPr>
      <w:tab/>
    </w:r>
    <w:r w:rsidR="0067575B">
      <w:rPr>
        <w:color w:val="808080" w:themeColor="background1" w:themeShade="80"/>
        <w:sz w:val="20"/>
        <w:szCs w:val="20"/>
      </w:rPr>
      <w:tab/>
    </w:r>
    <w:r w:rsidRPr="004A4057">
      <w:rPr>
        <w:color w:val="000000" w:themeColor="text1"/>
        <w:sz w:val="20"/>
        <w:szCs w:val="20"/>
      </w:rPr>
      <w:fldChar w:fldCharType="begin"/>
    </w:r>
    <w:r w:rsidRPr="004A4057">
      <w:rPr>
        <w:color w:val="000000" w:themeColor="text1"/>
        <w:sz w:val="20"/>
        <w:szCs w:val="20"/>
      </w:rPr>
      <w:instrText>PAGE   \* MERGEFORMAT</w:instrText>
    </w:r>
    <w:r w:rsidRPr="004A4057">
      <w:rPr>
        <w:color w:val="000000" w:themeColor="text1"/>
        <w:sz w:val="20"/>
        <w:szCs w:val="20"/>
      </w:rPr>
      <w:fldChar w:fldCharType="separate"/>
    </w:r>
    <w:r w:rsidR="00A82B27">
      <w:rPr>
        <w:noProof/>
        <w:color w:val="000000" w:themeColor="text1"/>
        <w:sz w:val="20"/>
        <w:szCs w:val="20"/>
      </w:rPr>
      <w:t>13</w:t>
    </w:r>
    <w:r w:rsidRPr="004A4057">
      <w:rPr>
        <w:color w:val="000000" w:themeColor="text1"/>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8F4D7B9" w14:textId="77777777" w:rsidR="00223E1A" w:rsidRDefault="00223E1A" w:rsidP="00CB0A14">
      <w:pPr>
        <w:spacing w:after="0" w:line="240" w:lineRule="auto"/>
      </w:pPr>
      <w:r>
        <w:separator/>
      </w:r>
    </w:p>
  </w:footnote>
  <w:footnote w:type="continuationSeparator" w:id="0">
    <w:p w14:paraId="5F99366E" w14:textId="77777777" w:rsidR="00223E1A" w:rsidRDefault="00223E1A" w:rsidP="00CB0A14">
      <w:pPr>
        <w:spacing w:after="0" w:line="240" w:lineRule="auto"/>
      </w:pPr>
      <w:r>
        <w:continuationSeparator/>
      </w:r>
    </w:p>
  </w:footnote>
  <w:footnote w:type="continuationNotice" w:id="1">
    <w:p w14:paraId="48D6ABE6" w14:textId="77777777" w:rsidR="00223E1A" w:rsidRDefault="00223E1A">
      <w:pPr>
        <w:spacing w:after="0" w:line="240" w:lineRule="auto"/>
      </w:pPr>
    </w:p>
  </w:footnote>
  <w:footnote w:id="2">
    <w:p w14:paraId="376AC05E" w14:textId="77777777" w:rsidR="006C7003" w:rsidRDefault="006C7003" w:rsidP="006C7003">
      <w:pPr>
        <w:pStyle w:val="Textonotapie"/>
        <w:jc w:val="both"/>
      </w:pPr>
      <w:r>
        <w:rPr>
          <w:rStyle w:val="Refdenotaalpie"/>
        </w:rPr>
        <w:footnoteRef/>
      </w:r>
      <w:r>
        <w:t xml:space="preserve"> Se recomienda que para realizar esta reflexión recojas por escrito las experiencias formativas que han sido especialmente significativas para ti a lo largo de tu camino universitario.</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4B2136"/>
    <w:multiLevelType w:val="hybridMultilevel"/>
    <w:tmpl w:val="8B1C550E"/>
    <w:lvl w:ilvl="0" w:tplc="600E71B0">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 w15:restartNumberingAfterBreak="0">
    <w:nsid w:val="046839EE"/>
    <w:multiLevelType w:val="hybridMultilevel"/>
    <w:tmpl w:val="2736C60E"/>
    <w:lvl w:ilvl="0" w:tplc="8FF2BFF8">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 w15:restartNumberingAfterBreak="0">
    <w:nsid w:val="0AF510E8"/>
    <w:multiLevelType w:val="multilevel"/>
    <w:tmpl w:val="B09CF5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B7D6C77"/>
    <w:multiLevelType w:val="hybridMultilevel"/>
    <w:tmpl w:val="70BEB962"/>
    <w:lvl w:ilvl="0" w:tplc="040A000F">
      <w:start w:val="1"/>
      <w:numFmt w:val="decimal"/>
      <w:lvlText w:val="%1."/>
      <w:lvlJc w:val="left"/>
      <w:pPr>
        <w:ind w:left="720" w:hanging="360"/>
      </w:pPr>
      <w:rPr>
        <w:rFont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4" w15:restartNumberingAfterBreak="0">
    <w:nsid w:val="0BB306E8"/>
    <w:multiLevelType w:val="hybridMultilevel"/>
    <w:tmpl w:val="57802324"/>
    <w:lvl w:ilvl="0" w:tplc="8FF2BFF8">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5" w15:restartNumberingAfterBreak="0">
    <w:nsid w:val="0BCE0B72"/>
    <w:multiLevelType w:val="hybridMultilevel"/>
    <w:tmpl w:val="FB0A659C"/>
    <w:lvl w:ilvl="0" w:tplc="D2742404">
      <w:start w:val="1"/>
      <w:numFmt w:val="bullet"/>
      <w:lvlText w:val="-"/>
      <w:lvlJc w:val="left"/>
      <w:pPr>
        <w:ind w:left="720" w:hanging="360"/>
      </w:pPr>
      <w:rPr>
        <w:rFonts w:ascii="Calibri" w:eastAsiaTheme="minorHAnsi"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0DF238DD"/>
    <w:multiLevelType w:val="hybridMultilevel"/>
    <w:tmpl w:val="5D62D1F4"/>
    <w:lvl w:ilvl="0" w:tplc="600E71B0">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7" w15:restartNumberingAfterBreak="0">
    <w:nsid w:val="0EAE6286"/>
    <w:multiLevelType w:val="hybridMultilevel"/>
    <w:tmpl w:val="FE56F2DA"/>
    <w:lvl w:ilvl="0" w:tplc="8FF2BFF8">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8" w15:restartNumberingAfterBreak="0">
    <w:nsid w:val="0F252F83"/>
    <w:multiLevelType w:val="hybridMultilevel"/>
    <w:tmpl w:val="E2125CC2"/>
    <w:lvl w:ilvl="0" w:tplc="600E71B0">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9" w15:restartNumberingAfterBreak="0">
    <w:nsid w:val="100E1A28"/>
    <w:multiLevelType w:val="hybridMultilevel"/>
    <w:tmpl w:val="21088518"/>
    <w:lvl w:ilvl="0" w:tplc="600E71B0">
      <w:start w:val="1"/>
      <w:numFmt w:val="bullet"/>
      <w:lvlText w:val=""/>
      <w:lvlJc w:val="left"/>
      <w:pPr>
        <w:ind w:left="72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10135C2D"/>
    <w:multiLevelType w:val="hybridMultilevel"/>
    <w:tmpl w:val="EF08AC16"/>
    <w:lvl w:ilvl="0" w:tplc="600E71B0">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1" w15:restartNumberingAfterBreak="0">
    <w:nsid w:val="12340A1A"/>
    <w:multiLevelType w:val="hybridMultilevel"/>
    <w:tmpl w:val="54BC048E"/>
    <w:lvl w:ilvl="0" w:tplc="600E71B0">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2" w15:restartNumberingAfterBreak="0">
    <w:nsid w:val="13944395"/>
    <w:multiLevelType w:val="hybridMultilevel"/>
    <w:tmpl w:val="60FC170C"/>
    <w:lvl w:ilvl="0" w:tplc="600E71B0">
      <w:start w:val="1"/>
      <w:numFmt w:val="bullet"/>
      <w:lvlText w:val=""/>
      <w:lvlJc w:val="left"/>
      <w:pPr>
        <w:ind w:left="72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13A67125"/>
    <w:multiLevelType w:val="hybridMultilevel"/>
    <w:tmpl w:val="ECBEE6AC"/>
    <w:lvl w:ilvl="0" w:tplc="600E71B0">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4" w15:restartNumberingAfterBreak="0">
    <w:nsid w:val="143A33F8"/>
    <w:multiLevelType w:val="hybridMultilevel"/>
    <w:tmpl w:val="E1564A3A"/>
    <w:lvl w:ilvl="0" w:tplc="67F6DC3C">
      <w:start w:val="1"/>
      <w:numFmt w:val="bullet"/>
      <w:lvlText w:val="̵"/>
      <w:lvlJc w:val="left"/>
      <w:pPr>
        <w:ind w:left="720" w:hanging="360"/>
      </w:pPr>
      <w:rPr>
        <w:rFonts w:ascii="Courier New" w:hAnsi="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161D17BD"/>
    <w:multiLevelType w:val="hybridMultilevel"/>
    <w:tmpl w:val="82A0A106"/>
    <w:lvl w:ilvl="0" w:tplc="8FF2BFF8">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6" w15:restartNumberingAfterBreak="0">
    <w:nsid w:val="1A9165FC"/>
    <w:multiLevelType w:val="multilevel"/>
    <w:tmpl w:val="8E3E84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DED4319"/>
    <w:multiLevelType w:val="hybridMultilevel"/>
    <w:tmpl w:val="D37AAF74"/>
    <w:lvl w:ilvl="0" w:tplc="8FF2BFF8">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8" w15:restartNumberingAfterBreak="0">
    <w:nsid w:val="1FF23E45"/>
    <w:multiLevelType w:val="multilevel"/>
    <w:tmpl w:val="498E22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281696E"/>
    <w:multiLevelType w:val="hybridMultilevel"/>
    <w:tmpl w:val="E5069696"/>
    <w:lvl w:ilvl="0" w:tplc="8FF2BFF8">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0" w15:restartNumberingAfterBreak="0">
    <w:nsid w:val="347C254D"/>
    <w:multiLevelType w:val="multilevel"/>
    <w:tmpl w:val="D02E0E90"/>
    <w:lvl w:ilvl="0">
      <w:start w:val="1"/>
      <w:numFmt w:val="decimal"/>
      <w:pStyle w:val="Ttulo1"/>
      <w:lvlText w:val="%1."/>
      <w:lvlJc w:val="left"/>
      <w:pPr>
        <w:ind w:left="360" w:hanging="360"/>
      </w:pPr>
      <w:rPr>
        <w:rFonts w:hint="default"/>
      </w:rPr>
    </w:lvl>
    <w:lvl w:ilvl="1">
      <w:start w:val="1"/>
      <w:numFmt w:val="decimal"/>
      <w:pStyle w:val="Ttulo2"/>
      <w:lvlText w:val="%1.%2."/>
      <w:lvlJc w:val="left"/>
      <w:pPr>
        <w:ind w:left="737" w:hanging="737"/>
      </w:pPr>
      <w:rPr>
        <w:rFonts w:hint="default"/>
      </w:rPr>
    </w:lvl>
    <w:lvl w:ilvl="2">
      <w:start w:val="1"/>
      <w:numFmt w:val="decimal"/>
      <w:pStyle w:val="Ttulo3"/>
      <w:lvlText w:val="%1.%2.%3."/>
      <w:lvlJc w:val="left"/>
      <w:pPr>
        <w:ind w:left="1021" w:hanging="1021"/>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15:restartNumberingAfterBreak="0">
    <w:nsid w:val="34E20024"/>
    <w:multiLevelType w:val="hybridMultilevel"/>
    <w:tmpl w:val="39A49824"/>
    <w:lvl w:ilvl="0" w:tplc="600E71B0">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2" w15:restartNumberingAfterBreak="0">
    <w:nsid w:val="37520E25"/>
    <w:multiLevelType w:val="hybridMultilevel"/>
    <w:tmpl w:val="C144F038"/>
    <w:lvl w:ilvl="0" w:tplc="8FF2BFF8">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3" w15:restartNumberingAfterBreak="0">
    <w:nsid w:val="379A5620"/>
    <w:multiLevelType w:val="multilevel"/>
    <w:tmpl w:val="83AE0E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98445B7"/>
    <w:multiLevelType w:val="multilevel"/>
    <w:tmpl w:val="9B9AD2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0D14248"/>
    <w:multiLevelType w:val="hybridMultilevel"/>
    <w:tmpl w:val="2032811E"/>
    <w:lvl w:ilvl="0" w:tplc="600E71B0">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6" w15:restartNumberingAfterBreak="0">
    <w:nsid w:val="436A0715"/>
    <w:multiLevelType w:val="hybridMultilevel"/>
    <w:tmpl w:val="75047432"/>
    <w:lvl w:ilvl="0" w:tplc="600E71B0">
      <w:start w:val="1"/>
      <w:numFmt w:val="bullet"/>
      <w:lvlText w:val=""/>
      <w:lvlJc w:val="left"/>
      <w:pPr>
        <w:ind w:left="72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4387425E"/>
    <w:multiLevelType w:val="hybridMultilevel"/>
    <w:tmpl w:val="AB5C7458"/>
    <w:lvl w:ilvl="0" w:tplc="8FF2BFF8">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8" w15:restartNumberingAfterBreak="0">
    <w:nsid w:val="43C05C94"/>
    <w:multiLevelType w:val="hybridMultilevel"/>
    <w:tmpl w:val="CDFE1E10"/>
    <w:lvl w:ilvl="0" w:tplc="600E71B0">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9" w15:restartNumberingAfterBreak="0">
    <w:nsid w:val="45E35783"/>
    <w:multiLevelType w:val="hybridMultilevel"/>
    <w:tmpl w:val="22E02D14"/>
    <w:lvl w:ilvl="0" w:tplc="600E71B0">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0" w15:restartNumberingAfterBreak="0">
    <w:nsid w:val="47831E73"/>
    <w:multiLevelType w:val="multilevel"/>
    <w:tmpl w:val="92CE72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BFE0C90"/>
    <w:multiLevelType w:val="hybridMultilevel"/>
    <w:tmpl w:val="A376697E"/>
    <w:lvl w:ilvl="0" w:tplc="8FF2BFF8">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2" w15:restartNumberingAfterBreak="0">
    <w:nsid w:val="4CC15A37"/>
    <w:multiLevelType w:val="hybridMultilevel"/>
    <w:tmpl w:val="865AD078"/>
    <w:lvl w:ilvl="0" w:tplc="B644EC72">
      <w:start w:val="1"/>
      <w:numFmt w:val="bullet"/>
      <w:lvlText w:val="-"/>
      <w:lvlJc w:val="left"/>
      <w:pPr>
        <w:ind w:left="2061" w:hanging="360"/>
      </w:pPr>
      <w:rPr>
        <w:rFonts w:ascii="Calibri" w:eastAsiaTheme="minorHAnsi" w:hAnsi="Calibri" w:cs="Calibri" w:hint="default"/>
      </w:rPr>
    </w:lvl>
    <w:lvl w:ilvl="1" w:tplc="0C0A0003" w:tentative="1">
      <w:start w:val="1"/>
      <w:numFmt w:val="bullet"/>
      <w:lvlText w:val="o"/>
      <w:lvlJc w:val="left"/>
      <w:pPr>
        <w:ind w:left="2781" w:hanging="360"/>
      </w:pPr>
      <w:rPr>
        <w:rFonts w:ascii="Courier New" w:hAnsi="Courier New" w:cs="Courier New" w:hint="default"/>
      </w:rPr>
    </w:lvl>
    <w:lvl w:ilvl="2" w:tplc="0C0A0005" w:tentative="1">
      <w:start w:val="1"/>
      <w:numFmt w:val="bullet"/>
      <w:lvlText w:val=""/>
      <w:lvlJc w:val="left"/>
      <w:pPr>
        <w:ind w:left="3501" w:hanging="360"/>
      </w:pPr>
      <w:rPr>
        <w:rFonts w:ascii="Wingdings" w:hAnsi="Wingdings" w:hint="default"/>
      </w:rPr>
    </w:lvl>
    <w:lvl w:ilvl="3" w:tplc="0C0A0001" w:tentative="1">
      <w:start w:val="1"/>
      <w:numFmt w:val="bullet"/>
      <w:lvlText w:val=""/>
      <w:lvlJc w:val="left"/>
      <w:pPr>
        <w:ind w:left="4221" w:hanging="360"/>
      </w:pPr>
      <w:rPr>
        <w:rFonts w:ascii="Symbol" w:hAnsi="Symbol" w:hint="default"/>
      </w:rPr>
    </w:lvl>
    <w:lvl w:ilvl="4" w:tplc="0C0A0003" w:tentative="1">
      <w:start w:val="1"/>
      <w:numFmt w:val="bullet"/>
      <w:lvlText w:val="o"/>
      <w:lvlJc w:val="left"/>
      <w:pPr>
        <w:ind w:left="4941" w:hanging="360"/>
      </w:pPr>
      <w:rPr>
        <w:rFonts w:ascii="Courier New" w:hAnsi="Courier New" w:cs="Courier New" w:hint="default"/>
      </w:rPr>
    </w:lvl>
    <w:lvl w:ilvl="5" w:tplc="0C0A0005" w:tentative="1">
      <w:start w:val="1"/>
      <w:numFmt w:val="bullet"/>
      <w:lvlText w:val=""/>
      <w:lvlJc w:val="left"/>
      <w:pPr>
        <w:ind w:left="5661" w:hanging="360"/>
      </w:pPr>
      <w:rPr>
        <w:rFonts w:ascii="Wingdings" w:hAnsi="Wingdings" w:hint="default"/>
      </w:rPr>
    </w:lvl>
    <w:lvl w:ilvl="6" w:tplc="0C0A0001" w:tentative="1">
      <w:start w:val="1"/>
      <w:numFmt w:val="bullet"/>
      <w:lvlText w:val=""/>
      <w:lvlJc w:val="left"/>
      <w:pPr>
        <w:ind w:left="6381" w:hanging="360"/>
      </w:pPr>
      <w:rPr>
        <w:rFonts w:ascii="Symbol" w:hAnsi="Symbol" w:hint="default"/>
      </w:rPr>
    </w:lvl>
    <w:lvl w:ilvl="7" w:tplc="0C0A0003" w:tentative="1">
      <w:start w:val="1"/>
      <w:numFmt w:val="bullet"/>
      <w:lvlText w:val="o"/>
      <w:lvlJc w:val="left"/>
      <w:pPr>
        <w:ind w:left="7101" w:hanging="360"/>
      </w:pPr>
      <w:rPr>
        <w:rFonts w:ascii="Courier New" w:hAnsi="Courier New" w:cs="Courier New" w:hint="default"/>
      </w:rPr>
    </w:lvl>
    <w:lvl w:ilvl="8" w:tplc="0C0A0005" w:tentative="1">
      <w:start w:val="1"/>
      <w:numFmt w:val="bullet"/>
      <w:lvlText w:val=""/>
      <w:lvlJc w:val="left"/>
      <w:pPr>
        <w:ind w:left="7821" w:hanging="360"/>
      </w:pPr>
      <w:rPr>
        <w:rFonts w:ascii="Wingdings" w:hAnsi="Wingdings" w:hint="default"/>
      </w:rPr>
    </w:lvl>
  </w:abstractNum>
  <w:abstractNum w:abstractNumId="33" w15:restartNumberingAfterBreak="0">
    <w:nsid w:val="4ED762BA"/>
    <w:multiLevelType w:val="hybridMultilevel"/>
    <w:tmpl w:val="6AFCB83E"/>
    <w:lvl w:ilvl="0" w:tplc="600E71B0">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4" w15:restartNumberingAfterBreak="0">
    <w:nsid w:val="558212F7"/>
    <w:multiLevelType w:val="hybridMultilevel"/>
    <w:tmpl w:val="7E5292B0"/>
    <w:lvl w:ilvl="0" w:tplc="600E71B0">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5" w15:restartNumberingAfterBreak="0">
    <w:nsid w:val="5C903D96"/>
    <w:multiLevelType w:val="hybridMultilevel"/>
    <w:tmpl w:val="C9D0C218"/>
    <w:lvl w:ilvl="0" w:tplc="8FF2BFF8">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6" w15:restartNumberingAfterBreak="0">
    <w:nsid w:val="5E5C406C"/>
    <w:multiLevelType w:val="hybridMultilevel"/>
    <w:tmpl w:val="A22E4976"/>
    <w:lvl w:ilvl="0" w:tplc="600E71B0">
      <w:start w:val="1"/>
      <w:numFmt w:val="bullet"/>
      <w:lvlText w:val=""/>
      <w:lvlJc w:val="left"/>
      <w:pPr>
        <w:ind w:left="72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 w15:restartNumberingAfterBreak="0">
    <w:nsid w:val="666620D3"/>
    <w:multiLevelType w:val="hybridMultilevel"/>
    <w:tmpl w:val="E77645F2"/>
    <w:lvl w:ilvl="0" w:tplc="600E71B0">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8" w15:restartNumberingAfterBreak="0">
    <w:nsid w:val="685A0F2A"/>
    <w:multiLevelType w:val="multilevel"/>
    <w:tmpl w:val="EBF00F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26E3AE9"/>
    <w:multiLevelType w:val="hybridMultilevel"/>
    <w:tmpl w:val="8E467B74"/>
    <w:lvl w:ilvl="0" w:tplc="600E71B0">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40" w15:restartNumberingAfterBreak="0">
    <w:nsid w:val="751F0833"/>
    <w:multiLevelType w:val="multilevel"/>
    <w:tmpl w:val="77CC67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73043B1"/>
    <w:multiLevelType w:val="hybridMultilevel"/>
    <w:tmpl w:val="D2D23C72"/>
    <w:lvl w:ilvl="0" w:tplc="D7709AFA">
      <w:numFmt w:val="bullet"/>
      <w:lvlText w:val="-"/>
      <w:lvlJc w:val="left"/>
      <w:pPr>
        <w:ind w:left="720" w:hanging="360"/>
      </w:pPr>
      <w:rPr>
        <w:rFonts w:ascii="Calibri" w:eastAsiaTheme="minorEastAsia"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2" w15:restartNumberingAfterBreak="0">
    <w:nsid w:val="79FF7DBA"/>
    <w:multiLevelType w:val="hybridMultilevel"/>
    <w:tmpl w:val="28E2B378"/>
    <w:lvl w:ilvl="0" w:tplc="600E71B0">
      <w:start w:val="1"/>
      <w:numFmt w:val="bullet"/>
      <w:lvlText w:val=""/>
      <w:lvlJc w:val="left"/>
      <w:pPr>
        <w:ind w:left="72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3" w15:restartNumberingAfterBreak="0">
    <w:nsid w:val="7A4154DF"/>
    <w:multiLevelType w:val="multilevel"/>
    <w:tmpl w:val="7EFE33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EA25EB3"/>
    <w:multiLevelType w:val="hybridMultilevel"/>
    <w:tmpl w:val="7A548F36"/>
    <w:lvl w:ilvl="0" w:tplc="600E71B0">
      <w:start w:val="1"/>
      <w:numFmt w:val="bullet"/>
      <w:lvlText w:val=""/>
      <w:lvlJc w:val="left"/>
      <w:pPr>
        <w:ind w:left="72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5" w15:restartNumberingAfterBreak="0">
    <w:nsid w:val="7F937A6A"/>
    <w:multiLevelType w:val="hybridMultilevel"/>
    <w:tmpl w:val="FB7A0C9E"/>
    <w:lvl w:ilvl="0" w:tplc="600E71B0">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num w:numId="1" w16cid:durableId="1822845051">
    <w:abstractNumId w:val="20"/>
  </w:num>
  <w:num w:numId="2" w16cid:durableId="1730376537">
    <w:abstractNumId w:val="41"/>
  </w:num>
  <w:num w:numId="3" w16cid:durableId="1658024522">
    <w:abstractNumId w:val="32"/>
  </w:num>
  <w:num w:numId="4" w16cid:durableId="1630552480">
    <w:abstractNumId w:val="5"/>
  </w:num>
  <w:num w:numId="5" w16cid:durableId="574314265">
    <w:abstractNumId w:val="14"/>
  </w:num>
  <w:num w:numId="6" w16cid:durableId="1095908269">
    <w:abstractNumId w:val="3"/>
  </w:num>
  <w:num w:numId="7" w16cid:durableId="569463122">
    <w:abstractNumId w:val="1"/>
  </w:num>
  <w:num w:numId="8" w16cid:durableId="414670637">
    <w:abstractNumId w:val="42"/>
  </w:num>
  <w:num w:numId="9" w16cid:durableId="1422212791">
    <w:abstractNumId w:val="26"/>
  </w:num>
  <w:num w:numId="10" w16cid:durableId="1533572208">
    <w:abstractNumId w:val="12"/>
  </w:num>
  <w:num w:numId="11" w16cid:durableId="662006159">
    <w:abstractNumId w:val="36"/>
  </w:num>
  <w:num w:numId="12" w16cid:durableId="470173594">
    <w:abstractNumId w:val="9"/>
  </w:num>
  <w:num w:numId="13" w16cid:durableId="976567157">
    <w:abstractNumId w:val="44"/>
  </w:num>
  <w:num w:numId="14" w16cid:durableId="1497841336">
    <w:abstractNumId w:val="33"/>
  </w:num>
  <w:num w:numId="15" w16cid:durableId="500436938">
    <w:abstractNumId w:val="37"/>
  </w:num>
  <w:num w:numId="16" w16cid:durableId="1171212907">
    <w:abstractNumId w:val="21"/>
  </w:num>
  <w:num w:numId="17" w16cid:durableId="1040320235">
    <w:abstractNumId w:val="11"/>
  </w:num>
  <w:num w:numId="18" w16cid:durableId="763380167">
    <w:abstractNumId w:val="25"/>
  </w:num>
  <w:num w:numId="19" w16cid:durableId="53823932">
    <w:abstractNumId w:val="0"/>
  </w:num>
  <w:num w:numId="20" w16cid:durableId="110327426">
    <w:abstractNumId w:val="23"/>
  </w:num>
  <w:num w:numId="21" w16cid:durableId="1803573827">
    <w:abstractNumId w:val="13"/>
  </w:num>
  <w:num w:numId="22" w16cid:durableId="357001703">
    <w:abstractNumId w:val="18"/>
  </w:num>
  <w:num w:numId="23" w16cid:durableId="1072237541">
    <w:abstractNumId w:val="6"/>
  </w:num>
  <w:num w:numId="24" w16cid:durableId="13770937">
    <w:abstractNumId w:val="16"/>
  </w:num>
  <w:num w:numId="25" w16cid:durableId="1983539508">
    <w:abstractNumId w:val="28"/>
  </w:num>
  <w:num w:numId="26" w16cid:durableId="1170363905">
    <w:abstractNumId w:val="2"/>
  </w:num>
  <w:num w:numId="27" w16cid:durableId="1728409417">
    <w:abstractNumId w:val="8"/>
  </w:num>
  <w:num w:numId="28" w16cid:durableId="751512380">
    <w:abstractNumId w:val="24"/>
  </w:num>
  <w:num w:numId="29" w16cid:durableId="99954233">
    <w:abstractNumId w:val="45"/>
  </w:num>
  <w:num w:numId="30" w16cid:durableId="1547985251">
    <w:abstractNumId w:val="30"/>
  </w:num>
  <w:num w:numId="31" w16cid:durableId="769397980">
    <w:abstractNumId w:val="39"/>
  </w:num>
  <w:num w:numId="32" w16cid:durableId="418986526">
    <w:abstractNumId w:val="38"/>
  </w:num>
  <w:num w:numId="33" w16cid:durableId="179469407">
    <w:abstractNumId w:val="10"/>
  </w:num>
  <w:num w:numId="34" w16cid:durableId="943267941">
    <w:abstractNumId w:val="40"/>
  </w:num>
  <w:num w:numId="35" w16cid:durableId="502859197">
    <w:abstractNumId w:val="34"/>
  </w:num>
  <w:num w:numId="36" w16cid:durableId="1923879319">
    <w:abstractNumId w:val="43"/>
  </w:num>
  <w:num w:numId="37" w16cid:durableId="1512185365">
    <w:abstractNumId w:val="29"/>
  </w:num>
  <w:num w:numId="38" w16cid:durableId="1277906859">
    <w:abstractNumId w:val="7"/>
  </w:num>
  <w:num w:numId="39" w16cid:durableId="2050572986">
    <w:abstractNumId w:val="17"/>
  </w:num>
  <w:num w:numId="40" w16cid:durableId="1042559609">
    <w:abstractNumId w:val="15"/>
  </w:num>
  <w:num w:numId="41" w16cid:durableId="1571308965">
    <w:abstractNumId w:val="4"/>
  </w:num>
  <w:num w:numId="42" w16cid:durableId="681929944">
    <w:abstractNumId w:val="35"/>
  </w:num>
  <w:num w:numId="43" w16cid:durableId="2093623973">
    <w:abstractNumId w:val="22"/>
  </w:num>
  <w:num w:numId="44" w16cid:durableId="2020811768">
    <w:abstractNumId w:val="19"/>
  </w:num>
  <w:num w:numId="45" w16cid:durableId="282537461">
    <w:abstractNumId w:val="27"/>
  </w:num>
  <w:num w:numId="46" w16cid:durableId="1653630700">
    <w:abstractNumId w:val="31"/>
  </w:num>
  <w:numIdMacAtCleanup w:val="1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Manuel Raposo">
    <w15:presenceInfo w15:providerId="AD" w15:userId="S::manuel.raposo@patriahispana.com::95f6a065-f6db-4a97-b7f2-0f9eb69a39b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activeWritingStyle w:appName="MSWord" w:lang="es-ES" w:vendorID="64" w:dllVersion="0" w:nlCheck="1" w:checkStyle="0"/>
  <w:activeWritingStyle w:appName="MSWord" w:lang="es-ES_tradnl" w:vendorID="64" w:dllVersion="0" w:nlCheck="1" w:checkStyle="0"/>
  <w:activeWritingStyle w:appName="MSWord" w:lang="en-US" w:vendorID="64" w:dllVersion="0" w:nlCheck="1" w:checkStyle="0"/>
  <w:proofState w:spelling="clean" w:grammar="clean"/>
  <w:attachedTemplate r:id="rId1"/>
  <w:revisionView w:markup="0"/>
  <w:defaultTabStop w:val="709"/>
  <w:hyphenationZone w:val="425"/>
  <w:evenAndOddHeaders/>
  <w:characterSpacingControl w:val="doNotCompress"/>
  <w:hdrShapeDefaults>
    <o:shapedefaults v:ext="edit" spidmax="2050"/>
  </w:hdrShapeDefaults>
  <w:footnotePr>
    <w:footnote w:id="-1"/>
    <w:footnote w:id="0"/>
    <w:footnote w:id="1"/>
  </w:footnotePr>
  <w:endnotePr>
    <w:endnote w:id="-1"/>
    <w:endnote w:id="0"/>
    <w:endnote w:id="1"/>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B0A14"/>
    <w:rsid w:val="0000571E"/>
    <w:rsid w:val="00006AB8"/>
    <w:rsid w:val="00006C7C"/>
    <w:rsid w:val="00015C6D"/>
    <w:rsid w:val="00016AB9"/>
    <w:rsid w:val="000206F6"/>
    <w:rsid w:val="00021154"/>
    <w:rsid w:val="0002251F"/>
    <w:rsid w:val="00022C91"/>
    <w:rsid w:val="0003313F"/>
    <w:rsid w:val="0004026A"/>
    <w:rsid w:val="00041E34"/>
    <w:rsid w:val="00045250"/>
    <w:rsid w:val="00045378"/>
    <w:rsid w:val="00045F26"/>
    <w:rsid w:val="00046460"/>
    <w:rsid w:val="000470E5"/>
    <w:rsid w:val="00050896"/>
    <w:rsid w:val="00051616"/>
    <w:rsid w:val="00051FAA"/>
    <w:rsid w:val="00052AC2"/>
    <w:rsid w:val="000549FB"/>
    <w:rsid w:val="000601AA"/>
    <w:rsid w:val="00060CB2"/>
    <w:rsid w:val="000611A4"/>
    <w:rsid w:val="0006162F"/>
    <w:rsid w:val="000621BF"/>
    <w:rsid w:val="0006220C"/>
    <w:rsid w:val="000640A5"/>
    <w:rsid w:val="000664A0"/>
    <w:rsid w:val="00067926"/>
    <w:rsid w:val="00067ED9"/>
    <w:rsid w:val="00071193"/>
    <w:rsid w:val="00071C92"/>
    <w:rsid w:val="00071FAE"/>
    <w:rsid w:val="00072C14"/>
    <w:rsid w:val="0007638E"/>
    <w:rsid w:val="000763C3"/>
    <w:rsid w:val="0007664B"/>
    <w:rsid w:val="00081770"/>
    <w:rsid w:val="00090929"/>
    <w:rsid w:val="000917B1"/>
    <w:rsid w:val="00093839"/>
    <w:rsid w:val="00095F3E"/>
    <w:rsid w:val="000A0436"/>
    <w:rsid w:val="000A1314"/>
    <w:rsid w:val="000A14F2"/>
    <w:rsid w:val="000A1EDD"/>
    <w:rsid w:val="000A493F"/>
    <w:rsid w:val="000A7175"/>
    <w:rsid w:val="000A7223"/>
    <w:rsid w:val="000B046A"/>
    <w:rsid w:val="000B05CC"/>
    <w:rsid w:val="000B0A7E"/>
    <w:rsid w:val="000B2890"/>
    <w:rsid w:val="000B4DC4"/>
    <w:rsid w:val="000B799A"/>
    <w:rsid w:val="000C4052"/>
    <w:rsid w:val="000C58A3"/>
    <w:rsid w:val="000D321C"/>
    <w:rsid w:val="000D5499"/>
    <w:rsid w:val="000D6F1D"/>
    <w:rsid w:val="000D6FFF"/>
    <w:rsid w:val="000E1A3F"/>
    <w:rsid w:val="000E59BB"/>
    <w:rsid w:val="000E6130"/>
    <w:rsid w:val="000E72EE"/>
    <w:rsid w:val="000E7535"/>
    <w:rsid w:val="000E7E29"/>
    <w:rsid w:val="000F002B"/>
    <w:rsid w:val="000F2F68"/>
    <w:rsid w:val="000F746A"/>
    <w:rsid w:val="000F77A1"/>
    <w:rsid w:val="000F77DF"/>
    <w:rsid w:val="00100694"/>
    <w:rsid w:val="00100C46"/>
    <w:rsid w:val="00103842"/>
    <w:rsid w:val="001038B1"/>
    <w:rsid w:val="00103968"/>
    <w:rsid w:val="00104730"/>
    <w:rsid w:val="00110D8A"/>
    <w:rsid w:val="001127FA"/>
    <w:rsid w:val="0012068E"/>
    <w:rsid w:val="00126E09"/>
    <w:rsid w:val="001273F8"/>
    <w:rsid w:val="00131898"/>
    <w:rsid w:val="00131EF2"/>
    <w:rsid w:val="00132224"/>
    <w:rsid w:val="00132D7A"/>
    <w:rsid w:val="001355B4"/>
    <w:rsid w:val="00135B5C"/>
    <w:rsid w:val="00140B24"/>
    <w:rsid w:val="0014500D"/>
    <w:rsid w:val="00146CE7"/>
    <w:rsid w:val="00146EC1"/>
    <w:rsid w:val="00150027"/>
    <w:rsid w:val="001558F7"/>
    <w:rsid w:val="00155E6F"/>
    <w:rsid w:val="0015646A"/>
    <w:rsid w:val="00162064"/>
    <w:rsid w:val="0016444B"/>
    <w:rsid w:val="00166A49"/>
    <w:rsid w:val="00167339"/>
    <w:rsid w:val="001711BD"/>
    <w:rsid w:val="00175595"/>
    <w:rsid w:val="00181CF2"/>
    <w:rsid w:val="0018214E"/>
    <w:rsid w:val="00184C75"/>
    <w:rsid w:val="001854FE"/>
    <w:rsid w:val="0018767D"/>
    <w:rsid w:val="00190BFD"/>
    <w:rsid w:val="00190C1A"/>
    <w:rsid w:val="00196FCC"/>
    <w:rsid w:val="001A1A9E"/>
    <w:rsid w:val="001A1B54"/>
    <w:rsid w:val="001A2810"/>
    <w:rsid w:val="001A28F2"/>
    <w:rsid w:val="001A35E3"/>
    <w:rsid w:val="001A6CA0"/>
    <w:rsid w:val="001B2D24"/>
    <w:rsid w:val="001B3837"/>
    <w:rsid w:val="001B5171"/>
    <w:rsid w:val="001B592F"/>
    <w:rsid w:val="001B5B92"/>
    <w:rsid w:val="001B65D7"/>
    <w:rsid w:val="001B67AB"/>
    <w:rsid w:val="001B75C1"/>
    <w:rsid w:val="001C2821"/>
    <w:rsid w:val="001C36C4"/>
    <w:rsid w:val="001C382D"/>
    <w:rsid w:val="001C433F"/>
    <w:rsid w:val="001D2155"/>
    <w:rsid w:val="001D72B0"/>
    <w:rsid w:val="001D79E9"/>
    <w:rsid w:val="001E116A"/>
    <w:rsid w:val="001E71C9"/>
    <w:rsid w:val="001F19D5"/>
    <w:rsid w:val="001F1E83"/>
    <w:rsid w:val="001F559B"/>
    <w:rsid w:val="001F6061"/>
    <w:rsid w:val="001F7BF6"/>
    <w:rsid w:val="001F7E9F"/>
    <w:rsid w:val="0020128C"/>
    <w:rsid w:val="002036D2"/>
    <w:rsid w:val="002039DE"/>
    <w:rsid w:val="00203F36"/>
    <w:rsid w:val="00203FC9"/>
    <w:rsid w:val="0020507C"/>
    <w:rsid w:val="00205D07"/>
    <w:rsid w:val="002127FC"/>
    <w:rsid w:val="00213345"/>
    <w:rsid w:val="00213BC8"/>
    <w:rsid w:val="00214403"/>
    <w:rsid w:val="00216E71"/>
    <w:rsid w:val="00220008"/>
    <w:rsid w:val="00223E1A"/>
    <w:rsid w:val="00226BF0"/>
    <w:rsid w:val="00234DA8"/>
    <w:rsid w:val="00237366"/>
    <w:rsid w:val="002411F0"/>
    <w:rsid w:val="00247EBC"/>
    <w:rsid w:val="00250DCB"/>
    <w:rsid w:val="00251EF1"/>
    <w:rsid w:val="002558A8"/>
    <w:rsid w:val="0026148F"/>
    <w:rsid w:val="00262102"/>
    <w:rsid w:val="0026243C"/>
    <w:rsid w:val="002648B9"/>
    <w:rsid w:val="00267423"/>
    <w:rsid w:val="00267B24"/>
    <w:rsid w:val="0027103F"/>
    <w:rsid w:val="0027218F"/>
    <w:rsid w:val="002816B9"/>
    <w:rsid w:val="00282471"/>
    <w:rsid w:val="00282840"/>
    <w:rsid w:val="00283A66"/>
    <w:rsid w:val="00284CBB"/>
    <w:rsid w:val="00285296"/>
    <w:rsid w:val="0028569B"/>
    <w:rsid w:val="00287789"/>
    <w:rsid w:val="00290D63"/>
    <w:rsid w:val="00291F08"/>
    <w:rsid w:val="00292B40"/>
    <w:rsid w:val="00293024"/>
    <w:rsid w:val="0029332B"/>
    <w:rsid w:val="00294AA0"/>
    <w:rsid w:val="00295703"/>
    <w:rsid w:val="002A30D1"/>
    <w:rsid w:val="002B0832"/>
    <w:rsid w:val="002B3526"/>
    <w:rsid w:val="002D0739"/>
    <w:rsid w:val="002D0A19"/>
    <w:rsid w:val="002D1AD3"/>
    <w:rsid w:val="002D1E83"/>
    <w:rsid w:val="002D21B7"/>
    <w:rsid w:val="002D35E5"/>
    <w:rsid w:val="002D41FF"/>
    <w:rsid w:val="002E39DA"/>
    <w:rsid w:val="002E48B2"/>
    <w:rsid w:val="002F27C5"/>
    <w:rsid w:val="002F53D8"/>
    <w:rsid w:val="002F5629"/>
    <w:rsid w:val="003003C5"/>
    <w:rsid w:val="003013EC"/>
    <w:rsid w:val="00301422"/>
    <w:rsid w:val="00301A40"/>
    <w:rsid w:val="00302C8D"/>
    <w:rsid w:val="00304897"/>
    <w:rsid w:val="00306DE1"/>
    <w:rsid w:val="003125C6"/>
    <w:rsid w:val="0031552C"/>
    <w:rsid w:val="00316586"/>
    <w:rsid w:val="00316A77"/>
    <w:rsid w:val="00320501"/>
    <w:rsid w:val="00322347"/>
    <w:rsid w:val="00324836"/>
    <w:rsid w:val="00324FAC"/>
    <w:rsid w:val="00334A37"/>
    <w:rsid w:val="003353E8"/>
    <w:rsid w:val="00336BDC"/>
    <w:rsid w:val="003442A7"/>
    <w:rsid w:val="00346680"/>
    <w:rsid w:val="0034723F"/>
    <w:rsid w:val="00356E3E"/>
    <w:rsid w:val="00360EC5"/>
    <w:rsid w:val="00361CC3"/>
    <w:rsid w:val="00366674"/>
    <w:rsid w:val="00366E46"/>
    <w:rsid w:val="00367699"/>
    <w:rsid w:val="00374CCF"/>
    <w:rsid w:val="003776F2"/>
    <w:rsid w:val="00386426"/>
    <w:rsid w:val="0039106E"/>
    <w:rsid w:val="00392F74"/>
    <w:rsid w:val="003939F1"/>
    <w:rsid w:val="003942AD"/>
    <w:rsid w:val="00394B01"/>
    <w:rsid w:val="003A6050"/>
    <w:rsid w:val="003B481C"/>
    <w:rsid w:val="003B5620"/>
    <w:rsid w:val="003B6652"/>
    <w:rsid w:val="003C0991"/>
    <w:rsid w:val="003C1727"/>
    <w:rsid w:val="003C69EC"/>
    <w:rsid w:val="003D1AD5"/>
    <w:rsid w:val="003E0505"/>
    <w:rsid w:val="003E077D"/>
    <w:rsid w:val="003E3937"/>
    <w:rsid w:val="003E492E"/>
    <w:rsid w:val="003E5AB2"/>
    <w:rsid w:val="003E5D65"/>
    <w:rsid w:val="003E62E6"/>
    <w:rsid w:val="003E67BC"/>
    <w:rsid w:val="003E7C13"/>
    <w:rsid w:val="003F2F4D"/>
    <w:rsid w:val="003F3EF5"/>
    <w:rsid w:val="0040290A"/>
    <w:rsid w:val="004032FA"/>
    <w:rsid w:val="0040330E"/>
    <w:rsid w:val="00406692"/>
    <w:rsid w:val="004137E5"/>
    <w:rsid w:val="00415086"/>
    <w:rsid w:val="00416432"/>
    <w:rsid w:val="00416633"/>
    <w:rsid w:val="00417172"/>
    <w:rsid w:val="0041758D"/>
    <w:rsid w:val="004201B6"/>
    <w:rsid w:val="00420848"/>
    <w:rsid w:val="00426012"/>
    <w:rsid w:val="0042634D"/>
    <w:rsid w:val="00426605"/>
    <w:rsid w:val="00427CD5"/>
    <w:rsid w:val="004308BB"/>
    <w:rsid w:val="0043782C"/>
    <w:rsid w:val="00445411"/>
    <w:rsid w:val="00447EB1"/>
    <w:rsid w:val="00450FEC"/>
    <w:rsid w:val="00451789"/>
    <w:rsid w:val="00451B3A"/>
    <w:rsid w:val="00452F24"/>
    <w:rsid w:val="00456940"/>
    <w:rsid w:val="00456BD7"/>
    <w:rsid w:val="004621F5"/>
    <w:rsid w:val="004645F9"/>
    <w:rsid w:val="00466147"/>
    <w:rsid w:val="00474D93"/>
    <w:rsid w:val="00476717"/>
    <w:rsid w:val="00476DB3"/>
    <w:rsid w:val="004819FE"/>
    <w:rsid w:val="00490203"/>
    <w:rsid w:val="004921A8"/>
    <w:rsid w:val="00493A6D"/>
    <w:rsid w:val="004941A9"/>
    <w:rsid w:val="00494D66"/>
    <w:rsid w:val="00495FC1"/>
    <w:rsid w:val="0049688D"/>
    <w:rsid w:val="00496929"/>
    <w:rsid w:val="004A06F7"/>
    <w:rsid w:val="004A4057"/>
    <w:rsid w:val="004A4532"/>
    <w:rsid w:val="004A4652"/>
    <w:rsid w:val="004A4C84"/>
    <w:rsid w:val="004A701A"/>
    <w:rsid w:val="004B03FB"/>
    <w:rsid w:val="004B30B8"/>
    <w:rsid w:val="004B6B59"/>
    <w:rsid w:val="004C1614"/>
    <w:rsid w:val="004C428B"/>
    <w:rsid w:val="004C4542"/>
    <w:rsid w:val="004C4E0A"/>
    <w:rsid w:val="004C5DF5"/>
    <w:rsid w:val="004C606E"/>
    <w:rsid w:val="004C7ECB"/>
    <w:rsid w:val="004D145C"/>
    <w:rsid w:val="004D1C5F"/>
    <w:rsid w:val="004D2C62"/>
    <w:rsid w:val="004D76E0"/>
    <w:rsid w:val="004E04D6"/>
    <w:rsid w:val="004E7A2A"/>
    <w:rsid w:val="004F0299"/>
    <w:rsid w:val="004F1A5B"/>
    <w:rsid w:val="004F46A5"/>
    <w:rsid w:val="004F56BE"/>
    <w:rsid w:val="005009F6"/>
    <w:rsid w:val="00501FA4"/>
    <w:rsid w:val="00503156"/>
    <w:rsid w:val="0051075B"/>
    <w:rsid w:val="005119B3"/>
    <w:rsid w:val="0051396F"/>
    <w:rsid w:val="00514C8E"/>
    <w:rsid w:val="00515A72"/>
    <w:rsid w:val="00516A20"/>
    <w:rsid w:val="00517E4F"/>
    <w:rsid w:val="00524328"/>
    <w:rsid w:val="00524AF3"/>
    <w:rsid w:val="00527F10"/>
    <w:rsid w:val="005314B3"/>
    <w:rsid w:val="00533F85"/>
    <w:rsid w:val="0053679E"/>
    <w:rsid w:val="00541492"/>
    <w:rsid w:val="00541DB8"/>
    <w:rsid w:val="0054621F"/>
    <w:rsid w:val="00547E23"/>
    <w:rsid w:val="005510BD"/>
    <w:rsid w:val="005578F2"/>
    <w:rsid w:val="00557F3E"/>
    <w:rsid w:val="00562503"/>
    <w:rsid w:val="00562DE2"/>
    <w:rsid w:val="005643C3"/>
    <w:rsid w:val="005646C2"/>
    <w:rsid w:val="00564FA4"/>
    <w:rsid w:val="00570294"/>
    <w:rsid w:val="0057156F"/>
    <w:rsid w:val="00573679"/>
    <w:rsid w:val="005740BA"/>
    <w:rsid w:val="00574834"/>
    <w:rsid w:val="00575FAB"/>
    <w:rsid w:val="0057739B"/>
    <w:rsid w:val="00580AB4"/>
    <w:rsid w:val="00582E6C"/>
    <w:rsid w:val="00583A00"/>
    <w:rsid w:val="00585948"/>
    <w:rsid w:val="00586A83"/>
    <w:rsid w:val="00587977"/>
    <w:rsid w:val="00591DCB"/>
    <w:rsid w:val="005A1301"/>
    <w:rsid w:val="005A596F"/>
    <w:rsid w:val="005B4BED"/>
    <w:rsid w:val="005B66B4"/>
    <w:rsid w:val="005B6C0F"/>
    <w:rsid w:val="005B7136"/>
    <w:rsid w:val="005C04EA"/>
    <w:rsid w:val="005C1FE8"/>
    <w:rsid w:val="005C420A"/>
    <w:rsid w:val="005C4607"/>
    <w:rsid w:val="005C5532"/>
    <w:rsid w:val="005C7B10"/>
    <w:rsid w:val="005C7FB3"/>
    <w:rsid w:val="005D00E2"/>
    <w:rsid w:val="005D425F"/>
    <w:rsid w:val="005D4F3D"/>
    <w:rsid w:val="005D7D1A"/>
    <w:rsid w:val="005E2907"/>
    <w:rsid w:val="005E2B5B"/>
    <w:rsid w:val="005E360B"/>
    <w:rsid w:val="005E42AB"/>
    <w:rsid w:val="005E454C"/>
    <w:rsid w:val="005E4FA0"/>
    <w:rsid w:val="005E5443"/>
    <w:rsid w:val="005E5F1B"/>
    <w:rsid w:val="005E69EC"/>
    <w:rsid w:val="005E7218"/>
    <w:rsid w:val="005F0570"/>
    <w:rsid w:val="005F0F8C"/>
    <w:rsid w:val="005F21BE"/>
    <w:rsid w:val="005F2661"/>
    <w:rsid w:val="005F7D1E"/>
    <w:rsid w:val="00602FCA"/>
    <w:rsid w:val="00603E0B"/>
    <w:rsid w:val="006042D4"/>
    <w:rsid w:val="00604F52"/>
    <w:rsid w:val="0060619D"/>
    <w:rsid w:val="00612F97"/>
    <w:rsid w:val="00621B63"/>
    <w:rsid w:val="00625F03"/>
    <w:rsid w:val="00627E01"/>
    <w:rsid w:val="006305D9"/>
    <w:rsid w:val="00631F47"/>
    <w:rsid w:val="006322A0"/>
    <w:rsid w:val="00632D54"/>
    <w:rsid w:val="00640467"/>
    <w:rsid w:val="00642488"/>
    <w:rsid w:val="00647E57"/>
    <w:rsid w:val="0065297D"/>
    <w:rsid w:val="00652F9B"/>
    <w:rsid w:val="0065566F"/>
    <w:rsid w:val="00657007"/>
    <w:rsid w:val="00657040"/>
    <w:rsid w:val="00660090"/>
    <w:rsid w:val="00660B00"/>
    <w:rsid w:val="00660F57"/>
    <w:rsid w:val="00661B24"/>
    <w:rsid w:val="00661F0B"/>
    <w:rsid w:val="0066249E"/>
    <w:rsid w:val="0066318A"/>
    <w:rsid w:val="00663656"/>
    <w:rsid w:val="0066414B"/>
    <w:rsid w:val="00665BDD"/>
    <w:rsid w:val="00667883"/>
    <w:rsid w:val="006745B2"/>
    <w:rsid w:val="0067522A"/>
    <w:rsid w:val="0067575B"/>
    <w:rsid w:val="00676414"/>
    <w:rsid w:val="00677A3A"/>
    <w:rsid w:val="00681F09"/>
    <w:rsid w:val="00683B59"/>
    <w:rsid w:val="00686CB9"/>
    <w:rsid w:val="006963D8"/>
    <w:rsid w:val="00697B26"/>
    <w:rsid w:val="006A1132"/>
    <w:rsid w:val="006A1289"/>
    <w:rsid w:val="006A32ED"/>
    <w:rsid w:val="006A3343"/>
    <w:rsid w:val="006A4BEE"/>
    <w:rsid w:val="006B44F4"/>
    <w:rsid w:val="006B7A60"/>
    <w:rsid w:val="006C16A0"/>
    <w:rsid w:val="006C28A8"/>
    <w:rsid w:val="006C7003"/>
    <w:rsid w:val="006D0D85"/>
    <w:rsid w:val="006D17AA"/>
    <w:rsid w:val="006D4259"/>
    <w:rsid w:val="006D4665"/>
    <w:rsid w:val="006E0EFD"/>
    <w:rsid w:val="006E3193"/>
    <w:rsid w:val="006F075C"/>
    <w:rsid w:val="006F094E"/>
    <w:rsid w:val="006F4684"/>
    <w:rsid w:val="006F564C"/>
    <w:rsid w:val="006F5673"/>
    <w:rsid w:val="007017B5"/>
    <w:rsid w:val="00702795"/>
    <w:rsid w:val="00703B84"/>
    <w:rsid w:val="007076DE"/>
    <w:rsid w:val="00707F8B"/>
    <w:rsid w:val="00710E39"/>
    <w:rsid w:val="00711D89"/>
    <w:rsid w:val="00712EDF"/>
    <w:rsid w:val="007142F8"/>
    <w:rsid w:val="007150F5"/>
    <w:rsid w:val="0071599B"/>
    <w:rsid w:val="00716107"/>
    <w:rsid w:val="00717305"/>
    <w:rsid w:val="00721767"/>
    <w:rsid w:val="00723502"/>
    <w:rsid w:val="0073010B"/>
    <w:rsid w:val="00732C8E"/>
    <w:rsid w:val="00734EC2"/>
    <w:rsid w:val="007353C6"/>
    <w:rsid w:val="007357EA"/>
    <w:rsid w:val="007420A1"/>
    <w:rsid w:val="00742A7D"/>
    <w:rsid w:val="00743E69"/>
    <w:rsid w:val="00747B4D"/>
    <w:rsid w:val="00751182"/>
    <w:rsid w:val="00751937"/>
    <w:rsid w:val="0075669D"/>
    <w:rsid w:val="007572B2"/>
    <w:rsid w:val="007620EA"/>
    <w:rsid w:val="00763758"/>
    <w:rsid w:val="007647CD"/>
    <w:rsid w:val="00766DD1"/>
    <w:rsid w:val="00767275"/>
    <w:rsid w:val="007705EA"/>
    <w:rsid w:val="00770687"/>
    <w:rsid w:val="00771908"/>
    <w:rsid w:val="00773F14"/>
    <w:rsid w:val="007757DE"/>
    <w:rsid w:val="00782FF2"/>
    <w:rsid w:val="00785BA6"/>
    <w:rsid w:val="00786918"/>
    <w:rsid w:val="00787261"/>
    <w:rsid w:val="00787E37"/>
    <w:rsid w:val="00796C0B"/>
    <w:rsid w:val="007976A2"/>
    <w:rsid w:val="007A1F1E"/>
    <w:rsid w:val="007A2355"/>
    <w:rsid w:val="007A2B0C"/>
    <w:rsid w:val="007B169A"/>
    <w:rsid w:val="007B241F"/>
    <w:rsid w:val="007B344B"/>
    <w:rsid w:val="007B3FF8"/>
    <w:rsid w:val="007C08CE"/>
    <w:rsid w:val="007C1238"/>
    <w:rsid w:val="007C31A6"/>
    <w:rsid w:val="007C5A71"/>
    <w:rsid w:val="007C5D69"/>
    <w:rsid w:val="007D072B"/>
    <w:rsid w:val="007D081E"/>
    <w:rsid w:val="007D11ED"/>
    <w:rsid w:val="007D1254"/>
    <w:rsid w:val="007D2ED0"/>
    <w:rsid w:val="007D490C"/>
    <w:rsid w:val="007D53F3"/>
    <w:rsid w:val="007D7EE9"/>
    <w:rsid w:val="007E09C9"/>
    <w:rsid w:val="007E1FEB"/>
    <w:rsid w:val="007E3460"/>
    <w:rsid w:val="007E6CF9"/>
    <w:rsid w:val="007F0279"/>
    <w:rsid w:val="007F0E74"/>
    <w:rsid w:val="007F1D35"/>
    <w:rsid w:val="007F2443"/>
    <w:rsid w:val="007F330E"/>
    <w:rsid w:val="007F445A"/>
    <w:rsid w:val="007F632F"/>
    <w:rsid w:val="00805F36"/>
    <w:rsid w:val="00807B69"/>
    <w:rsid w:val="00812147"/>
    <w:rsid w:val="0081300E"/>
    <w:rsid w:val="00813D25"/>
    <w:rsid w:val="008145DB"/>
    <w:rsid w:val="00815093"/>
    <w:rsid w:val="008161DE"/>
    <w:rsid w:val="00820F9B"/>
    <w:rsid w:val="0082110A"/>
    <w:rsid w:val="008227EF"/>
    <w:rsid w:val="00823BCA"/>
    <w:rsid w:val="00827D64"/>
    <w:rsid w:val="00827DB0"/>
    <w:rsid w:val="008303AA"/>
    <w:rsid w:val="008326F7"/>
    <w:rsid w:val="008334A2"/>
    <w:rsid w:val="00836A34"/>
    <w:rsid w:val="00840520"/>
    <w:rsid w:val="00840782"/>
    <w:rsid w:val="008413E0"/>
    <w:rsid w:val="00842076"/>
    <w:rsid w:val="0084280D"/>
    <w:rsid w:val="0084678A"/>
    <w:rsid w:val="00850D8C"/>
    <w:rsid w:val="008518CD"/>
    <w:rsid w:val="00853271"/>
    <w:rsid w:val="00853949"/>
    <w:rsid w:val="0085439A"/>
    <w:rsid w:val="00855EDF"/>
    <w:rsid w:val="008579BA"/>
    <w:rsid w:val="00860305"/>
    <w:rsid w:val="008609E6"/>
    <w:rsid w:val="00861EE3"/>
    <w:rsid w:val="00863A16"/>
    <w:rsid w:val="008679D3"/>
    <w:rsid w:val="00870181"/>
    <w:rsid w:val="0087100F"/>
    <w:rsid w:val="00872902"/>
    <w:rsid w:val="0087302E"/>
    <w:rsid w:val="0087696A"/>
    <w:rsid w:val="00877632"/>
    <w:rsid w:val="00881B23"/>
    <w:rsid w:val="00883DF1"/>
    <w:rsid w:val="00890210"/>
    <w:rsid w:val="00892692"/>
    <w:rsid w:val="00895512"/>
    <w:rsid w:val="00895C53"/>
    <w:rsid w:val="008A00CF"/>
    <w:rsid w:val="008A1349"/>
    <w:rsid w:val="008A15F2"/>
    <w:rsid w:val="008A2062"/>
    <w:rsid w:val="008A61DA"/>
    <w:rsid w:val="008A6E26"/>
    <w:rsid w:val="008B0285"/>
    <w:rsid w:val="008B1E3A"/>
    <w:rsid w:val="008B2D53"/>
    <w:rsid w:val="008B3167"/>
    <w:rsid w:val="008B5C84"/>
    <w:rsid w:val="008B749D"/>
    <w:rsid w:val="008C2EFE"/>
    <w:rsid w:val="008C4630"/>
    <w:rsid w:val="008C6D6C"/>
    <w:rsid w:val="008D00B1"/>
    <w:rsid w:val="008E470B"/>
    <w:rsid w:val="008E4D84"/>
    <w:rsid w:val="008F6CAA"/>
    <w:rsid w:val="008F6F35"/>
    <w:rsid w:val="00903158"/>
    <w:rsid w:val="009034B0"/>
    <w:rsid w:val="009044CD"/>
    <w:rsid w:val="0090461F"/>
    <w:rsid w:val="00910CF1"/>
    <w:rsid w:val="009144D4"/>
    <w:rsid w:val="00914504"/>
    <w:rsid w:val="00914A11"/>
    <w:rsid w:val="00914CB0"/>
    <w:rsid w:val="00920484"/>
    <w:rsid w:val="00920C82"/>
    <w:rsid w:val="009213DF"/>
    <w:rsid w:val="00921FE2"/>
    <w:rsid w:val="00922900"/>
    <w:rsid w:val="00927248"/>
    <w:rsid w:val="0092728D"/>
    <w:rsid w:val="00930064"/>
    <w:rsid w:val="00934AC9"/>
    <w:rsid w:val="0094166F"/>
    <w:rsid w:val="009419B9"/>
    <w:rsid w:val="00941B90"/>
    <w:rsid w:val="009427C8"/>
    <w:rsid w:val="00942E90"/>
    <w:rsid w:val="00943788"/>
    <w:rsid w:val="00945FBC"/>
    <w:rsid w:val="00950BCB"/>
    <w:rsid w:val="00952EBC"/>
    <w:rsid w:val="00955A71"/>
    <w:rsid w:val="00955BF9"/>
    <w:rsid w:val="009568BC"/>
    <w:rsid w:val="0096298E"/>
    <w:rsid w:val="00962C5F"/>
    <w:rsid w:val="0096324F"/>
    <w:rsid w:val="0096478C"/>
    <w:rsid w:val="009661D7"/>
    <w:rsid w:val="0096715F"/>
    <w:rsid w:val="0097438A"/>
    <w:rsid w:val="00974D4C"/>
    <w:rsid w:val="00974FFF"/>
    <w:rsid w:val="009808CF"/>
    <w:rsid w:val="009863EE"/>
    <w:rsid w:val="00990BF6"/>
    <w:rsid w:val="009938C4"/>
    <w:rsid w:val="00993EC7"/>
    <w:rsid w:val="0099719B"/>
    <w:rsid w:val="009A189D"/>
    <w:rsid w:val="009A23C3"/>
    <w:rsid w:val="009A32DB"/>
    <w:rsid w:val="009A469D"/>
    <w:rsid w:val="009A5F7B"/>
    <w:rsid w:val="009B0E00"/>
    <w:rsid w:val="009B3406"/>
    <w:rsid w:val="009B3AC2"/>
    <w:rsid w:val="009B5791"/>
    <w:rsid w:val="009B7B14"/>
    <w:rsid w:val="009B7FBA"/>
    <w:rsid w:val="009C07DD"/>
    <w:rsid w:val="009C1E46"/>
    <w:rsid w:val="009C4F14"/>
    <w:rsid w:val="009C5CDA"/>
    <w:rsid w:val="009C678C"/>
    <w:rsid w:val="009C6C4F"/>
    <w:rsid w:val="009D07CD"/>
    <w:rsid w:val="009D17F8"/>
    <w:rsid w:val="009D1B85"/>
    <w:rsid w:val="009D3035"/>
    <w:rsid w:val="009D3891"/>
    <w:rsid w:val="009D4F35"/>
    <w:rsid w:val="009D5924"/>
    <w:rsid w:val="009D6845"/>
    <w:rsid w:val="009E22D9"/>
    <w:rsid w:val="009E4088"/>
    <w:rsid w:val="009E4730"/>
    <w:rsid w:val="009E6722"/>
    <w:rsid w:val="009E7A4A"/>
    <w:rsid w:val="009F0985"/>
    <w:rsid w:val="009F0C73"/>
    <w:rsid w:val="009F16DC"/>
    <w:rsid w:val="009F23D7"/>
    <w:rsid w:val="009F6D77"/>
    <w:rsid w:val="00A02805"/>
    <w:rsid w:val="00A03FE4"/>
    <w:rsid w:val="00A04F4B"/>
    <w:rsid w:val="00A116D1"/>
    <w:rsid w:val="00A11959"/>
    <w:rsid w:val="00A125B6"/>
    <w:rsid w:val="00A154D9"/>
    <w:rsid w:val="00A17BB3"/>
    <w:rsid w:val="00A22638"/>
    <w:rsid w:val="00A25403"/>
    <w:rsid w:val="00A25C9C"/>
    <w:rsid w:val="00A27088"/>
    <w:rsid w:val="00A31404"/>
    <w:rsid w:val="00A32323"/>
    <w:rsid w:val="00A34175"/>
    <w:rsid w:val="00A370BB"/>
    <w:rsid w:val="00A46FD9"/>
    <w:rsid w:val="00A51C29"/>
    <w:rsid w:val="00A533C7"/>
    <w:rsid w:val="00A5349D"/>
    <w:rsid w:val="00A55079"/>
    <w:rsid w:val="00A568F0"/>
    <w:rsid w:val="00A57DFF"/>
    <w:rsid w:val="00A607C6"/>
    <w:rsid w:val="00A648D6"/>
    <w:rsid w:val="00A65820"/>
    <w:rsid w:val="00A7000F"/>
    <w:rsid w:val="00A73332"/>
    <w:rsid w:val="00A73B4F"/>
    <w:rsid w:val="00A809B8"/>
    <w:rsid w:val="00A82B27"/>
    <w:rsid w:val="00A837F7"/>
    <w:rsid w:val="00A84096"/>
    <w:rsid w:val="00A84295"/>
    <w:rsid w:val="00A855F2"/>
    <w:rsid w:val="00A85A21"/>
    <w:rsid w:val="00A87C84"/>
    <w:rsid w:val="00A9189B"/>
    <w:rsid w:val="00A953B3"/>
    <w:rsid w:val="00AA1F12"/>
    <w:rsid w:val="00AA6286"/>
    <w:rsid w:val="00AA63B2"/>
    <w:rsid w:val="00AA6470"/>
    <w:rsid w:val="00AA7CFD"/>
    <w:rsid w:val="00AB068B"/>
    <w:rsid w:val="00AB7ED0"/>
    <w:rsid w:val="00AC5E39"/>
    <w:rsid w:val="00AD0DF3"/>
    <w:rsid w:val="00AD1AE4"/>
    <w:rsid w:val="00AD2D5E"/>
    <w:rsid w:val="00AD5F1E"/>
    <w:rsid w:val="00AE0BBC"/>
    <w:rsid w:val="00AE24AC"/>
    <w:rsid w:val="00AE27E2"/>
    <w:rsid w:val="00AE3430"/>
    <w:rsid w:val="00AE3592"/>
    <w:rsid w:val="00AF020C"/>
    <w:rsid w:val="00AF032E"/>
    <w:rsid w:val="00AF3257"/>
    <w:rsid w:val="00AF3391"/>
    <w:rsid w:val="00AF445E"/>
    <w:rsid w:val="00AF680D"/>
    <w:rsid w:val="00AF6B2F"/>
    <w:rsid w:val="00AF721A"/>
    <w:rsid w:val="00B00376"/>
    <w:rsid w:val="00B03057"/>
    <w:rsid w:val="00B12414"/>
    <w:rsid w:val="00B14060"/>
    <w:rsid w:val="00B145D3"/>
    <w:rsid w:val="00B14ACD"/>
    <w:rsid w:val="00B15C26"/>
    <w:rsid w:val="00B160EA"/>
    <w:rsid w:val="00B23572"/>
    <w:rsid w:val="00B235F4"/>
    <w:rsid w:val="00B24906"/>
    <w:rsid w:val="00B270D1"/>
    <w:rsid w:val="00B274F3"/>
    <w:rsid w:val="00B304DD"/>
    <w:rsid w:val="00B32FE1"/>
    <w:rsid w:val="00B3476B"/>
    <w:rsid w:val="00B3634C"/>
    <w:rsid w:val="00B36A9D"/>
    <w:rsid w:val="00B41FE2"/>
    <w:rsid w:val="00B50A42"/>
    <w:rsid w:val="00B55E35"/>
    <w:rsid w:val="00B55EE1"/>
    <w:rsid w:val="00B56227"/>
    <w:rsid w:val="00B57177"/>
    <w:rsid w:val="00B61470"/>
    <w:rsid w:val="00B64B03"/>
    <w:rsid w:val="00B7117C"/>
    <w:rsid w:val="00B7466D"/>
    <w:rsid w:val="00B7498E"/>
    <w:rsid w:val="00B754A6"/>
    <w:rsid w:val="00B80669"/>
    <w:rsid w:val="00B81851"/>
    <w:rsid w:val="00B81B41"/>
    <w:rsid w:val="00B8414B"/>
    <w:rsid w:val="00B85716"/>
    <w:rsid w:val="00B86BD0"/>
    <w:rsid w:val="00B86D8D"/>
    <w:rsid w:val="00B91EDD"/>
    <w:rsid w:val="00B92792"/>
    <w:rsid w:val="00B9580B"/>
    <w:rsid w:val="00B95A03"/>
    <w:rsid w:val="00B97E1D"/>
    <w:rsid w:val="00BA37A3"/>
    <w:rsid w:val="00BA48AE"/>
    <w:rsid w:val="00BA5AFA"/>
    <w:rsid w:val="00BA6A9E"/>
    <w:rsid w:val="00BA6CA0"/>
    <w:rsid w:val="00BB130A"/>
    <w:rsid w:val="00BB2E7D"/>
    <w:rsid w:val="00BB33CF"/>
    <w:rsid w:val="00BB4BE7"/>
    <w:rsid w:val="00BB5AAE"/>
    <w:rsid w:val="00BB5B81"/>
    <w:rsid w:val="00BB5CD1"/>
    <w:rsid w:val="00BC1E92"/>
    <w:rsid w:val="00BC3B01"/>
    <w:rsid w:val="00BC576B"/>
    <w:rsid w:val="00BC63FE"/>
    <w:rsid w:val="00BD0B92"/>
    <w:rsid w:val="00BE0738"/>
    <w:rsid w:val="00BE1F56"/>
    <w:rsid w:val="00BE3F43"/>
    <w:rsid w:val="00BE52A2"/>
    <w:rsid w:val="00BE63F5"/>
    <w:rsid w:val="00BE6E6B"/>
    <w:rsid w:val="00BE7650"/>
    <w:rsid w:val="00BE7940"/>
    <w:rsid w:val="00BF0490"/>
    <w:rsid w:val="00BF2520"/>
    <w:rsid w:val="00BF46C8"/>
    <w:rsid w:val="00BF5F2D"/>
    <w:rsid w:val="00C03B67"/>
    <w:rsid w:val="00C07715"/>
    <w:rsid w:val="00C14157"/>
    <w:rsid w:val="00C14324"/>
    <w:rsid w:val="00C15A35"/>
    <w:rsid w:val="00C16853"/>
    <w:rsid w:val="00C20852"/>
    <w:rsid w:val="00C23A80"/>
    <w:rsid w:val="00C2514B"/>
    <w:rsid w:val="00C25746"/>
    <w:rsid w:val="00C349FA"/>
    <w:rsid w:val="00C45F45"/>
    <w:rsid w:val="00C47EFF"/>
    <w:rsid w:val="00C50B4A"/>
    <w:rsid w:val="00C56ED5"/>
    <w:rsid w:val="00C571EC"/>
    <w:rsid w:val="00C57D98"/>
    <w:rsid w:val="00C57EED"/>
    <w:rsid w:val="00C60D1F"/>
    <w:rsid w:val="00C65AA5"/>
    <w:rsid w:val="00C66090"/>
    <w:rsid w:val="00C66B20"/>
    <w:rsid w:val="00C67D5E"/>
    <w:rsid w:val="00C72F19"/>
    <w:rsid w:val="00C752B3"/>
    <w:rsid w:val="00C75C44"/>
    <w:rsid w:val="00C76FBE"/>
    <w:rsid w:val="00C777EC"/>
    <w:rsid w:val="00C80D7F"/>
    <w:rsid w:val="00C83341"/>
    <w:rsid w:val="00C8574F"/>
    <w:rsid w:val="00C86D05"/>
    <w:rsid w:val="00C86F4E"/>
    <w:rsid w:val="00C876E5"/>
    <w:rsid w:val="00C91217"/>
    <w:rsid w:val="00C92FCE"/>
    <w:rsid w:val="00C93E5B"/>
    <w:rsid w:val="00C95B37"/>
    <w:rsid w:val="00CA0C72"/>
    <w:rsid w:val="00CA2789"/>
    <w:rsid w:val="00CA35A9"/>
    <w:rsid w:val="00CA37A7"/>
    <w:rsid w:val="00CB0A14"/>
    <w:rsid w:val="00CB0B89"/>
    <w:rsid w:val="00CB1DD0"/>
    <w:rsid w:val="00CB2462"/>
    <w:rsid w:val="00CB4B51"/>
    <w:rsid w:val="00CB5AF9"/>
    <w:rsid w:val="00CB634D"/>
    <w:rsid w:val="00CB789F"/>
    <w:rsid w:val="00CC11CD"/>
    <w:rsid w:val="00CC1763"/>
    <w:rsid w:val="00CC253A"/>
    <w:rsid w:val="00CC4575"/>
    <w:rsid w:val="00CC5A68"/>
    <w:rsid w:val="00CC5C15"/>
    <w:rsid w:val="00CC77F9"/>
    <w:rsid w:val="00CD1310"/>
    <w:rsid w:val="00CD48AA"/>
    <w:rsid w:val="00CD4AF5"/>
    <w:rsid w:val="00CD506F"/>
    <w:rsid w:val="00CD5812"/>
    <w:rsid w:val="00CD79FD"/>
    <w:rsid w:val="00CE10ED"/>
    <w:rsid w:val="00CE1F29"/>
    <w:rsid w:val="00CE25C6"/>
    <w:rsid w:val="00CE2988"/>
    <w:rsid w:val="00CE43C3"/>
    <w:rsid w:val="00CE44C2"/>
    <w:rsid w:val="00CE65BF"/>
    <w:rsid w:val="00CE7DED"/>
    <w:rsid w:val="00CF2E2B"/>
    <w:rsid w:val="00CF42A3"/>
    <w:rsid w:val="00CF507B"/>
    <w:rsid w:val="00CF59A2"/>
    <w:rsid w:val="00CF7A28"/>
    <w:rsid w:val="00CF7E2C"/>
    <w:rsid w:val="00D001B1"/>
    <w:rsid w:val="00D015FD"/>
    <w:rsid w:val="00D03450"/>
    <w:rsid w:val="00D03937"/>
    <w:rsid w:val="00D072CB"/>
    <w:rsid w:val="00D10ED5"/>
    <w:rsid w:val="00D11EF7"/>
    <w:rsid w:val="00D12584"/>
    <w:rsid w:val="00D143F9"/>
    <w:rsid w:val="00D14F69"/>
    <w:rsid w:val="00D17508"/>
    <w:rsid w:val="00D21229"/>
    <w:rsid w:val="00D21920"/>
    <w:rsid w:val="00D222FB"/>
    <w:rsid w:val="00D22A8B"/>
    <w:rsid w:val="00D23CA8"/>
    <w:rsid w:val="00D27263"/>
    <w:rsid w:val="00D313C6"/>
    <w:rsid w:val="00D31438"/>
    <w:rsid w:val="00D318F9"/>
    <w:rsid w:val="00D33CC8"/>
    <w:rsid w:val="00D3535B"/>
    <w:rsid w:val="00D36188"/>
    <w:rsid w:val="00D37D7F"/>
    <w:rsid w:val="00D4074C"/>
    <w:rsid w:val="00D41733"/>
    <w:rsid w:val="00D41792"/>
    <w:rsid w:val="00D43DA6"/>
    <w:rsid w:val="00D45928"/>
    <w:rsid w:val="00D4696F"/>
    <w:rsid w:val="00D52F49"/>
    <w:rsid w:val="00D761CF"/>
    <w:rsid w:val="00D77C8C"/>
    <w:rsid w:val="00D80112"/>
    <w:rsid w:val="00D801FB"/>
    <w:rsid w:val="00D805D5"/>
    <w:rsid w:val="00D80C85"/>
    <w:rsid w:val="00D81264"/>
    <w:rsid w:val="00D8346D"/>
    <w:rsid w:val="00D85367"/>
    <w:rsid w:val="00D87133"/>
    <w:rsid w:val="00D909FC"/>
    <w:rsid w:val="00D92323"/>
    <w:rsid w:val="00D92D59"/>
    <w:rsid w:val="00D942D2"/>
    <w:rsid w:val="00DA01C0"/>
    <w:rsid w:val="00DB3959"/>
    <w:rsid w:val="00DB69B0"/>
    <w:rsid w:val="00DB7680"/>
    <w:rsid w:val="00DC2CA6"/>
    <w:rsid w:val="00DC7F06"/>
    <w:rsid w:val="00DD0F87"/>
    <w:rsid w:val="00DD3C49"/>
    <w:rsid w:val="00DD6DDA"/>
    <w:rsid w:val="00DE2DA0"/>
    <w:rsid w:val="00DE4290"/>
    <w:rsid w:val="00DF2B79"/>
    <w:rsid w:val="00DF2EA9"/>
    <w:rsid w:val="00DF3917"/>
    <w:rsid w:val="00DF5C01"/>
    <w:rsid w:val="00E025EB"/>
    <w:rsid w:val="00E04757"/>
    <w:rsid w:val="00E063F6"/>
    <w:rsid w:val="00E07217"/>
    <w:rsid w:val="00E07988"/>
    <w:rsid w:val="00E10BFD"/>
    <w:rsid w:val="00E16D84"/>
    <w:rsid w:val="00E309E6"/>
    <w:rsid w:val="00E3121E"/>
    <w:rsid w:val="00E324AF"/>
    <w:rsid w:val="00E33F3C"/>
    <w:rsid w:val="00E34A80"/>
    <w:rsid w:val="00E35043"/>
    <w:rsid w:val="00E362EF"/>
    <w:rsid w:val="00E4047C"/>
    <w:rsid w:val="00E40EB6"/>
    <w:rsid w:val="00E41181"/>
    <w:rsid w:val="00E43CB7"/>
    <w:rsid w:val="00E46FB0"/>
    <w:rsid w:val="00E514BD"/>
    <w:rsid w:val="00E55FC8"/>
    <w:rsid w:val="00E6150E"/>
    <w:rsid w:val="00E654DE"/>
    <w:rsid w:val="00E729FE"/>
    <w:rsid w:val="00E7359D"/>
    <w:rsid w:val="00E73DF8"/>
    <w:rsid w:val="00E753A1"/>
    <w:rsid w:val="00E75C9E"/>
    <w:rsid w:val="00E75DC7"/>
    <w:rsid w:val="00E76E15"/>
    <w:rsid w:val="00E808E3"/>
    <w:rsid w:val="00E80D4C"/>
    <w:rsid w:val="00E819C3"/>
    <w:rsid w:val="00E81CD2"/>
    <w:rsid w:val="00E82883"/>
    <w:rsid w:val="00E86711"/>
    <w:rsid w:val="00E87D7C"/>
    <w:rsid w:val="00E90059"/>
    <w:rsid w:val="00E9100D"/>
    <w:rsid w:val="00E9205E"/>
    <w:rsid w:val="00E94773"/>
    <w:rsid w:val="00E958F5"/>
    <w:rsid w:val="00E97F43"/>
    <w:rsid w:val="00EA0138"/>
    <w:rsid w:val="00EA17F6"/>
    <w:rsid w:val="00EA2205"/>
    <w:rsid w:val="00EA403F"/>
    <w:rsid w:val="00EA56FD"/>
    <w:rsid w:val="00EA768C"/>
    <w:rsid w:val="00EB1887"/>
    <w:rsid w:val="00EB1B64"/>
    <w:rsid w:val="00EB63C1"/>
    <w:rsid w:val="00EC53D5"/>
    <w:rsid w:val="00ED3626"/>
    <w:rsid w:val="00ED5B34"/>
    <w:rsid w:val="00ED5D40"/>
    <w:rsid w:val="00EE0B37"/>
    <w:rsid w:val="00EE1001"/>
    <w:rsid w:val="00EE1660"/>
    <w:rsid w:val="00EE3D4E"/>
    <w:rsid w:val="00EF012B"/>
    <w:rsid w:val="00EF2675"/>
    <w:rsid w:val="00EF63B5"/>
    <w:rsid w:val="00F00CC3"/>
    <w:rsid w:val="00F01614"/>
    <w:rsid w:val="00F04357"/>
    <w:rsid w:val="00F05011"/>
    <w:rsid w:val="00F055EC"/>
    <w:rsid w:val="00F06E4B"/>
    <w:rsid w:val="00F0756D"/>
    <w:rsid w:val="00F07EAD"/>
    <w:rsid w:val="00F10372"/>
    <w:rsid w:val="00F10736"/>
    <w:rsid w:val="00F11319"/>
    <w:rsid w:val="00F11812"/>
    <w:rsid w:val="00F13E34"/>
    <w:rsid w:val="00F13E44"/>
    <w:rsid w:val="00F21DE1"/>
    <w:rsid w:val="00F234D7"/>
    <w:rsid w:val="00F248F6"/>
    <w:rsid w:val="00F25CCC"/>
    <w:rsid w:val="00F27561"/>
    <w:rsid w:val="00F30E73"/>
    <w:rsid w:val="00F32329"/>
    <w:rsid w:val="00F33EC2"/>
    <w:rsid w:val="00F36845"/>
    <w:rsid w:val="00F373CC"/>
    <w:rsid w:val="00F378BC"/>
    <w:rsid w:val="00F43A9A"/>
    <w:rsid w:val="00F54BED"/>
    <w:rsid w:val="00F56A8D"/>
    <w:rsid w:val="00F61369"/>
    <w:rsid w:val="00F67AFD"/>
    <w:rsid w:val="00F7219B"/>
    <w:rsid w:val="00F72AC8"/>
    <w:rsid w:val="00F734E6"/>
    <w:rsid w:val="00F77744"/>
    <w:rsid w:val="00F77855"/>
    <w:rsid w:val="00F81228"/>
    <w:rsid w:val="00F8554E"/>
    <w:rsid w:val="00F949DE"/>
    <w:rsid w:val="00F96129"/>
    <w:rsid w:val="00F97FBC"/>
    <w:rsid w:val="00F97FFD"/>
    <w:rsid w:val="00FA1C93"/>
    <w:rsid w:val="00FA30E2"/>
    <w:rsid w:val="00FA6A9C"/>
    <w:rsid w:val="00FB0807"/>
    <w:rsid w:val="00FB2360"/>
    <w:rsid w:val="00FB29C9"/>
    <w:rsid w:val="00FB30C4"/>
    <w:rsid w:val="00FB56B4"/>
    <w:rsid w:val="00FC2A4F"/>
    <w:rsid w:val="00FC52A1"/>
    <w:rsid w:val="00FC6A0A"/>
    <w:rsid w:val="00FD0D58"/>
    <w:rsid w:val="00FD0D95"/>
    <w:rsid w:val="00FD3C3D"/>
    <w:rsid w:val="00FE18E8"/>
    <w:rsid w:val="00FE233C"/>
    <w:rsid w:val="00FE36A8"/>
    <w:rsid w:val="00FE3939"/>
    <w:rsid w:val="00FE3C12"/>
    <w:rsid w:val="00FE44DE"/>
    <w:rsid w:val="00FE556D"/>
    <w:rsid w:val="00FE574D"/>
    <w:rsid w:val="00FF203B"/>
    <w:rsid w:val="00FF29BA"/>
    <w:rsid w:val="00FF3606"/>
    <w:rsid w:val="00FF509B"/>
    <w:rsid w:val="72998A4F"/>
    <w:rsid w:val="78BDE358"/>
  </w:rsids>
  <m:mathPr>
    <m:mathFont m:val="Cambria Math"/>
    <m:brkBin m:val="before"/>
    <m:brkBinSub m:val="--"/>
    <m:smallFrac m:val="0"/>
    <m:dispDef/>
    <m:lMargin m:val="0"/>
    <m:rMargin m:val="0"/>
    <m:defJc m:val="centerGroup"/>
    <m:wrapIndent m:val="1440"/>
    <m:intLim m:val="subSup"/>
    <m:naryLim m:val="undOvr"/>
  </m:mathPr>
  <w:themeFontLang w:val="pt-BR"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B6EE6C3"/>
  <w15:chartTrackingRefBased/>
  <w15:docId w15:val="{73BC8C41-8DB9-4DA6-B1A6-B5FD6A87AB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96129"/>
    <w:pPr>
      <w:jc w:val="both"/>
    </w:pPr>
    <w:rPr>
      <w:sz w:val="24"/>
      <w:lang w:val="es-ES"/>
    </w:rPr>
  </w:style>
  <w:style w:type="paragraph" w:styleId="Ttulo1">
    <w:name w:val="heading 1"/>
    <w:basedOn w:val="Normal"/>
    <w:next w:val="Normal"/>
    <w:link w:val="Ttulo1Car"/>
    <w:uiPriority w:val="9"/>
    <w:qFormat/>
    <w:rsid w:val="004A4057"/>
    <w:pPr>
      <w:keepNext/>
      <w:keepLines/>
      <w:numPr>
        <w:numId w:val="1"/>
      </w:numPr>
      <w:pBdr>
        <w:bottom w:val="single" w:sz="6" w:space="1" w:color="002060"/>
      </w:pBdr>
      <w:spacing w:before="2040" w:after="840"/>
      <w:jc w:val="right"/>
      <w:outlineLvl w:val="0"/>
    </w:pPr>
    <w:rPr>
      <w:rFonts w:asciiTheme="majorHAnsi" w:eastAsiaTheme="majorEastAsia" w:hAnsiTheme="majorHAnsi" w:cstheme="majorHAnsi"/>
      <w:b/>
      <w:smallCaps/>
      <w:noProof/>
      <w:color w:val="002060"/>
      <w:sz w:val="52"/>
      <w:szCs w:val="52"/>
    </w:rPr>
  </w:style>
  <w:style w:type="paragraph" w:styleId="Ttulo2">
    <w:name w:val="heading 2"/>
    <w:basedOn w:val="Normal"/>
    <w:next w:val="Normal"/>
    <w:link w:val="Ttulo2Car"/>
    <w:uiPriority w:val="9"/>
    <w:unhideWhenUsed/>
    <w:qFormat/>
    <w:rsid w:val="00FE3C12"/>
    <w:pPr>
      <w:keepNext/>
      <w:keepLines/>
      <w:numPr>
        <w:ilvl w:val="1"/>
        <w:numId w:val="1"/>
      </w:numPr>
      <w:spacing w:before="480" w:after="240"/>
      <w:outlineLvl w:val="1"/>
    </w:pPr>
    <w:rPr>
      <w:rFonts w:asciiTheme="majorHAnsi" w:eastAsiaTheme="majorEastAsia" w:hAnsiTheme="majorHAnsi" w:cstheme="majorBidi"/>
      <w:bCs/>
      <w:smallCaps/>
      <w:noProof/>
      <w:color w:val="000000" w:themeColor="text1"/>
      <w:sz w:val="40"/>
      <w:szCs w:val="28"/>
    </w:rPr>
  </w:style>
  <w:style w:type="paragraph" w:styleId="Ttulo3">
    <w:name w:val="heading 3"/>
    <w:basedOn w:val="Normal"/>
    <w:next w:val="Normal"/>
    <w:link w:val="Ttulo3Car"/>
    <w:uiPriority w:val="9"/>
    <w:unhideWhenUsed/>
    <w:qFormat/>
    <w:rsid w:val="00FE3C12"/>
    <w:pPr>
      <w:keepNext/>
      <w:keepLines/>
      <w:numPr>
        <w:ilvl w:val="2"/>
        <w:numId w:val="1"/>
      </w:numPr>
      <w:spacing w:before="360" w:after="240" w:line="240" w:lineRule="auto"/>
      <w:outlineLvl w:val="2"/>
    </w:pPr>
    <w:rPr>
      <w:rFonts w:asciiTheme="majorHAnsi" w:eastAsiaTheme="majorEastAsia" w:hAnsiTheme="majorHAnsi" w:cstheme="majorBidi"/>
      <w:bCs/>
      <w:color w:val="000000" w:themeColor="text1"/>
      <w:sz w:val="32"/>
    </w:rPr>
  </w:style>
  <w:style w:type="paragraph" w:styleId="Ttulo4">
    <w:name w:val="heading 4"/>
    <w:basedOn w:val="Normal"/>
    <w:next w:val="Normal"/>
    <w:link w:val="Ttulo4Car"/>
    <w:uiPriority w:val="9"/>
    <w:semiHidden/>
    <w:unhideWhenUsed/>
    <w:qFormat/>
    <w:pPr>
      <w:keepNext/>
      <w:keepLines/>
      <w:spacing w:before="200" w:after="0"/>
      <w:outlineLvl w:val="3"/>
    </w:pPr>
    <w:rPr>
      <w:rFonts w:asciiTheme="majorHAnsi" w:eastAsiaTheme="majorEastAsia" w:hAnsiTheme="majorHAnsi" w:cstheme="majorBidi"/>
      <w:b/>
      <w:bCs/>
      <w:i/>
      <w:iCs/>
      <w:color w:val="000000" w:themeColor="text1"/>
    </w:rPr>
  </w:style>
  <w:style w:type="paragraph" w:styleId="Ttulo5">
    <w:name w:val="heading 5"/>
    <w:basedOn w:val="Normal"/>
    <w:next w:val="Normal"/>
    <w:link w:val="Ttulo5Car"/>
    <w:uiPriority w:val="9"/>
    <w:semiHidden/>
    <w:unhideWhenUsed/>
    <w:qFormat/>
    <w:pPr>
      <w:keepNext/>
      <w:keepLines/>
      <w:spacing w:before="200" w:after="0"/>
      <w:outlineLvl w:val="4"/>
    </w:pPr>
    <w:rPr>
      <w:rFonts w:asciiTheme="majorHAnsi" w:eastAsiaTheme="majorEastAsia" w:hAnsiTheme="majorHAnsi" w:cstheme="majorBidi"/>
      <w:color w:val="252525" w:themeColor="text2" w:themeShade="BF"/>
    </w:rPr>
  </w:style>
  <w:style w:type="paragraph" w:styleId="Ttulo6">
    <w:name w:val="heading 6"/>
    <w:basedOn w:val="Normal"/>
    <w:next w:val="Normal"/>
    <w:link w:val="Ttulo6Car"/>
    <w:uiPriority w:val="9"/>
    <w:semiHidden/>
    <w:unhideWhenUsed/>
    <w:qFormat/>
    <w:pPr>
      <w:keepNext/>
      <w:keepLines/>
      <w:spacing w:before="200" w:after="0"/>
      <w:outlineLvl w:val="5"/>
    </w:pPr>
    <w:rPr>
      <w:rFonts w:asciiTheme="majorHAnsi" w:eastAsiaTheme="majorEastAsia" w:hAnsiTheme="majorHAnsi" w:cstheme="majorBidi"/>
      <w:i/>
      <w:iCs/>
      <w:color w:val="252525" w:themeColor="text2" w:themeShade="BF"/>
    </w:rPr>
  </w:style>
  <w:style w:type="paragraph" w:styleId="Ttulo7">
    <w:name w:val="heading 7"/>
    <w:basedOn w:val="Normal"/>
    <w:next w:val="Normal"/>
    <w:link w:val="Ttulo7Car"/>
    <w:uiPriority w:val="9"/>
    <w:semiHidden/>
    <w:unhideWhenUsed/>
    <w:qFormat/>
    <w:pPr>
      <w:keepNext/>
      <w:keepLines/>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pPr>
      <w:keepNext/>
      <w:keepLines/>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semiHidden/>
    <w:unhideWhenUsed/>
    <w:qFormat/>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tuloCar">
    <w:name w:val="Título Car"/>
    <w:basedOn w:val="Fuentedeprrafopredeter"/>
    <w:link w:val="Ttulo"/>
    <w:uiPriority w:val="10"/>
    <w:rPr>
      <w:rFonts w:asciiTheme="majorHAnsi" w:eastAsiaTheme="majorEastAsia" w:hAnsiTheme="majorHAnsi" w:cstheme="majorBidi"/>
      <w:color w:val="000000" w:themeColor="text1"/>
      <w:sz w:val="56"/>
      <w:szCs w:val="56"/>
    </w:rPr>
  </w:style>
  <w:style w:type="paragraph" w:styleId="Subttulo">
    <w:name w:val="Subtitle"/>
    <w:basedOn w:val="Normal"/>
    <w:next w:val="Normal"/>
    <w:link w:val="SubttuloCar"/>
    <w:uiPriority w:val="11"/>
    <w:qFormat/>
    <w:pPr>
      <w:numPr>
        <w:ilvl w:val="1"/>
      </w:numPr>
    </w:pPr>
    <w:rPr>
      <w:color w:val="5A5A5A" w:themeColor="text1" w:themeTint="A5"/>
      <w:spacing w:val="10"/>
    </w:rPr>
  </w:style>
  <w:style w:type="character" w:customStyle="1" w:styleId="SubttuloCar">
    <w:name w:val="Subtítulo Car"/>
    <w:basedOn w:val="Fuentedeprrafopredeter"/>
    <w:link w:val="Subttulo"/>
    <w:uiPriority w:val="11"/>
    <w:rPr>
      <w:color w:val="5A5A5A" w:themeColor="text1" w:themeTint="A5"/>
      <w:spacing w:val="10"/>
    </w:rPr>
  </w:style>
  <w:style w:type="character" w:customStyle="1" w:styleId="Ttulo1Car">
    <w:name w:val="Título 1 Car"/>
    <w:basedOn w:val="Fuentedeprrafopredeter"/>
    <w:link w:val="Ttulo1"/>
    <w:uiPriority w:val="9"/>
    <w:rsid w:val="004A4057"/>
    <w:rPr>
      <w:rFonts w:asciiTheme="majorHAnsi" w:eastAsiaTheme="majorEastAsia" w:hAnsiTheme="majorHAnsi" w:cstheme="majorHAnsi"/>
      <w:b/>
      <w:smallCaps/>
      <w:noProof/>
      <w:color w:val="002060"/>
      <w:sz w:val="52"/>
      <w:szCs w:val="52"/>
      <w:lang w:val="es-ES"/>
    </w:rPr>
  </w:style>
  <w:style w:type="character" w:customStyle="1" w:styleId="Ttulo2Car">
    <w:name w:val="Título 2 Car"/>
    <w:basedOn w:val="Fuentedeprrafopredeter"/>
    <w:link w:val="Ttulo2"/>
    <w:uiPriority w:val="9"/>
    <w:rsid w:val="00FE3C12"/>
    <w:rPr>
      <w:rFonts w:asciiTheme="majorHAnsi" w:eastAsiaTheme="majorEastAsia" w:hAnsiTheme="majorHAnsi" w:cstheme="majorBidi"/>
      <w:bCs/>
      <w:smallCaps/>
      <w:noProof/>
      <w:color w:val="000000" w:themeColor="text1"/>
      <w:sz w:val="40"/>
      <w:szCs w:val="28"/>
      <w:lang w:val="es-ES"/>
    </w:rPr>
  </w:style>
  <w:style w:type="character" w:customStyle="1" w:styleId="Ttulo3Car">
    <w:name w:val="Título 3 Car"/>
    <w:basedOn w:val="Fuentedeprrafopredeter"/>
    <w:link w:val="Ttulo3"/>
    <w:uiPriority w:val="9"/>
    <w:rsid w:val="00FE3C12"/>
    <w:rPr>
      <w:rFonts w:asciiTheme="majorHAnsi" w:eastAsiaTheme="majorEastAsia" w:hAnsiTheme="majorHAnsi" w:cstheme="majorBidi"/>
      <w:bCs/>
      <w:color w:val="000000" w:themeColor="text1"/>
      <w:sz w:val="32"/>
      <w:lang w:val="es-ES"/>
    </w:rPr>
  </w:style>
  <w:style w:type="character" w:customStyle="1" w:styleId="Ttulo4Car">
    <w:name w:val="Título 4 Car"/>
    <w:basedOn w:val="Fuentedeprrafopredeter"/>
    <w:link w:val="Ttulo4"/>
    <w:uiPriority w:val="9"/>
    <w:semiHidden/>
    <w:rPr>
      <w:rFonts w:asciiTheme="majorHAnsi" w:eastAsiaTheme="majorEastAsia" w:hAnsiTheme="majorHAnsi" w:cstheme="majorBidi"/>
      <w:b/>
      <w:bCs/>
      <w:i/>
      <w:iCs/>
      <w:color w:val="000000" w:themeColor="text1"/>
    </w:rPr>
  </w:style>
  <w:style w:type="character" w:customStyle="1" w:styleId="Ttulo5Car">
    <w:name w:val="Título 5 Car"/>
    <w:basedOn w:val="Fuentedeprrafopredeter"/>
    <w:link w:val="Ttulo5"/>
    <w:uiPriority w:val="9"/>
    <w:semiHidden/>
    <w:rPr>
      <w:rFonts w:asciiTheme="majorHAnsi" w:eastAsiaTheme="majorEastAsia" w:hAnsiTheme="majorHAnsi" w:cstheme="majorBidi"/>
      <w:color w:val="252525" w:themeColor="text2" w:themeShade="BF"/>
    </w:rPr>
  </w:style>
  <w:style w:type="character" w:customStyle="1" w:styleId="Ttulo6Car">
    <w:name w:val="Título 6 Car"/>
    <w:basedOn w:val="Fuentedeprrafopredeter"/>
    <w:link w:val="Ttulo6"/>
    <w:uiPriority w:val="9"/>
    <w:semiHidden/>
    <w:rPr>
      <w:rFonts w:asciiTheme="majorHAnsi" w:eastAsiaTheme="majorEastAsia" w:hAnsiTheme="majorHAnsi" w:cstheme="majorBidi"/>
      <w:i/>
      <w:iCs/>
      <w:color w:val="252525" w:themeColor="text2" w:themeShade="BF"/>
    </w:rPr>
  </w:style>
  <w:style w:type="character" w:customStyle="1" w:styleId="Ttulo7Car">
    <w:name w:val="Título 7 Car"/>
    <w:basedOn w:val="Fuentedeprrafopredeter"/>
    <w:link w:val="Ttulo7"/>
    <w:uiPriority w:val="9"/>
    <w:semiHidden/>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semiHidden/>
    <w:rPr>
      <w:rFonts w:asciiTheme="majorHAnsi" w:eastAsiaTheme="majorEastAsia" w:hAnsiTheme="majorHAnsi" w:cstheme="majorBidi"/>
      <w:color w:val="404040" w:themeColor="text1" w:themeTint="BF"/>
      <w:sz w:val="20"/>
      <w:szCs w:val="20"/>
    </w:rPr>
  </w:style>
  <w:style w:type="character" w:customStyle="1" w:styleId="Ttulo9Car">
    <w:name w:val="Título 9 Car"/>
    <w:basedOn w:val="Fuentedeprrafopredeter"/>
    <w:link w:val="Ttulo9"/>
    <w:uiPriority w:val="9"/>
    <w:semiHidden/>
    <w:rPr>
      <w:rFonts w:asciiTheme="majorHAnsi" w:eastAsiaTheme="majorEastAsia" w:hAnsiTheme="majorHAnsi" w:cstheme="majorBidi"/>
      <w:i/>
      <w:iCs/>
      <w:color w:val="404040" w:themeColor="text1" w:themeTint="BF"/>
      <w:sz w:val="20"/>
      <w:szCs w:val="20"/>
    </w:rPr>
  </w:style>
  <w:style w:type="character" w:styleId="nfasissutil">
    <w:name w:val="Subtle Emphasis"/>
    <w:basedOn w:val="Fuentedeprrafopredeter"/>
    <w:uiPriority w:val="19"/>
    <w:qFormat/>
    <w:rPr>
      <w:i/>
      <w:iCs/>
      <w:color w:val="404040" w:themeColor="text1" w:themeTint="BF"/>
    </w:rPr>
  </w:style>
  <w:style w:type="character" w:styleId="nfasis">
    <w:name w:val="Emphasis"/>
    <w:basedOn w:val="Fuentedeprrafopredeter"/>
    <w:uiPriority w:val="20"/>
    <w:qFormat/>
    <w:rPr>
      <w:i/>
      <w:iCs/>
      <w:color w:val="auto"/>
    </w:rPr>
  </w:style>
  <w:style w:type="character" w:styleId="nfasisintenso">
    <w:name w:val="Intense Emphasis"/>
    <w:basedOn w:val="Fuentedeprrafopredeter"/>
    <w:uiPriority w:val="21"/>
    <w:qFormat/>
    <w:rPr>
      <w:b/>
      <w:bCs/>
      <w:i/>
      <w:iCs/>
      <w:caps/>
    </w:rPr>
  </w:style>
  <w:style w:type="character" w:styleId="Textoennegrita">
    <w:name w:val="Strong"/>
    <w:basedOn w:val="Fuentedeprrafopredeter"/>
    <w:uiPriority w:val="22"/>
    <w:qFormat/>
    <w:rPr>
      <w:b/>
      <w:bCs/>
      <w:color w:val="000000" w:themeColor="text1"/>
    </w:rPr>
  </w:style>
  <w:style w:type="paragraph" w:styleId="Cita">
    <w:name w:val="Quote"/>
    <w:basedOn w:val="Normal"/>
    <w:next w:val="Normal"/>
    <w:link w:val="CitaCar"/>
    <w:uiPriority w:val="29"/>
    <w:qFormat/>
    <w:pPr>
      <w:spacing w:before="160"/>
      <w:ind w:left="720" w:right="720"/>
    </w:pPr>
    <w:rPr>
      <w:i/>
      <w:iCs/>
      <w:color w:val="000000" w:themeColor="text1"/>
    </w:rPr>
  </w:style>
  <w:style w:type="character" w:customStyle="1" w:styleId="CitaCar">
    <w:name w:val="Cita Car"/>
    <w:basedOn w:val="Fuentedeprrafopredeter"/>
    <w:link w:val="Cita"/>
    <w:uiPriority w:val="29"/>
    <w:rPr>
      <w:i/>
      <w:iCs/>
      <w:color w:val="000000" w:themeColor="text1"/>
    </w:rPr>
  </w:style>
  <w:style w:type="paragraph" w:styleId="Citadestacada">
    <w:name w:val="Intense Quote"/>
    <w:basedOn w:val="Normal"/>
    <w:next w:val="Normal"/>
    <w:link w:val="CitadestacadaCar"/>
    <w:uiPriority w:val="30"/>
    <w:qFormat/>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CitadestacadaCar">
    <w:name w:val="Cita destacada Car"/>
    <w:basedOn w:val="Fuentedeprrafopredeter"/>
    <w:link w:val="Citadestacada"/>
    <w:uiPriority w:val="30"/>
    <w:rPr>
      <w:color w:val="000000" w:themeColor="text1"/>
      <w:shd w:val="clear" w:color="auto" w:fill="F2F2F2" w:themeFill="background1" w:themeFillShade="F2"/>
    </w:rPr>
  </w:style>
  <w:style w:type="character" w:styleId="Referenciasutil">
    <w:name w:val="Subtle Reference"/>
    <w:basedOn w:val="Fuentedeprrafopredeter"/>
    <w:uiPriority w:val="31"/>
    <w:qFormat/>
    <w:rPr>
      <w:smallCaps/>
      <w:color w:val="404040" w:themeColor="text1" w:themeTint="BF"/>
      <w:u w:val="single" w:color="7F7F7F" w:themeColor="text1" w:themeTint="80"/>
    </w:rPr>
  </w:style>
  <w:style w:type="character" w:styleId="Referenciaintensa">
    <w:name w:val="Intense Reference"/>
    <w:basedOn w:val="Fuentedeprrafopredeter"/>
    <w:uiPriority w:val="32"/>
    <w:qFormat/>
    <w:rPr>
      <w:b/>
      <w:bCs/>
      <w:smallCaps/>
      <w:u w:val="single"/>
    </w:rPr>
  </w:style>
  <w:style w:type="character" w:styleId="Ttulodellibro">
    <w:name w:val="Book Title"/>
    <w:basedOn w:val="Fuentedeprrafopredeter"/>
    <w:uiPriority w:val="33"/>
    <w:qFormat/>
    <w:rPr>
      <w:b w:val="0"/>
      <w:bCs w:val="0"/>
      <w:smallCaps/>
      <w:spacing w:val="5"/>
    </w:rPr>
  </w:style>
  <w:style w:type="paragraph" w:styleId="Descripcin">
    <w:name w:val="caption"/>
    <w:basedOn w:val="Normal"/>
    <w:next w:val="Normal"/>
    <w:uiPriority w:val="35"/>
    <w:unhideWhenUsed/>
    <w:qFormat/>
    <w:pPr>
      <w:spacing w:after="200" w:line="240" w:lineRule="auto"/>
    </w:pPr>
    <w:rPr>
      <w:i/>
      <w:iCs/>
      <w:color w:val="323232" w:themeColor="text2"/>
      <w:sz w:val="18"/>
      <w:szCs w:val="18"/>
    </w:rPr>
  </w:style>
  <w:style w:type="paragraph" w:styleId="TtuloTDC">
    <w:name w:val="TOC Heading"/>
    <w:basedOn w:val="Ttulo1"/>
    <w:next w:val="Normal"/>
    <w:uiPriority w:val="39"/>
    <w:unhideWhenUsed/>
    <w:qFormat/>
    <w:pPr>
      <w:outlineLvl w:val="9"/>
    </w:pPr>
  </w:style>
  <w:style w:type="paragraph" w:styleId="Sinespaciado">
    <w:name w:val="No Spacing"/>
    <w:uiPriority w:val="1"/>
    <w:qFormat/>
    <w:pPr>
      <w:spacing w:after="0" w:line="240" w:lineRule="auto"/>
    </w:pPr>
  </w:style>
  <w:style w:type="paragraph" w:styleId="Prrafodelista">
    <w:name w:val="List Paragraph"/>
    <w:basedOn w:val="Normal"/>
    <w:uiPriority w:val="34"/>
    <w:qFormat/>
    <w:rsid w:val="00A82B27"/>
    <w:pPr>
      <w:spacing w:after="120"/>
      <w:ind w:left="720"/>
    </w:pPr>
  </w:style>
  <w:style w:type="paragraph" w:styleId="Encabezado">
    <w:name w:val="header"/>
    <w:basedOn w:val="Normal"/>
    <w:link w:val="EncabezadoCar"/>
    <w:uiPriority w:val="99"/>
    <w:unhideWhenUsed/>
    <w:rsid w:val="00CB0A14"/>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CB0A14"/>
  </w:style>
  <w:style w:type="paragraph" w:styleId="Piedepgina">
    <w:name w:val="footer"/>
    <w:basedOn w:val="Normal"/>
    <w:link w:val="PiedepginaCar"/>
    <w:uiPriority w:val="99"/>
    <w:unhideWhenUsed/>
    <w:rsid w:val="00CB0A14"/>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CB0A14"/>
  </w:style>
  <w:style w:type="paragraph" w:styleId="TDC1">
    <w:name w:val="toc 1"/>
    <w:basedOn w:val="Normal"/>
    <w:next w:val="Normal"/>
    <w:autoRedefine/>
    <w:uiPriority w:val="39"/>
    <w:unhideWhenUsed/>
    <w:rsid w:val="00E40EB6"/>
    <w:pPr>
      <w:tabs>
        <w:tab w:val="left" w:pos="567"/>
        <w:tab w:val="right" w:leader="dot" w:pos="8949"/>
      </w:tabs>
      <w:spacing w:before="360" w:after="120"/>
      <w:jc w:val="left"/>
    </w:pPr>
    <w:rPr>
      <w:rFonts w:asciiTheme="majorHAnsi" w:eastAsiaTheme="majorEastAsia" w:hAnsiTheme="majorHAnsi" w:cstheme="majorBidi"/>
      <w:b/>
      <w:noProof/>
      <w:color w:val="000000" w:themeColor="text1"/>
      <w:sz w:val="32"/>
      <w:szCs w:val="56"/>
    </w:rPr>
  </w:style>
  <w:style w:type="paragraph" w:styleId="TDC2">
    <w:name w:val="toc 2"/>
    <w:basedOn w:val="Normal"/>
    <w:next w:val="Normal"/>
    <w:autoRedefine/>
    <w:uiPriority w:val="39"/>
    <w:unhideWhenUsed/>
    <w:rsid w:val="00A32323"/>
    <w:pPr>
      <w:spacing w:after="100"/>
      <w:ind w:left="240"/>
    </w:pPr>
  </w:style>
  <w:style w:type="character" w:styleId="Hipervnculo">
    <w:name w:val="Hyperlink"/>
    <w:basedOn w:val="Fuentedeprrafopredeter"/>
    <w:uiPriority w:val="99"/>
    <w:unhideWhenUsed/>
    <w:rsid w:val="00A32323"/>
    <w:rPr>
      <w:color w:val="6B9F25" w:themeColor="hyperlink"/>
      <w:u w:val="single"/>
    </w:rPr>
  </w:style>
  <w:style w:type="paragraph" w:styleId="TDC3">
    <w:name w:val="toc 3"/>
    <w:basedOn w:val="Normal"/>
    <w:next w:val="Normal"/>
    <w:autoRedefine/>
    <w:uiPriority w:val="39"/>
    <w:unhideWhenUsed/>
    <w:rsid w:val="00A32323"/>
    <w:pPr>
      <w:spacing w:after="100"/>
      <w:ind w:left="440"/>
      <w:jc w:val="left"/>
    </w:pPr>
    <w:rPr>
      <w:rFonts w:cs="Times New Roman"/>
      <w:sz w:val="22"/>
      <w:lang w:eastAsia="es-ES"/>
    </w:rPr>
  </w:style>
  <w:style w:type="table" w:styleId="Tablaconcuadrcula">
    <w:name w:val="Table Grid"/>
    <w:basedOn w:val="Tablanormal"/>
    <w:uiPriority w:val="39"/>
    <w:rsid w:val="00B1406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fa">
    <w:name w:val="Bibliography"/>
    <w:basedOn w:val="Normal"/>
    <w:next w:val="Normal"/>
    <w:rsid w:val="0004026A"/>
    <w:pPr>
      <w:spacing w:before="120" w:after="240" w:line="360" w:lineRule="auto"/>
    </w:pPr>
    <w:rPr>
      <w:rFonts w:ascii="Times New Roman" w:eastAsia="Cambria" w:hAnsi="Times New Roman" w:cs="Times New Roman"/>
      <w:sz w:val="22"/>
      <w:szCs w:val="24"/>
      <w:lang w:val="es-ES_tradnl" w:eastAsia="en-US"/>
    </w:rPr>
  </w:style>
  <w:style w:type="paragraph" w:customStyle="1" w:styleId="PiedeTabla">
    <w:name w:val="Pie de Tabla"/>
    <w:basedOn w:val="Normal"/>
    <w:next w:val="Normal"/>
    <w:link w:val="PiedeTablaCar"/>
    <w:qFormat/>
    <w:rsid w:val="004E04D6"/>
    <w:pPr>
      <w:spacing w:before="360" w:after="120"/>
      <w:jc w:val="center"/>
    </w:pPr>
    <w:rPr>
      <w:rFonts w:ascii="Calibri" w:hAnsi="Calibri"/>
      <w:i/>
      <w:sz w:val="22"/>
    </w:rPr>
  </w:style>
  <w:style w:type="paragraph" w:customStyle="1" w:styleId="PiedeFigura">
    <w:name w:val="Pie de Figura"/>
    <w:basedOn w:val="PiedeTabla"/>
    <w:link w:val="PiedeFiguraCar"/>
    <w:qFormat/>
    <w:rsid w:val="00041E34"/>
    <w:pPr>
      <w:spacing w:before="120" w:after="360"/>
    </w:pPr>
  </w:style>
  <w:style w:type="character" w:customStyle="1" w:styleId="PiedeTablaCar">
    <w:name w:val="Pie de Tabla Car"/>
    <w:basedOn w:val="Fuentedeprrafopredeter"/>
    <w:link w:val="PiedeTabla"/>
    <w:rsid w:val="004E04D6"/>
    <w:rPr>
      <w:rFonts w:ascii="Calibri" w:hAnsi="Calibri"/>
      <w:i/>
      <w:lang w:val="es-ES"/>
    </w:rPr>
  </w:style>
  <w:style w:type="character" w:customStyle="1" w:styleId="PiedeFiguraCar">
    <w:name w:val="Pie de Figura Car"/>
    <w:basedOn w:val="PiedeTablaCar"/>
    <w:link w:val="PiedeFigura"/>
    <w:rsid w:val="00041E34"/>
    <w:rPr>
      <w:rFonts w:ascii="Calibri" w:hAnsi="Calibri"/>
      <w:i/>
      <w:lang w:val="es-ES"/>
    </w:rPr>
  </w:style>
  <w:style w:type="paragraph" w:styleId="Tabladeilustraciones">
    <w:name w:val="table of figures"/>
    <w:basedOn w:val="Normal"/>
    <w:next w:val="Normal"/>
    <w:uiPriority w:val="99"/>
    <w:unhideWhenUsed/>
    <w:rsid w:val="00366E46"/>
    <w:pPr>
      <w:spacing w:after="120"/>
    </w:pPr>
    <w:rPr>
      <w:i/>
      <w:sz w:val="22"/>
    </w:rPr>
  </w:style>
  <w:style w:type="character" w:styleId="Textodelmarcadordeposicin">
    <w:name w:val="Placeholder Text"/>
    <w:basedOn w:val="Fuentedeprrafopredeter"/>
    <w:uiPriority w:val="99"/>
    <w:semiHidden/>
    <w:rsid w:val="00E73DF8"/>
    <w:rPr>
      <w:color w:val="808080"/>
    </w:rPr>
  </w:style>
  <w:style w:type="paragraph" w:styleId="Textodeglobo">
    <w:name w:val="Balloon Text"/>
    <w:basedOn w:val="Normal"/>
    <w:link w:val="TextodegloboCar"/>
    <w:uiPriority w:val="99"/>
    <w:semiHidden/>
    <w:unhideWhenUsed/>
    <w:rsid w:val="001355B4"/>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1355B4"/>
    <w:rPr>
      <w:rFonts w:ascii="Segoe UI" w:hAnsi="Segoe UI" w:cs="Segoe UI"/>
      <w:sz w:val="18"/>
      <w:szCs w:val="18"/>
      <w:lang w:val="es-ES"/>
    </w:rPr>
  </w:style>
  <w:style w:type="paragraph" w:styleId="HTMLconformatoprevio">
    <w:name w:val="HTML Preformatted"/>
    <w:basedOn w:val="Normal"/>
    <w:link w:val="HTMLconformatoprevioCar"/>
    <w:uiPriority w:val="99"/>
    <w:semiHidden/>
    <w:unhideWhenUsed/>
    <w:rsid w:val="00CB78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semiHidden/>
    <w:rsid w:val="00CB789F"/>
    <w:rPr>
      <w:rFonts w:ascii="Courier New" w:eastAsia="Times New Roman" w:hAnsi="Courier New" w:cs="Courier New"/>
      <w:sz w:val="20"/>
      <w:szCs w:val="20"/>
      <w:lang w:val="es-ES" w:eastAsia="es-ES"/>
    </w:rPr>
  </w:style>
  <w:style w:type="paragraph" w:styleId="Textonotapie">
    <w:name w:val="footnote text"/>
    <w:basedOn w:val="Normal"/>
    <w:link w:val="TextonotapieCar"/>
    <w:uiPriority w:val="99"/>
    <w:semiHidden/>
    <w:unhideWhenUsed/>
    <w:rsid w:val="006C7003"/>
    <w:pPr>
      <w:spacing w:after="0" w:line="240" w:lineRule="auto"/>
      <w:jc w:val="left"/>
    </w:pPr>
    <w:rPr>
      <w:rFonts w:eastAsiaTheme="minorHAnsi"/>
      <w:sz w:val="20"/>
      <w:szCs w:val="20"/>
      <w:lang w:eastAsia="en-US"/>
    </w:rPr>
  </w:style>
  <w:style w:type="character" w:customStyle="1" w:styleId="TextonotapieCar">
    <w:name w:val="Texto nota pie Car"/>
    <w:basedOn w:val="Fuentedeprrafopredeter"/>
    <w:link w:val="Textonotapie"/>
    <w:uiPriority w:val="99"/>
    <w:semiHidden/>
    <w:rsid w:val="006C7003"/>
    <w:rPr>
      <w:rFonts w:eastAsiaTheme="minorHAnsi"/>
      <w:sz w:val="20"/>
      <w:szCs w:val="20"/>
      <w:lang w:val="es-ES" w:eastAsia="en-US"/>
    </w:rPr>
  </w:style>
  <w:style w:type="character" w:styleId="Refdenotaalpie">
    <w:name w:val="footnote reference"/>
    <w:basedOn w:val="Fuentedeprrafopredeter"/>
    <w:uiPriority w:val="99"/>
    <w:semiHidden/>
    <w:unhideWhenUsed/>
    <w:rsid w:val="006C7003"/>
    <w:rPr>
      <w:vertAlign w:val="superscript"/>
    </w:rPr>
  </w:style>
  <w:style w:type="character" w:styleId="Refdecomentario">
    <w:name w:val="annotation reference"/>
    <w:basedOn w:val="Fuentedeprrafopredeter"/>
    <w:uiPriority w:val="99"/>
    <w:semiHidden/>
    <w:unhideWhenUsed/>
    <w:rsid w:val="0040330E"/>
    <w:rPr>
      <w:sz w:val="16"/>
      <w:szCs w:val="16"/>
    </w:rPr>
  </w:style>
  <w:style w:type="paragraph" w:styleId="Textocomentario">
    <w:name w:val="annotation text"/>
    <w:basedOn w:val="Normal"/>
    <w:link w:val="TextocomentarioCar"/>
    <w:uiPriority w:val="99"/>
    <w:unhideWhenUsed/>
    <w:rsid w:val="0040330E"/>
    <w:pPr>
      <w:spacing w:line="240" w:lineRule="auto"/>
    </w:pPr>
    <w:rPr>
      <w:sz w:val="20"/>
      <w:szCs w:val="20"/>
    </w:rPr>
  </w:style>
  <w:style w:type="character" w:customStyle="1" w:styleId="TextocomentarioCar">
    <w:name w:val="Texto comentario Car"/>
    <w:basedOn w:val="Fuentedeprrafopredeter"/>
    <w:link w:val="Textocomentario"/>
    <w:uiPriority w:val="99"/>
    <w:rsid w:val="0040330E"/>
    <w:rPr>
      <w:sz w:val="20"/>
      <w:szCs w:val="20"/>
      <w:lang w:val="es-ES"/>
    </w:rPr>
  </w:style>
  <w:style w:type="paragraph" w:styleId="Asuntodelcomentario">
    <w:name w:val="annotation subject"/>
    <w:basedOn w:val="Textocomentario"/>
    <w:next w:val="Textocomentario"/>
    <w:link w:val="AsuntodelcomentarioCar"/>
    <w:uiPriority w:val="99"/>
    <w:semiHidden/>
    <w:unhideWhenUsed/>
    <w:rsid w:val="0040330E"/>
    <w:rPr>
      <w:b/>
      <w:bCs/>
    </w:rPr>
  </w:style>
  <w:style w:type="character" w:customStyle="1" w:styleId="AsuntodelcomentarioCar">
    <w:name w:val="Asunto del comentario Car"/>
    <w:basedOn w:val="TextocomentarioCar"/>
    <w:link w:val="Asuntodelcomentario"/>
    <w:uiPriority w:val="99"/>
    <w:semiHidden/>
    <w:rsid w:val="0040330E"/>
    <w:rPr>
      <w:b/>
      <w:bCs/>
      <w:sz w:val="20"/>
      <w:szCs w:val="20"/>
      <w:lang w:val="es-ES"/>
    </w:rPr>
  </w:style>
  <w:style w:type="table" w:styleId="Tablanormal5">
    <w:name w:val="Plain Table 5"/>
    <w:basedOn w:val="Tablanormal"/>
    <w:uiPriority w:val="45"/>
    <w:rsid w:val="007757DE"/>
    <w:pPr>
      <w:spacing w:after="0" w:line="240" w:lineRule="auto"/>
      <w:jc w:val="center"/>
    </w:pPr>
    <w:tblPr>
      <w:tblStyleRowBandSize w:val="1"/>
      <w:tblStyleColBandSize w:val="1"/>
    </w:tblPr>
    <w:tcPr>
      <w:vAlign w:val="center"/>
    </w:tc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TablasTFG">
    <w:name w:val="Tablas TFG"/>
    <w:basedOn w:val="Tablanormal"/>
    <w:uiPriority w:val="99"/>
    <w:rsid w:val="000A14F2"/>
    <w:pPr>
      <w:spacing w:after="0" w:line="240" w:lineRule="auto"/>
      <w:jc w:val="center"/>
    </w:pPr>
    <w:tblPr>
      <w:tblBorders>
        <w:top w:val="single" w:sz="4" w:space="0" w:color="auto"/>
        <w:insideH w:val="single" w:sz="4" w:space="0" w:color="auto"/>
        <w:insideV w:val="single" w:sz="4" w:space="0" w:color="auto"/>
      </w:tblBorders>
    </w:tblPr>
    <w:tcPr>
      <w:vAlign w:val="center"/>
    </w:tcPr>
    <w:tblStylePr w:type="firstRow">
      <w:rPr>
        <w:i/>
        <w:u w:val="none"/>
      </w:rPr>
      <w:tblPr/>
      <w:tcPr>
        <w:tcBorders>
          <w:top w:val="nil"/>
          <w:left w:val="nil"/>
          <w:bottom w:val="nil"/>
          <w:right w:val="nil"/>
        </w:tcBorders>
      </w:tcPr>
    </w:tblStylePr>
    <w:tblStylePr w:type="firstCol">
      <w:rPr>
        <w:i/>
      </w:rPr>
    </w:tblStylePr>
  </w:style>
  <w:style w:type="character" w:styleId="CdigoHTML">
    <w:name w:val="HTML Code"/>
    <w:basedOn w:val="Fuentedeprrafopredeter"/>
    <w:uiPriority w:val="99"/>
    <w:semiHidden/>
    <w:unhideWhenUsed/>
    <w:rsid w:val="00863A16"/>
    <w:rPr>
      <w:rFonts w:ascii="Courier New" w:eastAsia="Times New Roman" w:hAnsi="Courier New" w:cs="Courier New"/>
      <w:sz w:val="20"/>
      <w:szCs w:val="20"/>
    </w:rPr>
  </w:style>
  <w:style w:type="character" w:styleId="Hipervnculovisitado">
    <w:name w:val="FollowedHyperlink"/>
    <w:basedOn w:val="Fuentedeprrafopredeter"/>
    <w:uiPriority w:val="99"/>
    <w:semiHidden/>
    <w:unhideWhenUsed/>
    <w:rsid w:val="00AC5E39"/>
    <w:rPr>
      <w:color w:val="B26B0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665061">
      <w:bodyDiv w:val="1"/>
      <w:marLeft w:val="0"/>
      <w:marRight w:val="0"/>
      <w:marTop w:val="0"/>
      <w:marBottom w:val="0"/>
      <w:divBdr>
        <w:top w:val="none" w:sz="0" w:space="0" w:color="auto"/>
        <w:left w:val="none" w:sz="0" w:space="0" w:color="auto"/>
        <w:bottom w:val="none" w:sz="0" w:space="0" w:color="auto"/>
        <w:right w:val="none" w:sz="0" w:space="0" w:color="auto"/>
      </w:divBdr>
    </w:div>
    <w:div w:id="30571450">
      <w:bodyDiv w:val="1"/>
      <w:marLeft w:val="0"/>
      <w:marRight w:val="0"/>
      <w:marTop w:val="0"/>
      <w:marBottom w:val="0"/>
      <w:divBdr>
        <w:top w:val="none" w:sz="0" w:space="0" w:color="auto"/>
        <w:left w:val="none" w:sz="0" w:space="0" w:color="auto"/>
        <w:bottom w:val="none" w:sz="0" w:space="0" w:color="auto"/>
        <w:right w:val="none" w:sz="0" w:space="0" w:color="auto"/>
      </w:divBdr>
    </w:div>
    <w:div w:id="33582184">
      <w:bodyDiv w:val="1"/>
      <w:marLeft w:val="0"/>
      <w:marRight w:val="0"/>
      <w:marTop w:val="0"/>
      <w:marBottom w:val="0"/>
      <w:divBdr>
        <w:top w:val="none" w:sz="0" w:space="0" w:color="auto"/>
        <w:left w:val="none" w:sz="0" w:space="0" w:color="auto"/>
        <w:bottom w:val="none" w:sz="0" w:space="0" w:color="auto"/>
        <w:right w:val="none" w:sz="0" w:space="0" w:color="auto"/>
      </w:divBdr>
    </w:div>
    <w:div w:id="41634227">
      <w:bodyDiv w:val="1"/>
      <w:marLeft w:val="0"/>
      <w:marRight w:val="0"/>
      <w:marTop w:val="0"/>
      <w:marBottom w:val="0"/>
      <w:divBdr>
        <w:top w:val="none" w:sz="0" w:space="0" w:color="auto"/>
        <w:left w:val="none" w:sz="0" w:space="0" w:color="auto"/>
        <w:bottom w:val="none" w:sz="0" w:space="0" w:color="auto"/>
        <w:right w:val="none" w:sz="0" w:space="0" w:color="auto"/>
      </w:divBdr>
    </w:div>
    <w:div w:id="59670296">
      <w:bodyDiv w:val="1"/>
      <w:marLeft w:val="0"/>
      <w:marRight w:val="0"/>
      <w:marTop w:val="0"/>
      <w:marBottom w:val="0"/>
      <w:divBdr>
        <w:top w:val="none" w:sz="0" w:space="0" w:color="auto"/>
        <w:left w:val="none" w:sz="0" w:space="0" w:color="auto"/>
        <w:bottom w:val="none" w:sz="0" w:space="0" w:color="auto"/>
        <w:right w:val="none" w:sz="0" w:space="0" w:color="auto"/>
      </w:divBdr>
    </w:div>
    <w:div w:id="72894811">
      <w:bodyDiv w:val="1"/>
      <w:marLeft w:val="0"/>
      <w:marRight w:val="0"/>
      <w:marTop w:val="0"/>
      <w:marBottom w:val="0"/>
      <w:divBdr>
        <w:top w:val="none" w:sz="0" w:space="0" w:color="auto"/>
        <w:left w:val="none" w:sz="0" w:space="0" w:color="auto"/>
        <w:bottom w:val="none" w:sz="0" w:space="0" w:color="auto"/>
        <w:right w:val="none" w:sz="0" w:space="0" w:color="auto"/>
      </w:divBdr>
    </w:div>
    <w:div w:id="86191383">
      <w:bodyDiv w:val="1"/>
      <w:marLeft w:val="0"/>
      <w:marRight w:val="0"/>
      <w:marTop w:val="0"/>
      <w:marBottom w:val="0"/>
      <w:divBdr>
        <w:top w:val="none" w:sz="0" w:space="0" w:color="auto"/>
        <w:left w:val="none" w:sz="0" w:space="0" w:color="auto"/>
        <w:bottom w:val="none" w:sz="0" w:space="0" w:color="auto"/>
        <w:right w:val="none" w:sz="0" w:space="0" w:color="auto"/>
      </w:divBdr>
    </w:div>
    <w:div w:id="94061146">
      <w:bodyDiv w:val="1"/>
      <w:marLeft w:val="0"/>
      <w:marRight w:val="0"/>
      <w:marTop w:val="0"/>
      <w:marBottom w:val="0"/>
      <w:divBdr>
        <w:top w:val="none" w:sz="0" w:space="0" w:color="auto"/>
        <w:left w:val="none" w:sz="0" w:space="0" w:color="auto"/>
        <w:bottom w:val="none" w:sz="0" w:space="0" w:color="auto"/>
        <w:right w:val="none" w:sz="0" w:space="0" w:color="auto"/>
      </w:divBdr>
    </w:div>
    <w:div w:id="109052595">
      <w:bodyDiv w:val="1"/>
      <w:marLeft w:val="0"/>
      <w:marRight w:val="0"/>
      <w:marTop w:val="0"/>
      <w:marBottom w:val="0"/>
      <w:divBdr>
        <w:top w:val="none" w:sz="0" w:space="0" w:color="auto"/>
        <w:left w:val="none" w:sz="0" w:space="0" w:color="auto"/>
        <w:bottom w:val="none" w:sz="0" w:space="0" w:color="auto"/>
        <w:right w:val="none" w:sz="0" w:space="0" w:color="auto"/>
      </w:divBdr>
    </w:div>
    <w:div w:id="116535795">
      <w:bodyDiv w:val="1"/>
      <w:marLeft w:val="0"/>
      <w:marRight w:val="0"/>
      <w:marTop w:val="0"/>
      <w:marBottom w:val="0"/>
      <w:divBdr>
        <w:top w:val="none" w:sz="0" w:space="0" w:color="auto"/>
        <w:left w:val="none" w:sz="0" w:space="0" w:color="auto"/>
        <w:bottom w:val="none" w:sz="0" w:space="0" w:color="auto"/>
        <w:right w:val="none" w:sz="0" w:space="0" w:color="auto"/>
      </w:divBdr>
    </w:div>
    <w:div w:id="153112565">
      <w:bodyDiv w:val="1"/>
      <w:marLeft w:val="0"/>
      <w:marRight w:val="0"/>
      <w:marTop w:val="0"/>
      <w:marBottom w:val="0"/>
      <w:divBdr>
        <w:top w:val="none" w:sz="0" w:space="0" w:color="auto"/>
        <w:left w:val="none" w:sz="0" w:space="0" w:color="auto"/>
        <w:bottom w:val="none" w:sz="0" w:space="0" w:color="auto"/>
        <w:right w:val="none" w:sz="0" w:space="0" w:color="auto"/>
      </w:divBdr>
    </w:div>
    <w:div w:id="154147879">
      <w:bodyDiv w:val="1"/>
      <w:marLeft w:val="0"/>
      <w:marRight w:val="0"/>
      <w:marTop w:val="0"/>
      <w:marBottom w:val="0"/>
      <w:divBdr>
        <w:top w:val="none" w:sz="0" w:space="0" w:color="auto"/>
        <w:left w:val="none" w:sz="0" w:space="0" w:color="auto"/>
        <w:bottom w:val="none" w:sz="0" w:space="0" w:color="auto"/>
        <w:right w:val="none" w:sz="0" w:space="0" w:color="auto"/>
      </w:divBdr>
    </w:div>
    <w:div w:id="158665488">
      <w:bodyDiv w:val="1"/>
      <w:marLeft w:val="0"/>
      <w:marRight w:val="0"/>
      <w:marTop w:val="0"/>
      <w:marBottom w:val="0"/>
      <w:divBdr>
        <w:top w:val="none" w:sz="0" w:space="0" w:color="auto"/>
        <w:left w:val="none" w:sz="0" w:space="0" w:color="auto"/>
        <w:bottom w:val="none" w:sz="0" w:space="0" w:color="auto"/>
        <w:right w:val="none" w:sz="0" w:space="0" w:color="auto"/>
      </w:divBdr>
    </w:div>
    <w:div w:id="162281231">
      <w:bodyDiv w:val="1"/>
      <w:marLeft w:val="0"/>
      <w:marRight w:val="0"/>
      <w:marTop w:val="0"/>
      <w:marBottom w:val="0"/>
      <w:divBdr>
        <w:top w:val="none" w:sz="0" w:space="0" w:color="auto"/>
        <w:left w:val="none" w:sz="0" w:space="0" w:color="auto"/>
        <w:bottom w:val="none" w:sz="0" w:space="0" w:color="auto"/>
        <w:right w:val="none" w:sz="0" w:space="0" w:color="auto"/>
      </w:divBdr>
    </w:div>
    <w:div w:id="171577559">
      <w:bodyDiv w:val="1"/>
      <w:marLeft w:val="0"/>
      <w:marRight w:val="0"/>
      <w:marTop w:val="0"/>
      <w:marBottom w:val="0"/>
      <w:divBdr>
        <w:top w:val="none" w:sz="0" w:space="0" w:color="auto"/>
        <w:left w:val="none" w:sz="0" w:space="0" w:color="auto"/>
        <w:bottom w:val="none" w:sz="0" w:space="0" w:color="auto"/>
        <w:right w:val="none" w:sz="0" w:space="0" w:color="auto"/>
      </w:divBdr>
    </w:div>
    <w:div w:id="183134597">
      <w:bodyDiv w:val="1"/>
      <w:marLeft w:val="0"/>
      <w:marRight w:val="0"/>
      <w:marTop w:val="0"/>
      <w:marBottom w:val="0"/>
      <w:divBdr>
        <w:top w:val="none" w:sz="0" w:space="0" w:color="auto"/>
        <w:left w:val="none" w:sz="0" w:space="0" w:color="auto"/>
        <w:bottom w:val="none" w:sz="0" w:space="0" w:color="auto"/>
        <w:right w:val="none" w:sz="0" w:space="0" w:color="auto"/>
      </w:divBdr>
    </w:div>
    <w:div w:id="184029165">
      <w:bodyDiv w:val="1"/>
      <w:marLeft w:val="0"/>
      <w:marRight w:val="0"/>
      <w:marTop w:val="0"/>
      <w:marBottom w:val="0"/>
      <w:divBdr>
        <w:top w:val="none" w:sz="0" w:space="0" w:color="auto"/>
        <w:left w:val="none" w:sz="0" w:space="0" w:color="auto"/>
        <w:bottom w:val="none" w:sz="0" w:space="0" w:color="auto"/>
        <w:right w:val="none" w:sz="0" w:space="0" w:color="auto"/>
      </w:divBdr>
    </w:div>
    <w:div w:id="213857070">
      <w:bodyDiv w:val="1"/>
      <w:marLeft w:val="0"/>
      <w:marRight w:val="0"/>
      <w:marTop w:val="0"/>
      <w:marBottom w:val="0"/>
      <w:divBdr>
        <w:top w:val="none" w:sz="0" w:space="0" w:color="auto"/>
        <w:left w:val="none" w:sz="0" w:space="0" w:color="auto"/>
        <w:bottom w:val="none" w:sz="0" w:space="0" w:color="auto"/>
        <w:right w:val="none" w:sz="0" w:space="0" w:color="auto"/>
      </w:divBdr>
    </w:div>
    <w:div w:id="245920648">
      <w:bodyDiv w:val="1"/>
      <w:marLeft w:val="0"/>
      <w:marRight w:val="0"/>
      <w:marTop w:val="0"/>
      <w:marBottom w:val="0"/>
      <w:divBdr>
        <w:top w:val="none" w:sz="0" w:space="0" w:color="auto"/>
        <w:left w:val="none" w:sz="0" w:space="0" w:color="auto"/>
        <w:bottom w:val="none" w:sz="0" w:space="0" w:color="auto"/>
        <w:right w:val="none" w:sz="0" w:space="0" w:color="auto"/>
      </w:divBdr>
    </w:div>
    <w:div w:id="247083553">
      <w:bodyDiv w:val="1"/>
      <w:marLeft w:val="0"/>
      <w:marRight w:val="0"/>
      <w:marTop w:val="0"/>
      <w:marBottom w:val="0"/>
      <w:divBdr>
        <w:top w:val="none" w:sz="0" w:space="0" w:color="auto"/>
        <w:left w:val="none" w:sz="0" w:space="0" w:color="auto"/>
        <w:bottom w:val="none" w:sz="0" w:space="0" w:color="auto"/>
        <w:right w:val="none" w:sz="0" w:space="0" w:color="auto"/>
      </w:divBdr>
    </w:div>
    <w:div w:id="247467881">
      <w:bodyDiv w:val="1"/>
      <w:marLeft w:val="0"/>
      <w:marRight w:val="0"/>
      <w:marTop w:val="0"/>
      <w:marBottom w:val="0"/>
      <w:divBdr>
        <w:top w:val="none" w:sz="0" w:space="0" w:color="auto"/>
        <w:left w:val="none" w:sz="0" w:space="0" w:color="auto"/>
        <w:bottom w:val="none" w:sz="0" w:space="0" w:color="auto"/>
        <w:right w:val="none" w:sz="0" w:space="0" w:color="auto"/>
      </w:divBdr>
    </w:div>
    <w:div w:id="252511609">
      <w:bodyDiv w:val="1"/>
      <w:marLeft w:val="0"/>
      <w:marRight w:val="0"/>
      <w:marTop w:val="0"/>
      <w:marBottom w:val="0"/>
      <w:divBdr>
        <w:top w:val="none" w:sz="0" w:space="0" w:color="auto"/>
        <w:left w:val="none" w:sz="0" w:space="0" w:color="auto"/>
        <w:bottom w:val="none" w:sz="0" w:space="0" w:color="auto"/>
        <w:right w:val="none" w:sz="0" w:space="0" w:color="auto"/>
      </w:divBdr>
    </w:div>
    <w:div w:id="263614319">
      <w:bodyDiv w:val="1"/>
      <w:marLeft w:val="0"/>
      <w:marRight w:val="0"/>
      <w:marTop w:val="0"/>
      <w:marBottom w:val="0"/>
      <w:divBdr>
        <w:top w:val="none" w:sz="0" w:space="0" w:color="auto"/>
        <w:left w:val="none" w:sz="0" w:space="0" w:color="auto"/>
        <w:bottom w:val="none" w:sz="0" w:space="0" w:color="auto"/>
        <w:right w:val="none" w:sz="0" w:space="0" w:color="auto"/>
      </w:divBdr>
    </w:div>
    <w:div w:id="266892124">
      <w:bodyDiv w:val="1"/>
      <w:marLeft w:val="0"/>
      <w:marRight w:val="0"/>
      <w:marTop w:val="0"/>
      <w:marBottom w:val="0"/>
      <w:divBdr>
        <w:top w:val="none" w:sz="0" w:space="0" w:color="auto"/>
        <w:left w:val="none" w:sz="0" w:space="0" w:color="auto"/>
        <w:bottom w:val="none" w:sz="0" w:space="0" w:color="auto"/>
        <w:right w:val="none" w:sz="0" w:space="0" w:color="auto"/>
      </w:divBdr>
    </w:div>
    <w:div w:id="300043424">
      <w:bodyDiv w:val="1"/>
      <w:marLeft w:val="0"/>
      <w:marRight w:val="0"/>
      <w:marTop w:val="0"/>
      <w:marBottom w:val="0"/>
      <w:divBdr>
        <w:top w:val="none" w:sz="0" w:space="0" w:color="auto"/>
        <w:left w:val="none" w:sz="0" w:space="0" w:color="auto"/>
        <w:bottom w:val="none" w:sz="0" w:space="0" w:color="auto"/>
        <w:right w:val="none" w:sz="0" w:space="0" w:color="auto"/>
      </w:divBdr>
    </w:div>
    <w:div w:id="301615548">
      <w:bodyDiv w:val="1"/>
      <w:marLeft w:val="0"/>
      <w:marRight w:val="0"/>
      <w:marTop w:val="0"/>
      <w:marBottom w:val="0"/>
      <w:divBdr>
        <w:top w:val="none" w:sz="0" w:space="0" w:color="auto"/>
        <w:left w:val="none" w:sz="0" w:space="0" w:color="auto"/>
        <w:bottom w:val="none" w:sz="0" w:space="0" w:color="auto"/>
        <w:right w:val="none" w:sz="0" w:space="0" w:color="auto"/>
      </w:divBdr>
    </w:div>
    <w:div w:id="305161133">
      <w:bodyDiv w:val="1"/>
      <w:marLeft w:val="0"/>
      <w:marRight w:val="0"/>
      <w:marTop w:val="0"/>
      <w:marBottom w:val="0"/>
      <w:divBdr>
        <w:top w:val="none" w:sz="0" w:space="0" w:color="auto"/>
        <w:left w:val="none" w:sz="0" w:space="0" w:color="auto"/>
        <w:bottom w:val="none" w:sz="0" w:space="0" w:color="auto"/>
        <w:right w:val="none" w:sz="0" w:space="0" w:color="auto"/>
      </w:divBdr>
    </w:div>
    <w:div w:id="324555659">
      <w:bodyDiv w:val="1"/>
      <w:marLeft w:val="0"/>
      <w:marRight w:val="0"/>
      <w:marTop w:val="0"/>
      <w:marBottom w:val="0"/>
      <w:divBdr>
        <w:top w:val="none" w:sz="0" w:space="0" w:color="auto"/>
        <w:left w:val="none" w:sz="0" w:space="0" w:color="auto"/>
        <w:bottom w:val="none" w:sz="0" w:space="0" w:color="auto"/>
        <w:right w:val="none" w:sz="0" w:space="0" w:color="auto"/>
      </w:divBdr>
    </w:div>
    <w:div w:id="325400597">
      <w:bodyDiv w:val="1"/>
      <w:marLeft w:val="0"/>
      <w:marRight w:val="0"/>
      <w:marTop w:val="0"/>
      <w:marBottom w:val="0"/>
      <w:divBdr>
        <w:top w:val="none" w:sz="0" w:space="0" w:color="auto"/>
        <w:left w:val="none" w:sz="0" w:space="0" w:color="auto"/>
        <w:bottom w:val="none" w:sz="0" w:space="0" w:color="auto"/>
        <w:right w:val="none" w:sz="0" w:space="0" w:color="auto"/>
      </w:divBdr>
    </w:div>
    <w:div w:id="326441137">
      <w:bodyDiv w:val="1"/>
      <w:marLeft w:val="0"/>
      <w:marRight w:val="0"/>
      <w:marTop w:val="0"/>
      <w:marBottom w:val="0"/>
      <w:divBdr>
        <w:top w:val="none" w:sz="0" w:space="0" w:color="auto"/>
        <w:left w:val="none" w:sz="0" w:space="0" w:color="auto"/>
        <w:bottom w:val="none" w:sz="0" w:space="0" w:color="auto"/>
        <w:right w:val="none" w:sz="0" w:space="0" w:color="auto"/>
      </w:divBdr>
    </w:div>
    <w:div w:id="331446387">
      <w:bodyDiv w:val="1"/>
      <w:marLeft w:val="0"/>
      <w:marRight w:val="0"/>
      <w:marTop w:val="0"/>
      <w:marBottom w:val="0"/>
      <w:divBdr>
        <w:top w:val="none" w:sz="0" w:space="0" w:color="auto"/>
        <w:left w:val="none" w:sz="0" w:space="0" w:color="auto"/>
        <w:bottom w:val="none" w:sz="0" w:space="0" w:color="auto"/>
        <w:right w:val="none" w:sz="0" w:space="0" w:color="auto"/>
      </w:divBdr>
    </w:div>
    <w:div w:id="336463054">
      <w:bodyDiv w:val="1"/>
      <w:marLeft w:val="0"/>
      <w:marRight w:val="0"/>
      <w:marTop w:val="0"/>
      <w:marBottom w:val="0"/>
      <w:divBdr>
        <w:top w:val="none" w:sz="0" w:space="0" w:color="auto"/>
        <w:left w:val="none" w:sz="0" w:space="0" w:color="auto"/>
        <w:bottom w:val="none" w:sz="0" w:space="0" w:color="auto"/>
        <w:right w:val="none" w:sz="0" w:space="0" w:color="auto"/>
      </w:divBdr>
    </w:div>
    <w:div w:id="340398970">
      <w:bodyDiv w:val="1"/>
      <w:marLeft w:val="0"/>
      <w:marRight w:val="0"/>
      <w:marTop w:val="0"/>
      <w:marBottom w:val="0"/>
      <w:divBdr>
        <w:top w:val="none" w:sz="0" w:space="0" w:color="auto"/>
        <w:left w:val="none" w:sz="0" w:space="0" w:color="auto"/>
        <w:bottom w:val="none" w:sz="0" w:space="0" w:color="auto"/>
        <w:right w:val="none" w:sz="0" w:space="0" w:color="auto"/>
      </w:divBdr>
    </w:div>
    <w:div w:id="343441301">
      <w:bodyDiv w:val="1"/>
      <w:marLeft w:val="0"/>
      <w:marRight w:val="0"/>
      <w:marTop w:val="0"/>
      <w:marBottom w:val="0"/>
      <w:divBdr>
        <w:top w:val="none" w:sz="0" w:space="0" w:color="auto"/>
        <w:left w:val="none" w:sz="0" w:space="0" w:color="auto"/>
        <w:bottom w:val="none" w:sz="0" w:space="0" w:color="auto"/>
        <w:right w:val="none" w:sz="0" w:space="0" w:color="auto"/>
      </w:divBdr>
    </w:div>
    <w:div w:id="363211115">
      <w:bodyDiv w:val="1"/>
      <w:marLeft w:val="0"/>
      <w:marRight w:val="0"/>
      <w:marTop w:val="0"/>
      <w:marBottom w:val="0"/>
      <w:divBdr>
        <w:top w:val="none" w:sz="0" w:space="0" w:color="auto"/>
        <w:left w:val="none" w:sz="0" w:space="0" w:color="auto"/>
        <w:bottom w:val="none" w:sz="0" w:space="0" w:color="auto"/>
        <w:right w:val="none" w:sz="0" w:space="0" w:color="auto"/>
      </w:divBdr>
    </w:div>
    <w:div w:id="371417365">
      <w:bodyDiv w:val="1"/>
      <w:marLeft w:val="0"/>
      <w:marRight w:val="0"/>
      <w:marTop w:val="0"/>
      <w:marBottom w:val="0"/>
      <w:divBdr>
        <w:top w:val="none" w:sz="0" w:space="0" w:color="auto"/>
        <w:left w:val="none" w:sz="0" w:space="0" w:color="auto"/>
        <w:bottom w:val="none" w:sz="0" w:space="0" w:color="auto"/>
        <w:right w:val="none" w:sz="0" w:space="0" w:color="auto"/>
      </w:divBdr>
    </w:div>
    <w:div w:id="398483819">
      <w:bodyDiv w:val="1"/>
      <w:marLeft w:val="0"/>
      <w:marRight w:val="0"/>
      <w:marTop w:val="0"/>
      <w:marBottom w:val="0"/>
      <w:divBdr>
        <w:top w:val="none" w:sz="0" w:space="0" w:color="auto"/>
        <w:left w:val="none" w:sz="0" w:space="0" w:color="auto"/>
        <w:bottom w:val="none" w:sz="0" w:space="0" w:color="auto"/>
        <w:right w:val="none" w:sz="0" w:space="0" w:color="auto"/>
      </w:divBdr>
    </w:div>
    <w:div w:id="401216328">
      <w:bodyDiv w:val="1"/>
      <w:marLeft w:val="0"/>
      <w:marRight w:val="0"/>
      <w:marTop w:val="0"/>
      <w:marBottom w:val="0"/>
      <w:divBdr>
        <w:top w:val="none" w:sz="0" w:space="0" w:color="auto"/>
        <w:left w:val="none" w:sz="0" w:space="0" w:color="auto"/>
        <w:bottom w:val="none" w:sz="0" w:space="0" w:color="auto"/>
        <w:right w:val="none" w:sz="0" w:space="0" w:color="auto"/>
      </w:divBdr>
    </w:div>
    <w:div w:id="406654301">
      <w:bodyDiv w:val="1"/>
      <w:marLeft w:val="0"/>
      <w:marRight w:val="0"/>
      <w:marTop w:val="0"/>
      <w:marBottom w:val="0"/>
      <w:divBdr>
        <w:top w:val="none" w:sz="0" w:space="0" w:color="auto"/>
        <w:left w:val="none" w:sz="0" w:space="0" w:color="auto"/>
        <w:bottom w:val="none" w:sz="0" w:space="0" w:color="auto"/>
        <w:right w:val="none" w:sz="0" w:space="0" w:color="auto"/>
      </w:divBdr>
    </w:div>
    <w:div w:id="416481568">
      <w:bodyDiv w:val="1"/>
      <w:marLeft w:val="0"/>
      <w:marRight w:val="0"/>
      <w:marTop w:val="0"/>
      <w:marBottom w:val="0"/>
      <w:divBdr>
        <w:top w:val="none" w:sz="0" w:space="0" w:color="auto"/>
        <w:left w:val="none" w:sz="0" w:space="0" w:color="auto"/>
        <w:bottom w:val="none" w:sz="0" w:space="0" w:color="auto"/>
        <w:right w:val="none" w:sz="0" w:space="0" w:color="auto"/>
      </w:divBdr>
    </w:div>
    <w:div w:id="424813449">
      <w:bodyDiv w:val="1"/>
      <w:marLeft w:val="0"/>
      <w:marRight w:val="0"/>
      <w:marTop w:val="0"/>
      <w:marBottom w:val="0"/>
      <w:divBdr>
        <w:top w:val="none" w:sz="0" w:space="0" w:color="auto"/>
        <w:left w:val="none" w:sz="0" w:space="0" w:color="auto"/>
        <w:bottom w:val="none" w:sz="0" w:space="0" w:color="auto"/>
        <w:right w:val="none" w:sz="0" w:space="0" w:color="auto"/>
      </w:divBdr>
    </w:div>
    <w:div w:id="427195075">
      <w:bodyDiv w:val="1"/>
      <w:marLeft w:val="0"/>
      <w:marRight w:val="0"/>
      <w:marTop w:val="0"/>
      <w:marBottom w:val="0"/>
      <w:divBdr>
        <w:top w:val="none" w:sz="0" w:space="0" w:color="auto"/>
        <w:left w:val="none" w:sz="0" w:space="0" w:color="auto"/>
        <w:bottom w:val="none" w:sz="0" w:space="0" w:color="auto"/>
        <w:right w:val="none" w:sz="0" w:space="0" w:color="auto"/>
      </w:divBdr>
    </w:div>
    <w:div w:id="432747997">
      <w:bodyDiv w:val="1"/>
      <w:marLeft w:val="0"/>
      <w:marRight w:val="0"/>
      <w:marTop w:val="0"/>
      <w:marBottom w:val="0"/>
      <w:divBdr>
        <w:top w:val="none" w:sz="0" w:space="0" w:color="auto"/>
        <w:left w:val="none" w:sz="0" w:space="0" w:color="auto"/>
        <w:bottom w:val="none" w:sz="0" w:space="0" w:color="auto"/>
        <w:right w:val="none" w:sz="0" w:space="0" w:color="auto"/>
      </w:divBdr>
    </w:div>
    <w:div w:id="437526544">
      <w:bodyDiv w:val="1"/>
      <w:marLeft w:val="0"/>
      <w:marRight w:val="0"/>
      <w:marTop w:val="0"/>
      <w:marBottom w:val="0"/>
      <w:divBdr>
        <w:top w:val="none" w:sz="0" w:space="0" w:color="auto"/>
        <w:left w:val="none" w:sz="0" w:space="0" w:color="auto"/>
        <w:bottom w:val="none" w:sz="0" w:space="0" w:color="auto"/>
        <w:right w:val="none" w:sz="0" w:space="0" w:color="auto"/>
      </w:divBdr>
    </w:div>
    <w:div w:id="438136512">
      <w:bodyDiv w:val="1"/>
      <w:marLeft w:val="0"/>
      <w:marRight w:val="0"/>
      <w:marTop w:val="0"/>
      <w:marBottom w:val="0"/>
      <w:divBdr>
        <w:top w:val="none" w:sz="0" w:space="0" w:color="auto"/>
        <w:left w:val="none" w:sz="0" w:space="0" w:color="auto"/>
        <w:bottom w:val="none" w:sz="0" w:space="0" w:color="auto"/>
        <w:right w:val="none" w:sz="0" w:space="0" w:color="auto"/>
      </w:divBdr>
    </w:div>
    <w:div w:id="454063258">
      <w:bodyDiv w:val="1"/>
      <w:marLeft w:val="0"/>
      <w:marRight w:val="0"/>
      <w:marTop w:val="0"/>
      <w:marBottom w:val="0"/>
      <w:divBdr>
        <w:top w:val="none" w:sz="0" w:space="0" w:color="auto"/>
        <w:left w:val="none" w:sz="0" w:space="0" w:color="auto"/>
        <w:bottom w:val="none" w:sz="0" w:space="0" w:color="auto"/>
        <w:right w:val="none" w:sz="0" w:space="0" w:color="auto"/>
      </w:divBdr>
    </w:div>
    <w:div w:id="467405227">
      <w:bodyDiv w:val="1"/>
      <w:marLeft w:val="0"/>
      <w:marRight w:val="0"/>
      <w:marTop w:val="0"/>
      <w:marBottom w:val="0"/>
      <w:divBdr>
        <w:top w:val="none" w:sz="0" w:space="0" w:color="auto"/>
        <w:left w:val="none" w:sz="0" w:space="0" w:color="auto"/>
        <w:bottom w:val="none" w:sz="0" w:space="0" w:color="auto"/>
        <w:right w:val="none" w:sz="0" w:space="0" w:color="auto"/>
      </w:divBdr>
    </w:div>
    <w:div w:id="473759761">
      <w:bodyDiv w:val="1"/>
      <w:marLeft w:val="0"/>
      <w:marRight w:val="0"/>
      <w:marTop w:val="0"/>
      <w:marBottom w:val="0"/>
      <w:divBdr>
        <w:top w:val="none" w:sz="0" w:space="0" w:color="auto"/>
        <w:left w:val="none" w:sz="0" w:space="0" w:color="auto"/>
        <w:bottom w:val="none" w:sz="0" w:space="0" w:color="auto"/>
        <w:right w:val="none" w:sz="0" w:space="0" w:color="auto"/>
      </w:divBdr>
    </w:div>
    <w:div w:id="493952485">
      <w:bodyDiv w:val="1"/>
      <w:marLeft w:val="0"/>
      <w:marRight w:val="0"/>
      <w:marTop w:val="0"/>
      <w:marBottom w:val="0"/>
      <w:divBdr>
        <w:top w:val="none" w:sz="0" w:space="0" w:color="auto"/>
        <w:left w:val="none" w:sz="0" w:space="0" w:color="auto"/>
        <w:bottom w:val="none" w:sz="0" w:space="0" w:color="auto"/>
        <w:right w:val="none" w:sz="0" w:space="0" w:color="auto"/>
      </w:divBdr>
    </w:div>
    <w:div w:id="507603011">
      <w:bodyDiv w:val="1"/>
      <w:marLeft w:val="0"/>
      <w:marRight w:val="0"/>
      <w:marTop w:val="0"/>
      <w:marBottom w:val="0"/>
      <w:divBdr>
        <w:top w:val="none" w:sz="0" w:space="0" w:color="auto"/>
        <w:left w:val="none" w:sz="0" w:space="0" w:color="auto"/>
        <w:bottom w:val="none" w:sz="0" w:space="0" w:color="auto"/>
        <w:right w:val="none" w:sz="0" w:space="0" w:color="auto"/>
      </w:divBdr>
    </w:div>
    <w:div w:id="522784102">
      <w:bodyDiv w:val="1"/>
      <w:marLeft w:val="0"/>
      <w:marRight w:val="0"/>
      <w:marTop w:val="0"/>
      <w:marBottom w:val="0"/>
      <w:divBdr>
        <w:top w:val="none" w:sz="0" w:space="0" w:color="auto"/>
        <w:left w:val="none" w:sz="0" w:space="0" w:color="auto"/>
        <w:bottom w:val="none" w:sz="0" w:space="0" w:color="auto"/>
        <w:right w:val="none" w:sz="0" w:space="0" w:color="auto"/>
      </w:divBdr>
    </w:div>
    <w:div w:id="523444632">
      <w:bodyDiv w:val="1"/>
      <w:marLeft w:val="0"/>
      <w:marRight w:val="0"/>
      <w:marTop w:val="0"/>
      <w:marBottom w:val="0"/>
      <w:divBdr>
        <w:top w:val="none" w:sz="0" w:space="0" w:color="auto"/>
        <w:left w:val="none" w:sz="0" w:space="0" w:color="auto"/>
        <w:bottom w:val="none" w:sz="0" w:space="0" w:color="auto"/>
        <w:right w:val="none" w:sz="0" w:space="0" w:color="auto"/>
      </w:divBdr>
    </w:div>
    <w:div w:id="534194626">
      <w:bodyDiv w:val="1"/>
      <w:marLeft w:val="0"/>
      <w:marRight w:val="0"/>
      <w:marTop w:val="0"/>
      <w:marBottom w:val="0"/>
      <w:divBdr>
        <w:top w:val="none" w:sz="0" w:space="0" w:color="auto"/>
        <w:left w:val="none" w:sz="0" w:space="0" w:color="auto"/>
        <w:bottom w:val="none" w:sz="0" w:space="0" w:color="auto"/>
        <w:right w:val="none" w:sz="0" w:space="0" w:color="auto"/>
      </w:divBdr>
    </w:div>
    <w:div w:id="537939239">
      <w:bodyDiv w:val="1"/>
      <w:marLeft w:val="0"/>
      <w:marRight w:val="0"/>
      <w:marTop w:val="0"/>
      <w:marBottom w:val="0"/>
      <w:divBdr>
        <w:top w:val="none" w:sz="0" w:space="0" w:color="auto"/>
        <w:left w:val="none" w:sz="0" w:space="0" w:color="auto"/>
        <w:bottom w:val="none" w:sz="0" w:space="0" w:color="auto"/>
        <w:right w:val="none" w:sz="0" w:space="0" w:color="auto"/>
      </w:divBdr>
    </w:div>
    <w:div w:id="541094693">
      <w:bodyDiv w:val="1"/>
      <w:marLeft w:val="0"/>
      <w:marRight w:val="0"/>
      <w:marTop w:val="0"/>
      <w:marBottom w:val="0"/>
      <w:divBdr>
        <w:top w:val="none" w:sz="0" w:space="0" w:color="auto"/>
        <w:left w:val="none" w:sz="0" w:space="0" w:color="auto"/>
        <w:bottom w:val="none" w:sz="0" w:space="0" w:color="auto"/>
        <w:right w:val="none" w:sz="0" w:space="0" w:color="auto"/>
      </w:divBdr>
    </w:div>
    <w:div w:id="544756987">
      <w:bodyDiv w:val="1"/>
      <w:marLeft w:val="0"/>
      <w:marRight w:val="0"/>
      <w:marTop w:val="0"/>
      <w:marBottom w:val="0"/>
      <w:divBdr>
        <w:top w:val="none" w:sz="0" w:space="0" w:color="auto"/>
        <w:left w:val="none" w:sz="0" w:space="0" w:color="auto"/>
        <w:bottom w:val="none" w:sz="0" w:space="0" w:color="auto"/>
        <w:right w:val="none" w:sz="0" w:space="0" w:color="auto"/>
      </w:divBdr>
    </w:div>
    <w:div w:id="581574026">
      <w:bodyDiv w:val="1"/>
      <w:marLeft w:val="0"/>
      <w:marRight w:val="0"/>
      <w:marTop w:val="0"/>
      <w:marBottom w:val="0"/>
      <w:divBdr>
        <w:top w:val="none" w:sz="0" w:space="0" w:color="auto"/>
        <w:left w:val="none" w:sz="0" w:space="0" w:color="auto"/>
        <w:bottom w:val="none" w:sz="0" w:space="0" w:color="auto"/>
        <w:right w:val="none" w:sz="0" w:space="0" w:color="auto"/>
      </w:divBdr>
    </w:div>
    <w:div w:id="583995122">
      <w:bodyDiv w:val="1"/>
      <w:marLeft w:val="0"/>
      <w:marRight w:val="0"/>
      <w:marTop w:val="0"/>
      <w:marBottom w:val="0"/>
      <w:divBdr>
        <w:top w:val="none" w:sz="0" w:space="0" w:color="auto"/>
        <w:left w:val="none" w:sz="0" w:space="0" w:color="auto"/>
        <w:bottom w:val="none" w:sz="0" w:space="0" w:color="auto"/>
        <w:right w:val="none" w:sz="0" w:space="0" w:color="auto"/>
      </w:divBdr>
    </w:div>
    <w:div w:id="589701519">
      <w:bodyDiv w:val="1"/>
      <w:marLeft w:val="0"/>
      <w:marRight w:val="0"/>
      <w:marTop w:val="0"/>
      <w:marBottom w:val="0"/>
      <w:divBdr>
        <w:top w:val="none" w:sz="0" w:space="0" w:color="auto"/>
        <w:left w:val="none" w:sz="0" w:space="0" w:color="auto"/>
        <w:bottom w:val="none" w:sz="0" w:space="0" w:color="auto"/>
        <w:right w:val="none" w:sz="0" w:space="0" w:color="auto"/>
      </w:divBdr>
    </w:div>
    <w:div w:id="599873120">
      <w:bodyDiv w:val="1"/>
      <w:marLeft w:val="0"/>
      <w:marRight w:val="0"/>
      <w:marTop w:val="0"/>
      <w:marBottom w:val="0"/>
      <w:divBdr>
        <w:top w:val="none" w:sz="0" w:space="0" w:color="auto"/>
        <w:left w:val="none" w:sz="0" w:space="0" w:color="auto"/>
        <w:bottom w:val="none" w:sz="0" w:space="0" w:color="auto"/>
        <w:right w:val="none" w:sz="0" w:space="0" w:color="auto"/>
      </w:divBdr>
    </w:div>
    <w:div w:id="612706812">
      <w:bodyDiv w:val="1"/>
      <w:marLeft w:val="0"/>
      <w:marRight w:val="0"/>
      <w:marTop w:val="0"/>
      <w:marBottom w:val="0"/>
      <w:divBdr>
        <w:top w:val="none" w:sz="0" w:space="0" w:color="auto"/>
        <w:left w:val="none" w:sz="0" w:space="0" w:color="auto"/>
        <w:bottom w:val="none" w:sz="0" w:space="0" w:color="auto"/>
        <w:right w:val="none" w:sz="0" w:space="0" w:color="auto"/>
      </w:divBdr>
    </w:div>
    <w:div w:id="642197644">
      <w:bodyDiv w:val="1"/>
      <w:marLeft w:val="0"/>
      <w:marRight w:val="0"/>
      <w:marTop w:val="0"/>
      <w:marBottom w:val="0"/>
      <w:divBdr>
        <w:top w:val="none" w:sz="0" w:space="0" w:color="auto"/>
        <w:left w:val="none" w:sz="0" w:space="0" w:color="auto"/>
        <w:bottom w:val="none" w:sz="0" w:space="0" w:color="auto"/>
        <w:right w:val="none" w:sz="0" w:space="0" w:color="auto"/>
      </w:divBdr>
    </w:div>
    <w:div w:id="660621767">
      <w:bodyDiv w:val="1"/>
      <w:marLeft w:val="0"/>
      <w:marRight w:val="0"/>
      <w:marTop w:val="0"/>
      <w:marBottom w:val="0"/>
      <w:divBdr>
        <w:top w:val="none" w:sz="0" w:space="0" w:color="auto"/>
        <w:left w:val="none" w:sz="0" w:space="0" w:color="auto"/>
        <w:bottom w:val="none" w:sz="0" w:space="0" w:color="auto"/>
        <w:right w:val="none" w:sz="0" w:space="0" w:color="auto"/>
      </w:divBdr>
    </w:div>
    <w:div w:id="661665132">
      <w:bodyDiv w:val="1"/>
      <w:marLeft w:val="0"/>
      <w:marRight w:val="0"/>
      <w:marTop w:val="0"/>
      <w:marBottom w:val="0"/>
      <w:divBdr>
        <w:top w:val="none" w:sz="0" w:space="0" w:color="auto"/>
        <w:left w:val="none" w:sz="0" w:space="0" w:color="auto"/>
        <w:bottom w:val="none" w:sz="0" w:space="0" w:color="auto"/>
        <w:right w:val="none" w:sz="0" w:space="0" w:color="auto"/>
      </w:divBdr>
    </w:div>
    <w:div w:id="673842202">
      <w:bodyDiv w:val="1"/>
      <w:marLeft w:val="0"/>
      <w:marRight w:val="0"/>
      <w:marTop w:val="0"/>
      <w:marBottom w:val="0"/>
      <w:divBdr>
        <w:top w:val="none" w:sz="0" w:space="0" w:color="auto"/>
        <w:left w:val="none" w:sz="0" w:space="0" w:color="auto"/>
        <w:bottom w:val="none" w:sz="0" w:space="0" w:color="auto"/>
        <w:right w:val="none" w:sz="0" w:space="0" w:color="auto"/>
      </w:divBdr>
    </w:div>
    <w:div w:id="684869946">
      <w:bodyDiv w:val="1"/>
      <w:marLeft w:val="0"/>
      <w:marRight w:val="0"/>
      <w:marTop w:val="0"/>
      <w:marBottom w:val="0"/>
      <w:divBdr>
        <w:top w:val="none" w:sz="0" w:space="0" w:color="auto"/>
        <w:left w:val="none" w:sz="0" w:space="0" w:color="auto"/>
        <w:bottom w:val="none" w:sz="0" w:space="0" w:color="auto"/>
        <w:right w:val="none" w:sz="0" w:space="0" w:color="auto"/>
      </w:divBdr>
    </w:div>
    <w:div w:id="690688312">
      <w:bodyDiv w:val="1"/>
      <w:marLeft w:val="0"/>
      <w:marRight w:val="0"/>
      <w:marTop w:val="0"/>
      <w:marBottom w:val="0"/>
      <w:divBdr>
        <w:top w:val="none" w:sz="0" w:space="0" w:color="auto"/>
        <w:left w:val="none" w:sz="0" w:space="0" w:color="auto"/>
        <w:bottom w:val="none" w:sz="0" w:space="0" w:color="auto"/>
        <w:right w:val="none" w:sz="0" w:space="0" w:color="auto"/>
      </w:divBdr>
    </w:div>
    <w:div w:id="696123601">
      <w:bodyDiv w:val="1"/>
      <w:marLeft w:val="0"/>
      <w:marRight w:val="0"/>
      <w:marTop w:val="0"/>
      <w:marBottom w:val="0"/>
      <w:divBdr>
        <w:top w:val="none" w:sz="0" w:space="0" w:color="auto"/>
        <w:left w:val="none" w:sz="0" w:space="0" w:color="auto"/>
        <w:bottom w:val="none" w:sz="0" w:space="0" w:color="auto"/>
        <w:right w:val="none" w:sz="0" w:space="0" w:color="auto"/>
      </w:divBdr>
    </w:div>
    <w:div w:id="700595542">
      <w:bodyDiv w:val="1"/>
      <w:marLeft w:val="0"/>
      <w:marRight w:val="0"/>
      <w:marTop w:val="0"/>
      <w:marBottom w:val="0"/>
      <w:divBdr>
        <w:top w:val="none" w:sz="0" w:space="0" w:color="auto"/>
        <w:left w:val="none" w:sz="0" w:space="0" w:color="auto"/>
        <w:bottom w:val="none" w:sz="0" w:space="0" w:color="auto"/>
        <w:right w:val="none" w:sz="0" w:space="0" w:color="auto"/>
      </w:divBdr>
    </w:div>
    <w:div w:id="712845322">
      <w:bodyDiv w:val="1"/>
      <w:marLeft w:val="0"/>
      <w:marRight w:val="0"/>
      <w:marTop w:val="0"/>
      <w:marBottom w:val="0"/>
      <w:divBdr>
        <w:top w:val="none" w:sz="0" w:space="0" w:color="auto"/>
        <w:left w:val="none" w:sz="0" w:space="0" w:color="auto"/>
        <w:bottom w:val="none" w:sz="0" w:space="0" w:color="auto"/>
        <w:right w:val="none" w:sz="0" w:space="0" w:color="auto"/>
      </w:divBdr>
    </w:div>
    <w:div w:id="717629911">
      <w:bodyDiv w:val="1"/>
      <w:marLeft w:val="0"/>
      <w:marRight w:val="0"/>
      <w:marTop w:val="0"/>
      <w:marBottom w:val="0"/>
      <w:divBdr>
        <w:top w:val="none" w:sz="0" w:space="0" w:color="auto"/>
        <w:left w:val="none" w:sz="0" w:space="0" w:color="auto"/>
        <w:bottom w:val="none" w:sz="0" w:space="0" w:color="auto"/>
        <w:right w:val="none" w:sz="0" w:space="0" w:color="auto"/>
      </w:divBdr>
    </w:div>
    <w:div w:id="720054017">
      <w:bodyDiv w:val="1"/>
      <w:marLeft w:val="0"/>
      <w:marRight w:val="0"/>
      <w:marTop w:val="0"/>
      <w:marBottom w:val="0"/>
      <w:divBdr>
        <w:top w:val="none" w:sz="0" w:space="0" w:color="auto"/>
        <w:left w:val="none" w:sz="0" w:space="0" w:color="auto"/>
        <w:bottom w:val="none" w:sz="0" w:space="0" w:color="auto"/>
        <w:right w:val="none" w:sz="0" w:space="0" w:color="auto"/>
      </w:divBdr>
    </w:div>
    <w:div w:id="725376995">
      <w:bodyDiv w:val="1"/>
      <w:marLeft w:val="0"/>
      <w:marRight w:val="0"/>
      <w:marTop w:val="0"/>
      <w:marBottom w:val="0"/>
      <w:divBdr>
        <w:top w:val="none" w:sz="0" w:space="0" w:color="auto"/>
        <w:left w:val="none" w:sz="0" w:space="0" w:color="auto"/>
        <w:bottom w:val="none" w:sz="0" w:space="0" w:color="auto"/>
        <w:right w:val="none" w:sz="0" w:space="0" w:color="auto"/>
      </w:divBdr>
    </w:div>
    <w:div w:id="744062901">
      <w:bodyDiv w:val="1"/>
      <w:marLeft w:val="0"/>
      <w:marRight w:val="0"/>
      <w:marTop w:val="0"/>
      <w:marBottom w:val="0"/>
      <w:divBdr>
        <w:top w:val="none" w:sz="0" w:space="0" w:color="auto"/>
        <w:left w:val="none" w:sz="0" w:space="0" w:color="auto"/>
        <w:bottom w:val="none" w:sz="0" w:space="0" w:color="auto"/>
        <w:right w:val="none" w:sz="0" w:space="0" w:color="auto"/>
      </w:divBdr>
    </w:div>
    <w:div w:id="746194672">
      <w:bodyDiv w:val="1"/>
      <w:marLeft w:val="0"/>
      <w:marRight w:val="0"/>
      <w:marTop w:val="0"/>
      <w:marBottom w:val="0"/>
      <w:divBdr>
        <w:top w:val="none" w:sz="0" w:space="0" w:color="auto"/>
        <w:left w:val="none" w:sz="0" w:space="0" w:color="auto"/>
        <w:bottom w:val="none" w:sz="0" w:space="0" w:color="auto"/>
        <w:right w:val="none" w:sz="0" w:space="0" w:color="auto"/>
      </w:divBdr>
    </w:div>
    <w:div w:id="749666919">
      <w:bodyDiv w:val="1"/>
      <w:marLeft w:val="0"/>
      <w:marRight w:val="0"/>
      <w:marTop w:val="0"/>
      <w:marBottom w:val="0"/>
      <w:divBdr>
        <w:top w:val="none" w:sz="0" w:space="0" w:color="auto"/>
        <w:left w:val="none" w:sz="0" w:space="0" w:color="auto"/>
        <w:bottom w:val="none" w:sz="0" w:space="0" w:color="auto"/>
        <w:right w:val="none" w:sz="0" w:space="0" w:color="auto"/>
      </w:divBdr>
    </w:div>
    <w:div w:id="755708834">
      <w:bodyDiv w:val="1"/>
      <w:marLeft w:val="0"/>
      <w:marRight w:val="0"/>
      <w:marTop w:val="0"/>
      <w:marBottom w:val="0"/>
      <w:divBdr>
        <w:top w:val="none" w:sz="0" w:space="0" w:color="auto"/>
        <w:left w:val="none" w:sz="0" w:space="0" w:color="auto"/>
        <w:bottom w:val="none" w:sz="0" w:space="0" w:color="auto"/>
        <w:right w:val="none" w:sz="0" w:space="0" w:color="auto"/>
      </w:divBdr>
    </w:div>
    <w:div w:id="755828004">
      <w:bodyDiv w:val="1"/>
      <w:marLeft w:val="0"/>
      <w:marRight w:val="0"/>
      <w:marTop w:val="0"/>
      <w:marBottom w:val="0"/>
      <w:divBdr>
        <w:top w:val="none" w:sz="0" w:space="0" w:color="auto"/>
        <w:left w:val="none" w:sz="0" w:space="0" w:color="auto"/>
        <w:bottom w:val="none" w:sz="0" w:space="0" w:color="auto"/>
        <w:right w:val="none" w:sz="0" w:space="0" w:color="auto"/>
      </w:divBdr>
    </w:div>
    <w:div w:id="759062671">
      <w:bodyDiv w:val="1"/>
      <w:marLeft w:val="0"/>
      <w:marRight w:val="0"/>
      <w:marTop w:val="0"/>
      <w:marBottom w:val="0"/>
      <w:divBdr>
        <w:top w:val="none" w:sz="0" w:space="0" w:color="auto"/>
        <w:left w:val="none" w:sz="0" w:space="0" w:color="auto"/>
        <w:bottom w:val="none" w:sz="0" w:space="0" w:color="auto"/>
        <w:right w:val="none" w:sz="0" w:space="0" w:color="auto"/>
      </w:divBdr>
    </w:div>
    <w:div w:id="776560249">
      <w:bodyDiv w:val="1"/>
      <w:marLeft w:val="0"/>
      <w:marRight w:val="0"/>
      <w:marTop w:val="0"/>
      <w:marBottom w:val="0"/>
      <w:divBdr>
        <w:top w:val="none" w:sz="0" w:space="0" w:color="auto"/>
        <w:left w:val="none" w:sz="0" w:space="0" w:color="auto"/>
        <w:bottom w:val="none" w:sz="0" w:space="0" w:color="auto"/>
        <w:right w:val="none" w:sz="0" w:space="0" w:color="auto"/>
      </w:divBdr>
    </w:div>
    <w:div w:id="783698223">
      <w:bodyDiv w:val="1"/>
      <w:marLeft w:val="0"/>
      <w:marRight w:val="0"/>
      <w:marTop w:val="0"/>
      <w:marBottom w:val="0"/>
      <w:divBdr>
        <w:top w:val="none" w:sz="0" w:space="0" w:color="auto"/>
        <w:left w:val="none" w:sz="0" w:space="0" w:color="auto"/>
        <w:bottom w:val="none" w:sz="0" w:space="0" w:color="auto"/>
        <w:right w:val="none" w:sz="0" w:space="0" w:color="auto"/>
      </w:divBdr>
    </w:div>
    <w:div w:id="798647605">
      <w:bodyDiv w:val="1"/>
      <w:marLeft w:val="0"/>
      <w:marRight w:val="0"/>
      <w:marTop w:val="0"/>
      <w:marBottom w:val="0"/>
      <w:divBdr>
        <w:top w:val="none" w:sz="0" w:space="0" w:color="auto"/>
        <w:left w:val="none" w:sz="0" w:space="0" w:color="auto"/>
        <w:bottom w:val="none" w:sz="0" w:space="0" w:color="auto"/>
        <w:right w:val="none" w:sz="0" w:space="0" w:color="auto"/>
      </w:divBdr>
    </w:div>
    <w:div w:id="802114323">
      <w:bodyDiv w:val="1"/>
      <w:marLeft w:val="0"/>
      <w:marRight w:val="0"/>
      <w:marTop w:val="0"/>
      <w:marBottom w:val="0"/>
      <w:divBdr>
        <w:top w:val="none" w:sz="0" w:space="0" w:color="auto"/>
        <w:left w:val="none" w:sz="0" w:space="0" w:color="auto"/>
        <w:bottom w:val="none" w:sz="0" w:space="0" w:color="auto"/>
        <w:right w:val="none" w:sz="0" w:space="0" w:color="auto"/>
      </w:divBdr>
    </w:div>
    <w:div w:id="806044673">
      <w:bodyDiv w:val="1"/>
      <w:marLeft w:val="0"/>
      <w:marRight w:val="0"/>
      <w:marTop w:val="0"/>
      <w:marBottom w:val="0"/>
      <w:divBdr>
        <w:top w:val="none" w:sz="0" w:space="0" w:color="auto"/>
        <w:left w:val="none" w:sz="0" w:space="0" w:color="auto"/>
        <w:bottom w:val="none" w:sz="0" w:space="0" w:color="auto"/>
        <w:right w:val="none" w:sz="0" w:space="0" w:color="auto"/>
      </w:divBdr>
    </w:div>
    <w:div w:id="807666169">
      <w:bodyDiv w:val="1"/>
      <w:marLeft w:val="0"/>
      <w:marRight w:val="0"/>
      <w:marTop w:val="0"/>
      <w:marBottom w:val="0"/>
      <w:divBdr>
        <w:top w:val="none" w:sz="0" w:space="0" w:color="auto"/>
        <w:left w:val="none" w:sz="0" w:space="0" w:color="auto"/>
        <w:bottom w:val="none" w:sz="0" w:space="0" w:color="auto"/>
        <w:right w:val="none" w:sz="0" w:space="0" w:color="auto"/>
      </w:divBdr>
    </w:div>
    <w:div w:id="836117559">
      <w:bodyDiv w:val="1"/>
      <w:marLeft w:val="0"/>
      <w:marRight w:val="0"/>
      <w:marTop w:val="0"/>
      <w:marBottom w:val="0"/>
      <w:divBdr>
        <w:top w:val="none" w:sz="0" w:space="0" w:color="auto"/>
        <w:left w:val="none" w:sz="0" w:space="0" w:color="auto"/>
        <w:bottom w:val="none" w:sz="0" w:space="0" w:color="auto"/>
        <w:right w:val="none" w:sz="0" w:space="0" w:color="auto"/>
      </w:divBdr>
    </w:div>
    <w:div w:id="837306299">
      <w:bodyDiv w:val="1"/>
      <w:marLeft w:val="0"/>
      <w:marRight w:val="0"/>
      <w:marTop w:val="0"/>
      <w:marBottom w:val="0"/>
      <w:divBdr>
        <w:top w:val="none" w:sz="0" w:space="0" w:color="auto"/>
        <w:left w:val="none" w:sz="0" w:space="0" w:color="auto"/>
        <w:bottom w:val="none" w:sz="0" w:space="0" w:color="auto"/>
        <w:right w:val="none" w:sz="0" w:space="0" w:color="auto"/>
      </w:divBdr>
    </w:div>
    <w:div w:id="839546674">
      <w:bodyDiv w:val="1"/>
      <w:marLeft w:val="0"/>
      <w:marRight w:val="0"/>
      <w:marTop w:val="0"/>
      <w:marBottom w:val="0"/>
      <w:divBdr>
        <w:top w:val="none" w:sz="0" w:space="0" w:color="auto"/>
        <w:left w:val="none" w:sz="0" w:space="0" w:color="auto"/>
        <w:bottom w:val="none" w:sz="0" w:space="0" w:color="auto"/>
        <w:right w:val="none" w:sz="0" w:space="0" w:color="auto"/>
      </w:divBdr>
    </w:div>
    <w:div w:id="842353913">
      <w:bodyDiv w:val="1"/>
      <w:marLeft w:val="0"/>
      <w:marRight w:val="0"/>
      <w:marTop w:val="0"/>
      <w:marBottom w:val="0"/>
      <w:divBdr>
        <w:top w:val="none" w:sz="0" w:space="0" w:color="auto"/>
        <w:left w:val="none" w:sz="0" w:space="0" w:color="auto"/>
        <w:bottom w:val="none" w:sz="0" w:space="0" w:color="auto"/>
        <w:right w:val="none" w:sz="0" w:space="0" w:color="auto"/>
      </w:divBdr>
    </w:div>
    <w:div w:id="845943902">
      <w:bodyDiv w:val="1"/>
      <w:marLeft w:val="0"/>
      <w:marRight w:val="0"/>
      <w:marTop w:val="0"/>
      <w:marBottom w:val="0"/>
      <w:divBdr>
        <w:top w:val="none" w:sz="0" w:space="0" w:color="auto"/>
        <w:left w:val="none" w:sz="0" w:space="0" w:color="auto"/>
        <w:bottom w:val="none" w:sz="0" w:space="0" w:color="auto"/>
        <w:right w:val="none" w:sz="0" w:space="0" w:color="auto"/>
      </w:divBdr>
    </w:div>
    <w:div w:id="867370709">
      <w:bodyDiv w:val="1"/>
      <w:marLeft w:val="0"/>
      <w:marRight w:val="0"/>
      <w:marTop w:val="0"/>
      <w:marBottom w:val="0"/>
      <w:divBdr>
        <w:top w:val="none" w:sz="0" w:space="0" w:color="auto"/>
        <w:left w:val="none" w:sz="0" w:space="0" w:color="auto"/>
        <w:bottom w:val="none" w:sz="0" w:space="0" w:color="auto"/>
        <w:right w:val="none" w:sz="0" w:space="0" w:color="auto"/>
      </w:divBdr>
    </w:div>
    <w:div w:id="867372118">
      <w:bodyDiv w:val="1"/>
      <w:marLeft w:val="0"/>
      <w:marRight w:val="0"/>
      <w:marTop w:val="0"/>
      <w:marBottom w:val="0"/>
      <w:divBdr>
        <w:top w:val="none" w:sz="0" w:space="0" w:color="auto"/>
        <w:left w:val="none" w:sz="0" w:space="0" w:color="auto"/>
        <w:bottom w:val="none" w:sz="0" w:space="0" w:color="auto"/>
        <w:right w:val="none" w:sz="0" w:space="0" w:color="auto"/>
      </w:divBdr>
    </w:div>
    <w:div w:id="872766708">
      <w:bodyDiv w:val="1"/>
      <w:marLeft w:val="0"/>
      <w:marRight w:val="0"/>
      <w:marTop w:val="0"/>
      <w:marBottom w:val="0"/>
      <w:divBdr>
        <w:top w:val="none" w:sz="0" w:space="0" w:color="auto"/>
        <w:left w:val="none" w:sz="0" w:space="0" w:color="auto"/>
        <w:bottom w:val="none" w:sz="0" w:space="0" w:color="auto"/>
        <w:right w:val="none" w:sz="0" w:space="0" w:color="auto"/>
      </w:divBdr>
    </w:div>
    <w:div w:id="876282990">
      <w:bodyDiv w:val="1"/>
      <w:marLeft w:val="0"/>
      <w:marRight w:val="0"/>
      <w:marTop w:val="0"/>
      <w:marBottom w:val="0"/>
      <w:divBdr>
        <w:top w:val="none" w:sz="0" w:space="0" w:color="auto"/>
        <w:left w:val="none" w:sz="0" w:space="0" w:color="auto"/>
        <w:bottom w:val="none" w:sz="0" w:space="0" w:color="auto"/>
        <w:right w:val="none" w:sz="0" w:space="0" w:color="auto"/>
      </w:divBdr>
    </w:div>
    <w:div w:id="876353962">
      <w:bodyDiv w:val="1"/>
      <w:marLeft w:val="0"/>
      <w:marRight w:val="0"/>
      <w:marTop w:val="0"/>
      <w:marBottom w:val="0"/>
      <w:divBdr>
        <w:top w:val="none" w:sz="0" w:space="0" w:color="auto"/>
        <w:left w:val="none" w:sz="0" w:space="0" w:color="auto"/>
        <w:bottom w:val="none" w:sz="0" w:space="0" w:color="auto"/>
        <w:right w:val="none" w:sz="0" w:space="0" w:color="auto"/>
      </w:divBdr>
    </w:div>
    <w:div w:id="886531093">
      <w:bodyDiv w:val="1"/>
      <w:marLeft w:val="0"/>
      <w:marRight w:val="0"/>
      <w:marTop w:val="0"/>
      <w:marBottom w:val="0"/>
      <w:divBdr>
        <w:top w:val="none" w:sz="0" w:space="0" w:color="auto"/>
        <w:left w:val="none" w:sz="0" w:space="0" w:color="auto"/>
        <w:bottom w:val="none" w:sz="0" w:space="0" w:color="auto"/>
        <w:right w:val="none" w:sz="0" w:space="0" w:color="auto"/>
      </w:divBdr>
    </w:div>
    <w:div w:id="892885540">
      <w:bodyDiv w:val="1"/>
      <w:marLeft w:val="0"/>
      <w:marRight w:val="0"/>
      <w:marTop w:val="0"/>
      <w:marBottom w:val="0"/>
      <w:divBdr>
        <w:top w:val="none" w:sz="0" w:space="0" w:color="auto"/>
        <w:left w:val="none" w:sz="0" w:space="0" w:color="auto"/>
        <w:bottom w:val="none" w:sz="0" w:space="0" w:color="auto"/>
        <w:right w:val="none" w:sz="0" w:space="0" w:color="auto"/>
      </w:divBdr>
    </w:div>
    <w:div w:id="896628742">
      <w:bodyDiv w:val="1"/>
      <w:marLeft w:val="0"/>
      <w:marRight w:val="0"/>
      <w:marTop w:val="0"/>
      <w:marBottom w:val="0"/>
      <w:divBdr>
        <w:top w:val="none" w:sz="0" w:space="0" w:color="auto"/>
        <w:left w:val="none" w:sz="0" w:space="0" w:color="auto"/>
        <w:bottom w:val="none" w:sz="0" w:space="0" w:color="auto"/>
        <w:right w:val="none" w:sz="0" w:space="0" w:color="auto"/>
      </w:divBdr>
    </w:div>
    <w:div w:id="902060211">
      <w:bodyDiv w:val="1"/>
      <w:marLeft w:val="0"/>
      <w:marRight w:val="0"/>
      <w:marTop w:val="0"/>
      <w:marBottom w:val="0"/>
      <w:divBdr>
        <w:top w:val="none" w:sz="0" w:space="0" w:color="auto"/>
        <w:left w:val="none" w:sz="0" w:space="0" w:color="auto"/>
        <w:bottom w:val="none" w:sz="0" w:space="0" w:color="auto"/>
        <w:right w:val="none" w:sz="0" w:space="0" w:color="auto"/>
      </w:divBdr>
    </w:div>
    <w:div w:id="926963632">
      <w:bodyDiv w:val="1"/>
      <w:marLeft w:val="0"/>
      <w:marRight w:val="0"/>
      <w:marTop w:val="0"/>
      <w:marBottom w:val="0"/>
      <w:divBdr>
        <w:top w:val="none" w:sz="0" w:space="0" w:color="auto"/>
        <w:left w:val="none" w:sz="0" w:space="0" w:color="auto"/>
        <w:bottom w:val="none" w:sz="0" w:space="0" w:color="auto"/>
        <w:right w:val="none" w:sz="0" w:space="0" w:color="auto"/>
      </w:divBdr>
    </w:div>
    <w:div w:id="933634198">
      <w:bodyDiv w:val="1"/>
      <w:marLeft w:val="0"/>
      <w:marRight w:val="0"/>
      <w:marTop w:val="0"/>
      <w:marBottom w:val="0"/>
      <w:divBdr>
        <w:top w:val="none" w:sz="0" w:space="0" w:color="auto"/>
        <w:left w:val="none" w:sz="0" w:space="0" w:color="auto"/>
        <w:bottom w:val="none" w:sz="0" w:space="0" w:color="auto"/>
        <w:right w:val="none" w:sz="0" w:space="0" w:color="auto"/>
      </w:divBdr>
    </w:div>
    <w:div w:id="939604401">
      <w:bodyDiv w:val="1"/>
      <w:marLeft w:val="0"/>
      <w:marRight w:val="0"/>
      <w:marTop w:val="0"/>
      <w:marBottom w:val="0"/>
      <w:divBdr>
        <w:top w:val="none" w:sz="0" w:space="0" w:color="auto"/>
        <w:left w:val="none" w:sz="0" w:space="0" w:color="auto"/>
        <w:bottom w:val="none" w:sz="0" w:space="0" w:color="auto"/>
        <w:right w:val="none" w:sz="0" w:space="0" w:color="auto"/>
      </w:divBdr>
    </w:div>
    <w:div w:id="939605170">
      <w:bodyDiv w:val="1"/>
      <w:marLeft w:val="0"/>
      <w:marRight w:val="0"/>
      <w:marTop w:val="0"/>
      <w:marBottom w:val="0"/>
      <w:divBdr>
        <w:top w:val="none" w:sz="0" w:space="0" w:color="auto"/>
        <w:left w:val="none" w:sz="0" w:space="0" w:color="auto"/>
        <w:bottom w:val="none" w:sz="0" w:space="0" w:color="auto"/>
        <w:right w:val="none" w:sz="0" w:space="0" w:color="auto"/>
      </w:divBdr>
    </w:div>
    <w:div w:id="941839585">
      <w:bodyDiv w:val="1"/>
      <w:marLeft w:val="0"/>
      <w:marRight w:val="0"/>
      <w:marTop w:val="0"/>
      <w:marBottom w:val="0"/>
      <w:divBdr>
        <w:top w:val="none" w:sz="0" w:space="0" w:color="auto"/>
        <w:left w:val="none" w:sz="0" w:space="0" w:color="auto"/>
        <w:bottom w:val="none" w:sz="0" w:space="0" w:color="auto"/>
        <w:right w:val="none" w:sz="0" w:space="0" w:color="auto"/>
      </w:divBdr>
    </w:div>
    <w:div w:id="958414377">
      <w:bodyDiv w:val="1"/>
      <w:marLeft w:val="0"/>
      <w:marRight w:val="0"/>
      <w:marTop w:val="0"/>
      <w:marBottom w:val="0"/>
      <w:divBdr>
        <w:top w:val="none" w:sz="0" w:space="0" w:color="auto"/>
        <w:left w:val="none" w:sz="0" w:space="0" w:color="auto"/>
        <w:bottom w:val="none" w:sz="0" w:space="0" w:color="auto"/>
        <w:right w:val="none" w:sz="0" w:space="0" w:color="auto"/>
      </w:divBdr>
    </w:div>
    <w:div w:id="975257842">
      <w:bodyDiv w:val="1"/>
      <w:marLeft w:val="0"/>
      <w:marRight w:val="0"/>
      <w:marTop w:val="0"/>
      <w:marBottom w:val="0"/>
      <w:divBdr>
        <w:top w:val="none" w:sz="0" w:space="0" w:color="auto"/>
        <w:left w:val="none" w:sz="0" w:space="0" w:color="auto"/>
        <w:bottom w:val="none" w:sz="0" w:space="0" w:color="auto"/>
        <w:right w:val="none" w:sz="0" w:space="0" w:color="auto"/>
      </w:divBdr>
    </w:div>
    <w:div w:id="976187341">
      <w:bodyDiv w:val="1"/>
      <w:marLeft w:val="0"/>
      <w:marRight w:val="0"/>
      <w:marTop w:val="0"/>
      <w:marBottom w:val="0"/>
      <w:divBdr>
        <w:top w:val="none" w:sz="0" w:space="0" w:color="auto"/>
        <w:left w:val="none" w:sz="0" w:space="0" w:color="auto"/>
        <w:bottom w:val="none" w:sz="0" w:space="0" w:color="auto"/>
        <w:right w:val="none" w:sz="0" w:space="0" w:color="auto"/>
      </w:divBdr>
    </w:div>
    <w:div w:id="979111227">
      <w:bodyDiv w:val="1"/>
      <w:marLeft w:val="0"/>
      <w:marRight w:val="0"/>
      <w:marTop w:val="0"/>
      <w:marBottom w:val="0"/>
      <w:divBdr>
        <w:top w:val="none" w:sz="0" w:space="0" w:color="auto"/>
        <w:left w:val="none" w:sz="0" w:space="0" w:color="auto"/>
        <w:bottom w:val="none" w:sz="0" w:space="0" w:color="auto"/>
        <w:right w:val="none" w:sz="0" w:space="0" w:color="auto"/>
      </w:divBdr>
    </w:div>
    <w:div w:id="992149530">
      <w:bodyDiv w:val="1"/>
      <w:marLeft w:val="0"/>
      <w:marRight w:val="0"/>
      <w:marTop w:val="0"/>
      <w:marBottom w:val="0"/>
      <w:divBdr>
        <w:top w:val="none" w:sz="0" w:space="0" w:color="auto"/>
        <w:left w:val="none" w:sz="0" w:space="0" w:color="auto"/>
        <w:bottom w:val="none" w:sz="0" w:space="0" w:color="auto"/>
        <w:right w:val="none" w:sz="0" w:space="0" w:color="auto"/>
      </w:divBdr>
    </w:div>
    <w:div w:id="1005203878">
      <w:bodyDiv w:val="1"/>
      <w:marLeft w:val="0"/>
      <w:marRight w:val="0"/>
      <w:marTop w:val="0"/>
      <w:marBottom w:val="0"/>
      <w:divBdr>
        <w:top w:val="none" w:sz="0" w:space="0" w:color="auto"/>
        <w:left w:val="none" w:sz="0" w:space="0" w:color="auto"/>
        <w:bottom w:val="none" w:sz="0" w:space="0" w:color="auto"/>
        <w:right w:val="none" w:sz="0" w:space="0" w:color="auto"/>
      </w:divBdr>
    </w:div>
    <w:div w:id="1006445789">
      <w:bodyDiv w:val="1"/>
      <w:marLeft w:val="0"/>
      <w:marRight w:val="0"/>
      <w:marTop w:val="0"/>
      <w:marBottom w:val="0"/>
      <w:divBdr>
        <w:top w:val="none" w:sz="0" w:space="0" w:color="auto"/>
        <w:left w:val="none" w:sz="0" w:space="0" w:color="auto"/>
        <w:bottom w:val="none" w:sz="0" w:space="0" w:color="auto"/>
        <w:right w:val="none" w:sz="0" w:space="0" w:color="auto"/>
      </w:divBdr>
    </w:div>
    <w:div w:id="1014385622">
      <w:bodyDiv w:val="1"/>
      <w:marLeft w:val="0"/>
      <w:marRight w:val="0"/>
      <w:marTop w:val="0"/>
      <w:marBottom w:val="0"/>
      <w:divBdr>
        <w:top w:val="none" w:sz="0" w:space="0" w:color="auto"/>
        <w:left w:val="none" w:sz="0" w:space="0" w:color="auto"/>
        <w:bottom w:val="none" w:sz="0" w:space="0" w:color="auto"/>
        <w:right w:val="none" w:sz="0" w:space="0" w:color="auto"/>
      </w:divBdr>
    </w:div>
    <w:div w:id="1025836297">
      <w:bodyDiv w:val="1"/>
      <w:marLeft w:val="0"/>
      <w:marRight w:val="0"/>
      <w:marTop w:val="0"/>
      <w:marBottom w:val="0"/>
      <w:divBdr>
        <w:top w:val="none" w:sz="0" w:space="0" w:color="auto"/>
        <w:left w:val="none" w:sz="0" w:space="0" w:color="auto"/>
        <w:bottom w:val="none" w:sz="0" w:space="0" w:color="auto"/>
        <w:right w:val="none" w:sz="0" w:space="0" w:color="auto"/>
      </w:divBdr>
    </w:div>
    <w:div w:id="1027173348">
      <w:bodyDiv w:val="1"/>
      <w:marLeft w:val="0"/>
      <w:marRight w:val="0"/>
      <w:marTop w:val="0"/>
      <w:marBottom w:val="0"/>
      <w:divBdr>
        <w:top w:val="none" w:sz="0" w:space="0" w:color="auto"/>
        <w:left w:val="none" w:sz="0" w:space="0" w:color="auto"/>
        <w:bottom w:val="none" w:sz="0" w:space="0" w:color="auto"/>
        <w:right w:val="none" w:sz="0" w:space="0" w:color="auto"/>
      </w:divBdr>
    </w:div>
    <w:div w:id="1027486656">
      <w:bodyDiv w:val="1"/>
      <w:marLeft w:val="0"/>
      <w:marRight w:val="0"/>
      <w:marTop w:val="0"/>
      <w:marBottom w:val="0"/>
      <w:divBdr>
        <w:top w:val="none" w:sz="0" w:space="0" w:color="auto"/>
        <w:left w:val="none" w:sz="0" w:space="0" w:color="auto"/>
        <w:bottom w:val="none" w:sz="0" w:space="0" w:color="auto"/>
        <w:right w:val="none" w:sz="0" w:space="0" w:color="auto"/>
      </w:divBdr>
    </w:div>
    <w:div w:id="1032606710">
      <w:bodyDiv w:val="1"/>
      <w:marLeft w:val="0"/>
      <w:marRight w:val="0"/>
      <w:marTop w:val="0"/>
      <w:marBottom w:val="0"/>
      <w:divBdr>
        <w:top w:val="none" w:sz="0" w:space="0" w:color="auto"/>
        <w:left w:val="none" w:sz="0" w:space="0" w:color="auto"/>
        <w:bottom w:val="none" w:sz="0" w:space="0" w:color="auto"/>
        <w:right w:val="none" w:sz="0" w:space="0" w:color="auto"/>
      </w:divBdr>
    </w:div>
    <w:div w:id="1035084123">
      <w:bodyDiv w:val="1"/>
      <w:marLeft w:val="0"/>
      <w:marRight w:val="0"/>
      <w:marTop w:val="0"/>
      <w:marBottom w:val="0"/>
      <w:divBdr>
        <w:top w:val="none" w:sz="0" w:space="0" w:color="auto"/>
        <w:left w:val="none" w:sz="0" w:space="0" w:color="auto"/>
        <w:bottom w:val="none" w:sz="0" w:space="0" w:color="auto"/>
        <w:right w:val="none" w:sz="0" w:space="0" w:color="auto"/>
      </w:divBdr>
    </w:div>
    <w:div w:id="1038093284">
      <w:bodyDiv w:val="1"/>
      <w:marLeft w:val="0"/>
      <w:marRight w:val="0"/>
      <w:marTop w:val="0"/>
      <w:marBottom w:val="0"/>
      <w:divBdr>
        <w:top w:val="none" w:sz="0" w:space="0" w:color="auto"/>
        <w:left w:val="none" w:sz="0" w:space="0" w:color="auto"/>
        <w:bottom w:val="none" w:sz="0" w:space="0" w:color="auto"/>
        <w:right w:val="none" w:sz="0" w:space="0" w:color="auto"/>
      </w:divBdr>
    </w:div>
    <w:div w:id="1048607552">
      <w:bodyDiv w:val="1"/>
      <w:marLeft w:val="0"/>
      <w:marRight w:val="0"/>
      <w:marTop w:val="0"/>
      <w:marBottom w:val="0"/>
      <w:divBdr>
        <w:top w:val="none" w:sz="0" w:space="0" w:color="auto"/>
        <w:left w:val="none" w:sz="0" w:space="0" w:color="auto"/>
        <w:bottom w:val="none" w:sz="0" w:space="0" w:color="auto"/>
        <w:right w:val="none" w:sz="0" w:space="0" w:color="auto"/>
      </w:divBdr>
    </w:div>
    <w:div w:id="1049064845">
      <w:bodyDiv w:val="1"/>
      <w:marLeft w:val="0"/>
      <w:marRight w:val="0"/>
      <w:marTop w:val="0"/>
      <w:marBottom w:val="0"/>
      <w:divBdr>
        <w:top w:val="none" w:sz="0" w:space="0" w:color="auto"/>
        <w:left w:val="none" w:sz="0" w:space="0" w:color="auto"/>
        <w:bottom w:val="none" w:sz="0" w:space="0" w:color="auto"/>
        <w:right w:val="none" w:sz="0" w:space="0" w:color="auto"/>
      </w:divBdr>
    </w:div>
    <w:div w:id="1053310260">
      <w:bodyDiv w:val="1"/>
      <w:marLeft w:val="0"/>
      <w:marRight w:val="0"/>
      <w:marTop w:val="0"/>
      <w:marBottom w:val="0"/>
      <w:divBdr>
        <w:top w:val="none" w:sz="0" w:space="0" w:color="auto"/>
        <w:left w:val="none" w:sz="0" w:space="0" w:color="auto"/>
        <w:bottom w:val="none" w:sz="0" w:space="0" w:color="auto"/>
        <w:right w:val="none" w:sz="0" w:space="0" w:color="auto"/>
      </w:divBdr>
    </w:div>
    <w:div w:id="1055197736">
      <w:bodyDiv w:val="1"/>
      <w:marLeft w:val="0"/>
      <w:marRight w:val="0"/>
      <w:marTop w:val="0"/>
      <w:marBottom w:val="0"/>
      <w:divBdr>
        <w:top w:val="none" w:sz="0" w:space="0" w:color="auto"/>
        <w:left w:val="none" w:sz="0" w:space="0" w:color="auto"/>
        <w:bottom w:val="none" w:sz="0" w:space="0" w:color="auto"/>
        <w:right w:val="none" w:sz="0" w:space="0" w:color="auto"/>
      </w:divBdr>
    </w:div>
    <w:div w:id="1062828706">
      <w:bodyDiv w:val="1"/>
      <w:marLeft w:val="0"/>
      <w:marRight w:val="0"/>
      <w:marTop w:val="0"/>
      <w:marBottom w:val="0"/>
      <w:divBdr>
        <w:top w:val="none" w:sz="0" w:space="0" w:color="auto"/>
        <w:left w:val="none" w:sz="0" w:space="0" w:color="auto"/>
        <w:bottom w:val="none" w:sz="0" w:space="0" w:color="auto"/>
        <w:right w:val="none" w:sz="0" w:space="0" w:color="auto"/>
      </w:divBdr>
    </w:div>
    <w:div w:id="1070226313">
      <w:bodyDiv w:val="1"/>
      <w:marLeft w:val="0"/>
      <w:marRight w:val="0"/>
      <w:marTop w:val="0"/>
      <w:marBottom w:val="0"/>
      <w:divBdr>
        <w:top w:val="none" w:sz="0" w:space="0" w:color="auto"/>
        <w:left w:val="none" w:sz="0" w:space="0" w:color="auto"/>
        <w:bottom w:val="none" w:sz="0" w:space="0" w:color="auto"/>
        <w:right w:val="none" w:sz="0" w:space="0" w:color="auto"/>
      </w:divBdr>
    </w:div>
    <w:div w:id="1078670351">
      <w:bodyDiv w:val="1"/>
      <w:marLeft w:val="0"/>
      <w:marRight w:val="0"/>
      <w:marTop w:val="0"/>
      <w:marBottom w:val="0"/>
      <w:divBdr>
        <w:top w:val="none" w:sz="0" w:space="0" w:color="auto"/>
        <w:left w:val="none" w:sz="0" w:space="0" w:color="auto"/>
        <w:bottom w:val="none" w:sz="0" w:space="0" w:color="auto"/>
        <w:right w:val="none" w:sz="0" w:space="0" w:color="auto"/>
      </w:divBdr>
    </w:div>
    <w:div w:id="1080326474">
      <w:bodyDiv w:val="1"/>
      <w:marLeft w:val="0"/>
      <w:marRight w:val="0"/>
      <w:marTop w:val="0"/>
      <w:marBottom w:val="0"/>
      <w:divBdr>
        <w:top w:val="none" w:sz="0" w:space="0" w:color="auto"/>
        <w:left w:val="none" w:sz="0" w:space="0" w:color="auto"/>
        <w:bottom w:val="none" w:sz="0" w:space="0" w:color="auto"/>
        <w:right w:val="none" w:sz="0" w:space="0" w:color="auto"/>
      </w:divBdr>
    </w:div>
    <w:div w:id="1111129501">
      <w:bodyDiv w:val="1"/>
      <w:marLeft w:val="0"/>
      <w:marRight w:val="0"/>
      <w:marTop w:val="0"/>
      <w:marBottom w:val="0"/>
      <w:divBdr>
        <w:top w:val="none" w:sz="0" w:space="0" w:color="auto"/>
        <w:left w:val="none" w:sz="0" w:space="0" w:color="auto"/>
        <w:bottom w:val="none" w:sz="0" w:space="0" w:color="auto"/>
        <w:right w:val="none" w:sz="0" w:space="0" w:color="auto"/>
      </w:divBdr>
    </w:div>
    <w:div w:id="1122069051">
      <w:bodyDiv w:val="1"/>
      <w:marLeft w:val="0"/>
      <w:marRight w:val="0"/>
      <w:marTop w:val="0"/>
      <w:marBottom w:val="0"/>
      <w:divBdr>
        <w:top w:val="none" w:sz="0" w:space="0" w:color="auto"/>
        <w:left w:val="none" w:sz="0" w:space="0" w:color="auto"/>
        <w:bottom w:val="none" w:sz="0" w:space="0" w:color="auto"/>
        <w:right w:val="none" w:sz="0" w:space="0" w:color="auto"/>
      </w:divBdr>
    </w:div>
    <w:div w:id="1143504536">
      <w:bodyDiv w:val="1"/>
      <w:marLeft w:val="0"/>
      <w:marRight w:val="0"/>
      <w:marTop w:val="0"/>
      <w:marBottom w:val="0"/>
      <w:divBdr>
        <w:top w:val="none" w:sz="0" w:space="0" w:color="auto"/>
        <w:left w:val="none" w:sz="0" w:space="0" w:color="auto"/>
        <w:bottom w:val="none" w:sz="0" w:space="0" w:color="auto"/>
        <w:right w:val="none" w:sz="0" w:space="0" w:color="auto"/>
      </w:divBdr>
    </w:div>
    <w:div w:id="1148546454">
      <w:bodyDiv w:val="1"/>
      <w:marLeft w:val="0"/>
      <w:marRight w:val="0"/>
      <w:marTop w:val="0"/>
      <w:marBottom w:val="0"/>
      <w:divBdr>
        <w:top w:val="none" w:sz="0" w:space="0" w:color="auto"/>
        <w:left w:val="none" w:sz="0" w:space="0" w:color="auto"/>
        <w:bottom w:val="none" w:sz="0" w:space="0" w:color="auto"/>
        <w:right w:val="none" w:sz="0" w:space="0" w:color="auto"/>
      </w:divBdr>
    </w:div>
    <w:div w:id="1185628634">
      <w:bodyDiv w:val="1"/>
      <w:marLeft w:val="0"/>
      <w:marRight w:val="0"/>
      <w:marTop w:val="0"/>
      <w:marBottom w:val="0"/>
      <w:divBdr>
        <w:top w:val="none" w:sz="0" w:space="0" w:color="auto"/>
        <w:left w:val="none" w:sz="0" w:space="0" w:color="auto"/>
        <w:bottom w:val="none" w:sz="0" w:space="0" w:color="auto"/>
        <w:right w:val="none" w:sz="0" w:space="0" w:color="auto"/>
      </w:divBdr>
    </w:div>
    <w:div w:id="1230120385">
      <w:bodyDiv w:val="1"/>
      <w:marLeft w:val="0"/>
      <w:marRight w:val="0"/>
      <w:marTop w:val="0"/>
      <w:marBottom w:val="0"/>
      <w:divBdr>
        <w:top w:val="none" w:sz="0" w:space="0" w:color="auto"/>
        <w:left w:val="none" w:sz="0" w:space="0" w:color="auto"/>
        <w:bottom w:val="none" w:sz="0" w:space="0" w:color="auto"/>
        <w:right w:val="none" w:sz="0" w:space="0" w:color="auto"/>
      </w:divBdr>
    </w:div>
    <w:div w:id="1233924974">
      <w:bodyDiv w:val="1"/>
      <w:marLeft w:val="0"/>
      <w:marRight w:val="0"/>
      <w:marTop w:val="0"/>
      <w:marBottom w:val="0"/>
      <w:divBdr>
        <w:top w:val="none" w:sz="0" w:space="0" w:color="auto"/>
        <w:left w:val="none" w:sz="0" w:space="0" w:color="auto"/>
        <w:bottom w:val="none" w:sz="0" w:space="0" w:color="auto"/>
        <w:right w:val="none" w:sz="0" w:space="0" w:color="auto"/>
      </w:divBdr>
    </w:div>
    <w:div w:id="1244097820">
      <w:bodyDiv w:val="1"/>
      <w:marLeft w:val="0"/>
      <w:marRight w:val="0"/>
      <w:marTop w:val="0"/>
      <w:marBottom w:val="0"/>
      <w:divBdr>
        <w:top w:val="none" w:sz="0" w:space="0" w:color="auto"/>
        <w:left w:val="none" w:sz="0" w:space="0" w:color="auto"/>
        <w:bottom w:val="none" w:sz="0" w:space="0" w:color="auto"/>
        <w:right w:val="none" w:sz="0" w:space="0" w:color="auto"/>
      </w:divBdr>
    </w:div>
    <w:div w:id="1246840105">
      <w:bodyDiv w:val="1"/>
      <w:marLeft w:val="0"/>
      <w:marRight w:val="0"/>
      <w:marTop w:val="0"/>
      <w:marBottom w:val="0"/>
      <w:divBdr>
        <w:top w:val="none" w:sz="0" w:space="0" w:color="auto"/>
        <w:left w:val="none" w:sz="0" w:space="0" w:color="auto"/>
        <w:bottom w:val="none" w:sz="0" w:space="0" w:color="auto"/>
        <w:right w:val="none" w:sz="0" w:space="0" w:color="auto"/>
      </w:divBdr>
    </w:div>
    <w:div w:id="1251156489">
      <w:bodyDiv w:val="1"/>
      <w:marLeft w:val="0"/>
      <w:marRight w:val="0"/>
      <w:marTop w:val="0"/>
      <w:marBottom w:val="0"/>
      <w:divBdr>
        <w:top w:val="none" w:sz="0" w:space="0" w:color="auto"/>
        <w:left w:val="none" w:sz="0" w:space="0" w:color="auto"/>
        <w:bottom w:val="none" w:sz="0" w:space="0" w:color="auto"/>
        <w:right w:val="none" w:sz="0" w:space="0" w:color="auto"/>
      </w:divBdr>
    </w:div>
    <w:div w:id="1270089088">
      <w:bodyDiv w:val="1"/>
      <w:marLeft w:val="0"/>
      <w:marRight w:val="0"/>
      <w:marTop w:val="0"/>
      <w:marBottom w:val="0"/>
      <w:divBdr>
        <w:top w:val="none" w:sz="0" w:space="0" w:color="auto"/>
        <w:left w:val="none" w:sz="0" w:space="0" w:color="auto"/>
        <w:bottom w:val="none" w:sz="0" w:space="0" w:color="auto"/>
        <w:right w:val="none" w:sz="0" w:space="0" w:color="auto"/>
      </w:divBdr>
    </w:div>
    <w:div w:id="1298997424">
      <w:bodyDiv w:val="1"/>
      <w:marLeft w:val="0"/>
      <w:marRight w:val="0"/>
      <w:marTop w:val="0"/>
      <w:marBottom w:val="0"/>
      <w:divBdr>
        <w:top w:val="none" w:sz="0" w:space="0" w:color="auto"/>
        <w:left w:val="none" w:sz="0" w:space="0" w:color="auto"/>
        <w:bottom w:val="none" w:sz="0" w:space="0" w:color="auto"/>
        <w:right w:val="none" w:sz="0" w:space="0" w:color="auto"/>
      </w:divBdr>
    </w:div>
    <w:div w:id="1299144431">
      <w:bodyDiv w:val="1"/>
      <w:marLeft w:val="0"/>
      <w:marRight w:val="0"/>
      <w:marTop w:val="0"/>
      <w:marBottom w:val="0"/>
      <w:divBdr>
        <w:top w:val="none" w:sz="0" w:space="0" w:color="auto"/>
        <w:left w:val="none" w:sz="0" w:space="0" w:color="auto"/>
        <w:bottom w:val="none" w:sz="0" w:space="0" w:color="auto"/>
        <w:right w:val="none" w:sz="0" w:space="0" w:color="auto"/>
      </w:divBdr>
    </w:div>
    <w:div w:id="1304777203">
      <w:bodyDiv w:val="1"/>
      <w:marLeft w:val="0"/>
      <w:marRight w:val="0"/>
      <w:marTop w:val="0"/>
      <w:marBottom w:val="0"/>
      <w:divBdr>
        <w:top w:val="none" w:sz="0" w:space="0" w:color="auto"/>
        <w:left w:val="none" w:sz="0" w:space="0" w:color="auto"/>
        <w:bottom w:val="none" w:sz="0" w:space="0" w:color="auto"/>
        <w:right w:val="none" w:sz="0" w:space="0" w:color="auto"/>
      </w:divBdr>
    </w:div>
    <w:div w:id="1327854123">
      <w:bodyDiv w:val="1"/>
      <w:marLeft w:val="0"/>
      <w:marRight w:val="0"/>
      <w:marTop w:val="0"/>
      <w:marBottom w:val="0"/>
      <w:divBdr>
        <w:top w:val="none" w:sz="0" w:space="0" w:color="auto"/>
        <w:left w:val="none" w:sz="0" w:space="0" w:color="auto"/>
        <w:bottom w:val="none" w:sz="0" w:space="0" w:color="auto"/>
        <w:right w:val="none" w:sz="0" w:space="0" w:color="auto"/>
      </w:divBdr>
    </w:div>
    <w:div w:id="1339237495">
      <w:bodyDiv w:val="1"/>
      <w:marLeft w:val="0"/>
      <w:marRight w:val="0"/>
      <w:marTop w:val="0"/>
      <w:marBottom w:val="0"/>
      <w:divBdr>
        <w:top w:val="none" w:sz="0" w:space="0" w:color="auto"/>
        <w:left w:val="none" w:sz="0" w:space="0" w:color="auto"/>
        <w:bottom w:val="none" w:sz="0" w:space="0" w:color="auto"/>
        <w:right w:val="none" w:sz="0" w:space="0" w:color="auto"/>
      </w:divBdr>
    </w:div>
    <w:div w:id="1350135482">
      <w:bodyDiv w:val="1"/>
      <w:marLeft w:val="0"/>
      <w:marRight w:val="0"/>
      <w:marTop w:val="0"/>
      <w:marBottom w:val="0"/>
      <w:divBdr>
        <w:top w:val="none" w:sz="0" w:space="0" w:color="auto"/>
        <w:left w:val="none" w:sz="0" w:space="0" w:color="auto"/>
        <w:bottom w:val="none" w:sz="0" w:space="0" w:color="auto"/>
        <w:right w:val="none" w:sz="0" w:space="0" w:color="auto"/>
      </w:divBdr>
    </w:div>
    <w:div w:id="1352410823">
      <w:bodyDiv w:val="1"/>
      <w:marLeft w:val="0"/>
      <w:marRight w:val="0"/>
      <w:marTop w:val="0"/>
      <w:marBottom w:val="0"/>
      <w:divBdr>
        <w:top w:val="none" w:sz="0" w:space="0" w:color="auto"/>
        <w:left w:val="none" w:sz="0" w:space="0" w:color="auto"/>
        <w:bottom w:val="none" w:sz="0" w:space="0" w:color="auto"/>
        <w:right w:val="none" w:sz="0" w:space="0" w:color="auto"/>
      </w:divBdr>
    </w:div>
    <w:div w:id="1383138420">
      <w:bodyDiv w:val="1"/>
      <w:marLeft w:val="0"/>
      <w:marRight w:val="0"/>
      <w:marTop w:val="0"/>
      <w:marBottom w:val="0"/>
      <w:divBdr>
        <w:top w:val="none" w:sz="0" w:space="0" w:color="auto"/>
        <w:left w:val="none" w:sz="0" w:space="0" w:color="auto"/>
        <w:bottom w:val="none" w:sz="0" w:space="0" w:color="auto"/>
        <w:right w:val="none" w:sz="0" w:space="0" w:color="auto"/>
      </w:divBdr>
    </w:div>
    <w:div w:id="1391460643">
      <w:bodyDiv w:val="1"/>
      <w:marLeft w:val="0"/>
      <w:marRight w:val="0"/>
      <w:marTop w:val="0"/>
      <w:marBottom w:val="0"/>
      <w:divBdr>
        <w:top w:val="none" w:sz="0" w:space="0" w:color="auto"/>
        <w:left w:val="none" w:sz="0" w:space="0" w:color="auto"/>
        <w:bottom w:val="none" w:sz="0" w:space="0" w:color="auto"/>
        <w:right w:val="none" w:sz="0" w:space="0" w:color="auto"/>
      </w:divBdr>
    </w:div>
    <w:div w:id="1399595210">
      <w:bodyDiv w:val="1"/>
      <w:marLeft w:val="0"/>
      <w:marRight w:val="0"/>
      <w:marTop w:val="0"/>
      <w:marBottom w:val="0"/>
      <w:divBdr>
        <w:top w:val="none" w:sz="0" w:space="0" w:color="auto"/>
        <w:left w:val="none" w:sz="0" w:space="0" w:color="auto"/>
        <w:bottom w:val="none" w:sz="0" w:space="0" w:color="auto"/>
        <w:right w:val="none" w:sz="0" w:space="0" w:color="auto"/>
      </w:divBdr>
    </w:div>
    <w:div w:id="1401709863">
      <w:bodyDiv w:val="1"/>
      <w:marLeft w:val="0"/>
      <w:marRight w:val="0"/>
      <w:marTop w:val="0"/>
      <w:marBottom w:val="0"/>
      <w:divBdr>
        <w:top w:val="none" w:sz="0" w:space="0" w:color="auto"/>
        <w:left w:val="none" w:sz="0" w:space="0" w:color="auto"/>
        <w:bottom w:val="none" w:sz="0" w:space="0" w:color="auto"/>
        <w:right w:val="none" w:sz="0" w:space="0" w:color="auto"/>
      </w:divBdr>
    </w:div>
    <w:div w:id="1405567667">
      <w:bodyDiv w:val="1"/>
      <w:marLeft w:val="0"/>
      <w:marRight w:val="0"/>
      <w:marTop w:val="0"/>
      <w:marBottom w:val="0"/>
      <w:divBdr>
        <w:top w:val="none" w:sz="0" w:space="0" w:color="auto"/>
        <w:left w:val="none" w:sz="0" w:space="0" w:color="auto"/>
        <w:bottom w:val="none" w:sz="0" w:space="0" w:color="auto"/>
        <w:right w:val="none" w:sz="0" w:space="0" w:color="auto"/>
      </w:divBdr>
    </w:div>
    <w:div w:id="1431775904">
      <w:bodyDiv w:val="1"/>
      <w:marLeft w:val="0"/>
      <w:marRight w:val="0"/>
      <w:marTop w:val="0"/>
      <w:marBottom w:val="0"/>
      <w:divBdr>
        <w:top w:val="none" w:sz="0" w:space="0" w:color="auto"/>
        <w:left w:val="none" w:sz="0" w:space="0" w:color="auto"/>
        <w:bottom w:val="none" w:sz="0" w:space="0" w:color="auto"/>
        <w:right w:val="none" w:sz="0" w:space="0" w:color="auto"/>
      </w:divBdr>
    </w:div>
    <w:div w:id="1441796530">
      <w:bodyDiv w:val="1"/>
      <w:marLeft w:val="0"/>
      <w:marRight w:val="0"/>
      <w:marTop w:val="0"/>
      <w:marBottom w:val="0"/>
      <w:divBdr>
        <w:top w:val="none" w:sz="0" w:space="0" w:color="auto"/>
        <w:left w:val="none" w:sz="0" w:space="0" w:color="auto"/>
        <w:bottom w:val="none" w:sz="0" w:space="0" w:color="auto"/>
        <w:right w:val="none" w:sz="0" w:space="0" w:color="auto"/>
      </w:divBdr>
    </w:div>
    <w:div w:id="1441803200">
      <w:bodyDiv w:val="1"/>
      <w:marLeft w:val="0"/>
      <w:marRight w:val="0"/>
      <w:marTop w:val="0"/>
      <w:marBottom w:val="0"/>
      <w:divBdr>
        <w:top w:val="none" w:sz="0" w:space="0" w:color="auto"/>
        <w:left w:val="none" w:sz="0" w:space="0" w:color="auto"/>
        <w:bottom w:val="none" w:sz="0" w:space="0" w:color="auto"/>
        <w:right w:val="none" w:sz="0" w:space="0" w:color="auto"/>
      </w:divBdr>
    </w:div>
    <w:div w:id="1451899067">
      <w:bodyDiv w:val="1"/>
      <w:marLeft w:val="0"/>
      <w:marRight w:val="0"/>
      <w:marTop w:val="0"/>
      <w:marBottom w:val="0"/>
      <w:divBdr>
        <w:top w:val="none" w:sz="0" w:space="0" w:color="auto"/>
        <w:left w:val="none" w:sz="0" w:space="0" w:color="auto"/>
        <w:bottom w:val="none" w:sz="0" w:space="0" w:color="auto"/>
        <w:right w:val="none" w:sz="0" w:space="0" w:color="auto"/>
      </w:divBdr>
    </w:div>
    <w:div w:id="1455127889">
      <w:bodyDiv w:val="1"/>
      <w:marLeft w:val="0"/>
      <w:marRight w:val="0"/>
      <w:marTop w:val="0"/>
      <w:marBottom w:val="0"/>
      <w:divBdr>
        <w:top w:val="none" w:sz="0" w:space="0" w:color="auto"/>
        <w:left w:val="none" w:sz="0" w:space="0" w:color="auto"/>
        <w:bottom w:val="none" w:sz="0" w:space="0" w:color="auto"/>
        <w:right w:val="none" w:sz="0" w:space="0" w:color="auto"/>
      </w:divBdr>
    </w:div>
    <w:div w:id="1458184760">
      <w:bodyDiv w:val="1"/>
      <w:marLeft w:val="0"/>
      <w:marRight w:val="0"/>
      <w:marTop w:val="0"/>
      <w:marBottom w:val="0"/>
      <w:divBdr>
        <w:top w:val="none" w:sz="0" w:space="0" w:color="auto"/>
        <w:left w:val="none" w:sz="0" w:space="0" w:color="auto"/>
        <w:bottom w:val="none" w:sz="0" w:space="0" w:color="auto"/>
        <w:right w:val="none" w:sz="0" w:space="0" w:color="auto"/>
      </w:divBdr>
    </w:div>
    <w:div w:id="1463842599">
      <w:bodyDiv w:val="1"/>
      <w:marLeft w:val="0"/>
      <w:marRight w:val="0"/>
      <w:marTop w:val="0"/>
      <w:marBottom w:val="0"/>
      <w:divBdr>
        <w:top w:val="none" w:sz="0" w:space="0" w:color="auto"/>
        <w:left w:val="none" w:sz="0" w:space="0" w:color="auto"/>
        <w:bottom w:val="none" w:sz="0" w:space="0" w:color="auto"/>
        <w:right w:val="none" w:sz="0" w:space="0" w:color="auto"/>
      </w:divBdr>
    </w:div>
    <w:div w:id="1466046298">
      <w:bodyDiv w:val="1"/>
      <w:marLeft w:val="0"/>
      <w:marRight w:val="0"/>
      <w:marTop w:val="0"/>
      <w:marBottom w:val="0"/>
      <w:divBdr>
        <w:top w:val="none" w:sz="0" w:space="0" w:color="auto"/>
        <w:left w:val="none" w:sz="0" w:space="0" w:color="auto"/>
        <w:bottom w:val="none" w:sz="0" w:space="0" w:color="auto"/>
        <w:right w:val="none" w:sz="0" w:space="0" w:color="auto"/>
      </w:divBdr>
    </w:div>
    <w:div w:id="1474757577">
      <w:bodyDiv w:val="1"/>
      <w:marLeft w:val="0"/>
      <w:marRight w:val="0"/>
      <w:marTop w:val="0"/>
      <w:marBottom w:val="0"/>
      <w:divBdr>
        <w:top w:val="none" w:sz="0" w:space="0" w:color="auto"/>
        <w:left w:val="none" w:sz="0" w:space="0" w:color="auto"/>
        <w:bottom w:val="none" w:sz="0" w:space="0" w:color="auto"/>
        <w:right w:val="none" w:sz="0" w:space="0" w:color="auto"/>
      </w:divBdr>
    </w:div>
    <w:div w:id="1488861197">
      <w:bodyDiv w:val="1"/>
      <w:marLeft w:val="0"/>
      <w:marRight w:val="0"/>
      <w:marTop w:val="0"/>
      <w:marBottom w:val="0"/>
      <w:divBdr>
        <w:top w:val="none" w:sz="0" w:space="0" w:color="auto"/>
        <w:left w:val="none" w:sz="0" w:space="0" w:color="auto"/>
        <w:bottom w:val="none" w:sz="0" w:space="0" w:color="auto"/>
        <w:right w:val="none" w:sz="0" w:space="0" w:color="auto"/>
      </w:divBdr>
    </w:div>
    <w:div w:id="1489438501">
      <w:bodyDiv w:val="1"/>
      <w:marLeft w:val="0"/>
      <w:marRight w:val="0"/>
      <w:marTop w:val="0"/>
      <w:marBottom w:val="0"/>
      <w:divBdr>
        <w:top w:val="none" w:sz="0" w:space="0" w:color="auto"/>
        <w:left w:val="none" w:sz="0" w:space="0" w:color="auto"/>
        <w:bottom w:val="none" w:sz="0" w:space="0" w:color="auto"/>
        <w:right w:val="none" w:sz="0" w:space="0" w:color="auto"/>
      </w:divBdr>
    </w:div>
    <w:div w:id="1494024370">
      <w:bodyDiv w:val="1"/>
      <w:marLeft w:val="0"/>
      <w:marRight w:val="0"/>
      <w:marTop w:val="0"/>
      <w:marBottom w:val="0"/>
      <w:divBdr>
        <w:top w:val="none" w:sz="0" w:space="0" w:color="auto"/>
        <w:left w:val="none" w:sz="0" w:space="0" w:color="auto"/>
        <w:bottom w:val="none" w:sz="0" w:space="0" w:color="auto"/>
        <w:right w:val="none" w:sz="0" w:space="0" w:color="auto"/>
      </w:divBdr>
    </w:div>
    <w:div w:id="1498688311">
      <w:bodyDiv w:val="1"/>
      <w:marLeft w:val="0"/>
      <w:marRight w:val="0"/>
      <w:marTop w:val="0"/>
      <w:marBottom w:val="0"/>
      <w:divBdr>
        <w:top w:val="none" w:sz="0" w:space="0" w:color="auto"/>
        <w:left w:val="none" w:sz="0" w:space="0" w:color="auto"/>
        <w:bottom w:val="none" w:sz="0" w:space="0" w:color="auto"/>
        <w:right w:val="none" w:sz="0" w:space="0" w:color="auto"/>
      </w:divBdr>
    </w:div>
    <w:div w:id="1501849289">
      <w:bodyDiv w:val="1"/>
      <w:marLeft w:val="0"/>
      <w:marRight w:val="0"/>
      <w:marTop w:val="0"/>
      <w:marBottom w:val="0"/>
      <w:divBdr>
        <w:top w:val="none" w:sz="0" w:space="0" w:color="auto"/>
        <w:left w:val="none" w:sz="0" w:space="0" w:color="auto"/>
        <w:bottom w:val="none" w:sz="0" w:space="0" w:color="auto"/>
        <w:right w:val="none" w:sz="0" w:space="0" w:color="auto"/>
      </w:divBdr>
    </w:div>
    <w:div w:id="1502311706">
      <w:bodyDiv w:val="1"/>
      <w:marLeft w:val="0"/>
      <w:marRight w:val="0"/>
      <w:marTop w:val="0"/>
      <w:marBottom w:val="0"/>
      <w:divBdr>
        <w:top w:val="none" w:sz="0" w:space="0" w:color="auto"/>
        <w:left w:val="none" w:sz="0" w:space="0" w:color="auto"/>
        <w:bottom w:val="none" w:sz="0" w:space="0" w:color="auto"/>
        <w:right w:val="none" w:sz="0" w:space="0" w:color="auto"/>
      </w:divBdr>
    </w:div>
    <w:div w:id="1507358808">
      <w:bodyDiv w:val="1"/>
      <w:marLeft w:val="0"/>
      <w:marRight w:val="0"/>
      <w:marTop w:val="0"/>
      <w:marBottom w:val="0"/>
      <w:divBdr>
        <w:top w:val="none" w:sz="0" w:space="0" w:color="auto"/>
        <w:left w:val="none" w:sz="0" w:space="0" w:color="auto"/>
        <w:bottom w:val="none" w:sz="0" w:space="0" w:color="auto"/>
        <w:right w:val="none" w:sz="0" w:space="0" w:color="auto"/>
      </w:divBdr>
    </w:div>
    <w:div w:id="1507406056">
      <w:bodyDiv w:val="1"/>
      <w:marLeft w:val="0"/>
      <w:marRight w:val="0"/>
      <w:marTop w:val="0"/>
      <w:marBottom w:val="0"/>
      <w:divBdr>
        <w:top w:val="none" w:sz="0" w:space="0" w:color="auto"/>
        <w:left w:val="none" w:sz="0" w:space="0" w:color="auto"/>
        <w:bottom w:val="none" w:sz="0" w:space="0" w:color="auto"/>
        <w:right w:val="none" w:sz="0" w:space="0" w:color="auto"/>
      </w:divBdr>
    </w:div>
    <w:div w:id="1533566793">
      <w:bodyDiv w:val="1"/>
      <w:marLeft w:val="0"/>
      <w:marRight w:val="0"/>
      <w:marTop w:val="0"/>
      <w:marBottom w:val="0"/>
      <w:divBdr>
        <w:top w:val="none" w:sz="0" w:space="0" w:color="auto"/>
        <w:left w:val="none" w:sz="0" w:space="0" w:color="auto"/>
        <w:bottom w:val="none" w:sz="0" w:space="0" w:color="auto"/>
        <w:right w:val="none" w:sz="0" w:space="0" w:color="auto"/>
      </w:divBdr>
    </w:div>
    <w:div w:id="1536114374">
      <w:bodyDiv w:val="1"/>
      <w:marLeft w:val="0"/>
      <w:marRight w:val="0"/>
      <w:marTop w:val="0"/>
      <w:marBottom w:val="0"/>
      <w:divBdr>
        <w:top w:val="none" w:sz="0" w:space="0" w:color="auto"/>
        <w:left w:val="none" w:sz="0" w:space="0" w:color="auto"/>
        <w:bottom w:val="none" w:sz="0" w:space="0" w:color="auto"/>
        <w:right w:val="none" w:sz="0" w:space="0" w:color="auto"/>
      </w:divBdr>
    </w:div>
    <w:div w:id="1544950309">
      <w:bodyDiv w:val="1"/>
      <w:marLeft w:val="0"/>
      <w:marRight w:val="0"/>
      <w:marTop w:val="0"/>
      <w:marBottom w:val="0"/>
      <w:divBdr>
        <w:top w:val="none" w:sz="0" w:space="0" w:color="auto"/>
        <w:left w:val="none" w:sz="0" w:space="0" w:color="auto"/>
        <w:bottom w:val="none" w:sz="0" w:space="0" w:color="auto"/>
        <w:right w:val="none" w:sz="0" w:space="0" w:color="auto"/>
      </w:divBdr>
    </w:div>
    <w:div w:id="1567496064">
      <w:bodyDiv w:val="1"/>
      <w:marLeft w:val="0"/>
      <w:marRight w:val="0"/>
      <w:marTop w:val="0"/>
      <w:marBottom w:val="0"/>
      <w:divBdr>
        <w:top w:val="none" w:sz="0" w:space="0" w:color="auto"/>
        <w:left w:val="none" w:sz="0" w:space="0" w:color="auto"/>
        <w:bottom w:val="none" w:sz="0" w:space="0" w:color="auto"/>
        <w:right w:val="none" w:sz="0" w:space="0" w:color="auto"/>
      </w:divBdr>
    </w:div>
    <w:div w:id="1572471921">
      <w:bodyDiv w:val="1"/>
      <w:marLeft w:val="0"/>
      <w:marRight w:val="0"/>
      <w:marTop w:val="0"/>
      <w:marBottom w:val="0"/>
      <w:divBdr>
        <w:top w:val="none" w:sz="0" w:space="0" w:color="auto"/>
        <w:left w:val="none" w:sz="0" w:space="0" w:color="auto"/>
        <w:bottom w:val="none" w:sz="0" w:space="0" w:color="auto"/>
        <w:right w:val="none" w:sz="0" w:space="0" w:color="auto"/>
      </w:divBdr>
    </w:div>
    <w:div w:id="1575314014">
      <w:bodyDiv w:val="1"/>
      <w:marLeft w:val="0"/>
      <w:marRight w:val="0"/>
      <w:marTop w:val="0"/>
      <w:marBottom w:val="0"/>
      <w:divBdr>
        <w:top w:val="none" w:sz="0" w:space="0" w:color="auto"/>
        <w:left w:val="none" w:sz="0" w:space="0" w:color="auto"/>
        <w:bottom w:val="none" w:sz="0" w:space="0" w:color="auto"/>
        <w:right w:val="none" w:sz="0" w:space="0" w:color="auto"/>
      </w:divBdr>
    </w:div>
    <w:div w:id="1584218015">
      <w:bodyDiv w:val="1"/>
      <w:marLeft w:val="0"/>
      <w:marRight w:val="0"/>
      <w:marTop w:val="0"/>
      <w:marBottom w:val="0"/>
      <w:divBdr>
        <w:top w:val="none" w:sz="0" w:space="0" w:color="auto"/>
        <w:left w:val="none" w:sz="0" w:space="0" w:color="auto"/>
        <w:bottom w:val="none" w:sz="0" w:space="0" w:color="auto"/>
        <w:right w:val="none" w:sz="0" w:space="0" w:color="auto"/>
      </w:divBdr>
    </w:div>
    <w:div w:id="1591625847">
      <w:bodyDiv w:val="1"/>
      <w:marLeft w:val="0"/>
      <w:marRight w:val="0"/>
      <w:marTop w:val="0"/>
      <w:marBottom w:val="0"/>
      <w:divBdr>
        <w:top w:val="none" w:sz="0" w:space="0" w:color="auto"/>
        <w:left w:val="none" w:sz="0" w:space="0" w:color="auto"/>
        <w:bottom w:val="none" w:sz="0" w:space="0" w:color="auto"/>
        <w:right w:val="none" w:sz="0" w:space="0" w:color="auto"/>
      </w:divBdr>
    </w:div>
    <w:div w:id="1599603882">
      <w:bodyDiv w:val="1"/>
      <w:marLeft w:val="0"/>
      <w:marRight w:val="0"/>
      <w:marTop w:val="0"/>
      <w:marBottom w:val="0"/>
      <w:divBdr>
        <w:top w:val="none" w:sz="0" w:space="0" w:color="auto"/>
        <w:left w:val="none" w:sz="0" w:space="0" w:color="auto"/>
        <w:bottom w:val="none" w:sz="0" w:space="0" w:color="auto"/>
        <w:right w:val="none" w:sz="0" w:space="0" w:color="auto"/>
      </w:divBdr>
    </w:div>
    <w:div w:id="1604533954">
      <w:bodyDiv w:val="1"/>
      <w:marLeft w:val="0"/>
      <w:marRight w:val="0"/>
      <w:marTop w:val="0"/>
      <w:marBottom w:val="0"/>
      <w:divBdr>
        <w:top w:val="none" w:sz="0" w:space="0" w:color="auto"/>
        <w:left w:val="none" w:sz="0" w:space="0" w:color="auto"/>
        <w:bottom w:val="none" w:sz="0" w:space="0" w:color="auto"/>
        <w:right w:val="none" w:sz="0" w:space="0" w:color="auto"/>
      </w:divBdr>
    </w:div>
    <w:div w:id="1604996257">
      <w:bodyDiv w:val="1"/>
      <w:marLeft w:val="0"/>
      <w:marRight w:val="0"/>
      <w:marTop w:val="0"/>
      <w:marBottom w:val="0"/>
      <w:divBdr>
        <w:top w:val="none" w:sz="0" w:space="0" w:color="auto"/>
        <w:left w:val="none" w:sz="0" w:space="0" w:color="auto"/>
        <w:bottom w:val="none" w:sz="0" w:space="0" w:color="auto"/>
        <w:right w:val="none" w:sz="0" w:space="0" w:color="auto"/>
      </w:divBdr>
    </w:div>
    <w:div w:id="1607811030">
      <w:bodyDiv w:val="1"/>
      <w:marLeft w:val="0"/>
      <w:marRight w:val="0"/>
      <w:marTop w:val="0"/>
      <w:marBottom w:val="0"/>
      <w:divBdr>
        <w:top w:val="none" w:sz="0" w:space="0" w:color="auto"/>
        <w:left w:val="none" w:sz="0" w:space="0" w:color="auto"/>
        <w:bottom w:val="none" w:sz="0" w:space="0" w:color="auto"/>
        <w:right w:val="none" w:sz="0" w:space="0" w:color="auto"/>
      </w:divBdr>
    </w:div>
    <w:div w:id="1613513912">
      <w:bodyDiv w:val="1"/>
      <w:marLeft w:val="0"/>
      <w:marRight w:val="0"/>
      <w:marTop w:val="0"/>
      <w:marBottom w:val="0"/>
      <w:divBdr>
        <w:top w:val="none" w:sz="0" w:space="0" w:color="auto"/>
        <w:left w:val="none" w:sz="0" w:space="0" w:color="auto"/>
        <w:bottom w:val="none" w:sz="0" w:space="0" w:color="auto"/>
        <w:right w:val="none" w:sz="0" w:space="0" w:color="auto"/>
      </w:divBdr>
    </w:div>
    <w:div w:id="1619751361">
      <w:bodyDiv w:val="1"/>
      <w:marLeft w:val="0"/>
      <w:marRight w:val="0"/>
      <w:marTop w:val="0"/>
      <w:marBottom w:val="0"/>
      <w:divBdr>
        <w:top w:val="none" w:sz="0" w:space="0" w:color="auto"/>
        <w:left w:val="none" w:sz="0" w:space="0" w:color="auto"/>
        <w:bottom w:val="none" w:sz="0" w:space="0" w:color="auto"/>
        <w:right w:val="none" w:sz="0" w:space="0" w:color="auto"/>
      </w:divBdr>
    </w:div>
    <w:div w:id="1637374805">
      <w:bodyDiv w:val="1"/>
      <w:marLeft w:val="0"/>
      <w:marRight w:val="0"/>
      <w:marTop w:val="0"/>
      <w:marBottom w:val="0"/>
      <w:divBdr>
        <w:top w:val="none" w:sz="0" w:space="0" w:color="auto"/>
        <w:left w:val="none" w:sz="0" w:space="0" w:color="auto"/>
        <w:bottom w:val="none" w:sz="0" w:space="0" w:color="auto"/>
        <w:right w:val="none" w:sz="0" w:space="0" w:color="auto"/>
      </w:divBdr>
    </w:div>
    <w:div w:id="1637445967">
      <w:bodyDiv w:val="1"/>
      <w:marLeft w:val="0"/>
      <w:marRight w:val="0"/>
      <w:marTop w:val="0"/>
      <w:marBottom w:val="0"/>
      <w:divBdr>
        <w:top w:val="none" w:sz="0" w:space="0" w:color="auto"/>
        <w:left w:val="none" w:sz="0" w:space="0" w:color="auto"/>
        <w:bottom w:val="none" w:sz="0" w:space="0" w:color="auto"/>
        <w:right w:val="none" w:sz="0" w:space="0" w:color="auto"/>
      </w:divBdr>
    </w:div>
    <w:div w:id="1646885459">
      <w:bodyDiv w:val="1"/>
      <w:marLeft w:val="0"/>
      <w:marRight w:val="0"/>
      <w:marTop w:val="0"/>
      <w:marBottom w:val="0"/>
      <w:divBdr>
        <w:top w:val="none" w:sz="0" w:space="0" w:color="auto"/>
        <w:left w:val="none" w:sz="0" w:space="0" w:color="auto"/>
        <w:bottom w:val="none" w:sz="0" w:space="0" w:color="auto"/>
        <w:right w:val="none" w:sz="0" w:space="0" w:color="auto"/>
      </w:divBdr>
    </w:div>
    <w:div w:id="1648317523">
      <w:bodyDiv w:val="1"/>
      <w:marLeft w:val="0"/>
      <w:marRight w:val="0"/>
      <w:marTop w:val="0"/>
      <w:marBottom w:val="0"/>
      <w:divBdr>
        <w:top w:val="none" w:sz="0" w:space="0" w:color="auto"/>
        <w:left w:val="none" w:sz="0" w:space="0" w:color="auto"/>
        <w:bottom w:val="none" w:sz="0" w:space="0" w:color="auto"/>
        <w:right w:val="none" w:sz="0" w:space="0" w:color="auto"/>
      </w:divBdr>
    </w:div>
    <w:div w:id="1687749134">
      <w:bodyDiv w:val="1"/>
      <w:marLeft w:val="0"/>
      <w:marRight w:val="0"/>
      <w:marTop w:val="0"/>
      <w:marBottom w:val="0"/>
      <w:divBdr>
        <w:top w:val="none" w:sz="0" w:space="0" w:color="auto"/>
        <w:left w:val="none" w:sz="0" w:space="0" w:color="auto"/>
        <w:bottom w:val="none" w:sz="0" w:space="0" w:color="auto"/>
        <w:right w:val="none" w:sz="0" w:space="0" w:color="auto"/>
      </w:divBdr>
    </w:div>
    <w:div w:id="1699890469">
      <w:bodyDiv w:val="1"/>
      <w:marLeft w:val="0"/>
      <w:marRight w:val="0"/>
      <w:marTop w:val="0"/>
      <w:marBottom w:val="0"/>
      <w:divBdr>
        <w:top w:val="none" w:sz="0" w:space="0" w:color="auto"/>
        <w:left w:val="none" w:sz="0" w:space="0" w:color="auto"/>
        <w:bottom w:val="none" w:sz="0" w:space="0" w:color="auto"/>
        <w:right w:val="none" w:sz="0" w:space="0" w:color="auto"/>
      </w:divBdr>
    </w:div>
    <w:div w:id="1702122687">
      <w:bodyDiv w:val="1"/>
      <w:marLeft w:val="0"/>
      <w:marRight w:val="0"/>
      <w:marTop w:val="0"/>
      <w:marBottom w:val="0"/>
      <w:divBdr>
        <w:top w:val="none" w:sz="0" w:space="0" w:color="auto"/>
        <w:left w:val="none" w:sz="0" w:space="0" w:color="auto"/>
        <w:bottom w:val="none" w:sz="0" w:space="0" w:color="auto"/>
        <w:right w:val="none" w:sz="0" w:space="0" w:color="auto"/>
      </w:divBdr>
    </w:div>
    <w:div w:id="1711998938">
      <w:bodyDiv w:val="1"/>
      <w:marLeft w:val="0"/>
      <w:marRight w:val="0"/>
      <w:marTop w:val="0"/>
      <w:marBottom w:val="0"/>
      <w:divBdr>
        <w:top w:val="none" w:sz="0" w:space="0" w:color="auto"/>
        <w:left w:val="none" w:sz="0" w:space="0" w:color="auto"/>
        <w:bottom w:val="none" w:sz="0" w:space="0" w:color="auto"/>
        <w:right w:val="none" w:sz="0" w:space="0" w:color="auto"/>
      </w:divBdr>
    </w:div>
    <w:div w:id="1722435186">
      <w:bodyDiv w:val="1"/>
      <w:marLeft w:val="0"/>
      <w:marRight w:val="0"/>
      <w:marTop w:val="0"/>
      <w:marBottom w:val="0"/>
      <w:divBdr>
        <w:top w:val="none" w:sz="0" w:space="0" w:color="auto"/>
        <w:left w:val="none" w:sz="0" w:space="0" w:color="auto"/>
        <w:bottom w:val="none" w:sz="0" w:space="0" w:color="auto"/>
        <w:right w:val="none" w:sz="0" w:space="0" w:color="auto"/>
      </w:divBdr>
    </w:div>
    <w:div w:id="1723947026">
      <w:bodyDiv w:val="1"/>
      <w:marLeft w:val="0"/>
      <w:marRight w:val="0"/>
      <w:marTop w:val="0"/>
      <w:marBottom w:val="0"/>
      <w:divBdr>
        <w:top w:val="none" w:sz="0" w:space="0" w:color="auto"/>
        <w:left w:val="none" w:sz="0" w:space="0" w:color="auto"/>
        <w:bottom w:val="none" w:sz="0" w:space="0" w:color="auto"/>
        <w:right w:val="none" w:sz="0" w:space="0" w:color="auto"/>
      </w:divBdr>
    </w:div>
    <w:div w:id="1739287351">
      <w:bodyDiv w:val="1"/>
      <w:marLeft w:val="0"/>
      <w:marRight w:val="0"/>
      <w:marTop w:val="0"/>
      <w:marBottom w:val="0"/>
      <w:divBdr>
        <w:top w:val="none" w:sz="0" w:space="0" w:color="auto"/>
        <w:left w:val="none" w:sz="0" w:space="0" w:color="auto"/>
        <w:bottom w:val="none" w:sz="0" w:space="0" w:color="auto"/>
        <w:right w:val="none" w:sz="0" w:space="0" w:color="auto"/>
      </w:divBdr>
    </w:div>
    <w:div w:id="1755975717">
      <w:bodyDiv w:val="1"/>
      <w:marLeft w:val="0"/>
      <w:marRight w:val="0"/>
      <w:marTop w:val="0"/>
      <w:marBottom w:val="0"/>
      <w:divBdr>
        <w:top w:val="none" w:sz="0" w:space="0" w:color="auto"/>
        <w:left w:val="none" w:sz="0" w:space="0" w:color="auto"/>
        <w:bottom w:val="none" w:sz="0" w:space="0" w:color="auto"/>
        <w:right w:val="none" w:sz="0" w:space="0" w:color="auto"/>
      </w:divBdr>
    </w:div>
    <w:div w:id="1759403808">
      <w:bodyDiv w:val="1"/>
      <w:marLeft w:val="0"/>
      <w:marRight w:val="0"/>
      <w:marTop w:val="0"/>
      <w:marBottom w:val="0"/>
      <w:divBdr>
        <w:top w:val="none" w:sz="0" w:space="0" w:color="auto"/>
        <w:left w:val="none" w:sz="0" w:space="0" w:color="auto"/>
        <w:bottom w:val="none" w:sz="0" w:space="0" w:color="auto"/>
        <w:right w:val="none" w:sz="0" w:space="0" w:color="auto"/>
      </w:divBdr>
    </w:div>
    <w:div w:id="1766535736">
      <w:bodyDiv w:val="1"/>
      <w:marLeft w:val="0"/>
      <w:marRight w:val="0"/>
      <w:marTop w:val="0"/>
      <w:marBottom w:val="0"/>
      <w:divBdr>
        <w:top w:val="none" w:sz="0" w:space="0" w:color="auto"/>
        <w:left w:val="none" w:sz="0" w:space="0" w:color="auto"/>
        <w:bottom w:val="none" w:sz="0" w:space="0" w:color="auto"/>
        <w:right w:val="none" w:sz="0" w:space="0" w:color="auto"/>
      </w:divBdr>
    </w:div>
    <w:div w:id="1773040394">
      <w:bodyDiv w:val="1"/>
      <w:marLeft w:val="0"/>
      <w:marRight w:val="0"/>
      <w:marTop w:val="0"/>
      <w:marBottom w:val="0"/>
      <w:divBdr>
        <w:top w:val="none" w:sz="0" w:space="0" w:color="auto"/>
        <w:left w:val="none" w:sz="0" w:space="0" w:color="auto"/>
        <w:bottom w:val="none" w:sz="0" w:space="0" w:color="auto"/>
        <w:right w:val="none" w:sz="0" w:space="0" w:color="auto"/>
      </w:divBdr>
    </w:div>
    <w:div w:id="1778523054">
      <w:bodyDiv w:val="1"/>
      <w:marLeft w:val="0"/>
      <w:marRight w:val="0"/>
      <w:marTop w:val="0"/>
      <w:marBottom w:val="0"/>
      <w:divBdr>
        <w:top w:val="none" w:sz="0" w:space="0" w:color="auto"/>
        <w:left w:val="none" w:sz="0" w:space="0" w:color="auto"/>
        <w:bottom w:val="none" w:sz="0" w:space="0" w:color="auto"/>
        <w:right w:val="none" w:sz="0" w:space="0" w:color="auto"/>
      </w:divBdr>
    </w:div>
    <w:div w:id="1779177948">
      <w:bodyDiv w:val="1"/>
      <w:marLeft w:val="0"/>
      <w:marRight w:val="0"/>
      <w:marTop w:val="0"/>
      <w:marBottom w:val="0"/>
      <w:divBdr>
        <w:top w:val="none" w:sz="0" w:space="0" w:color="auto"/>
        <w:left w:val="none" w:sz="0" w:space="0" w:color="auto"/>
        <w:bottom w:val="none" w:sz="0" w:space="0" w:color="auto"/>
        <w:right w:val="none" w:sz="0" w:space="0" w:color="auto"/>
      </w:divBdr>
    </w:div>
    <w:div w:id="1780951959">
      <w:bodyDiv w:val="1"/>
      <w:marLeft w:val="0"/>
      <w:marRight w:val="0"/>
      <w:marTop w:val="0"/>
      <w:marBottom w:val="0"/>
      <w:divBdr>
        <w:top w:val="none" w:sz="0" w:space="0" w:color="auto"/>
        <w:left w:val="none" w:sz="0" w:space="0" w:color="auto"/>
        <w:bottom w:val="none" w:sz="0" w:space="0" w:color="auto"/>
        <w:right w:val="none" w:sz="0" w:space="0" w:color="auto"/>
      </w:divBdr>
    </w:div>
    <w:div w:id="1783380922">
      <w:bodyDiv w:val="1"/>
      <w:marLeft w:val="0"/>
      <w:marRight w:val="0"/>
      <w:marTop w:val="0"/>
      <w:marBottom w:val="0"/>
      <w:divBdr>
        <w:top w:val="none" w:sz="0" w:space="0" w:color="auto"/>
        <w:left w:val="none" w:sz="0" w:space="0" w:color="auto"/>
        <w:bottom w:val="none" w:sz="0" w:space="0" w:color="auto"/>
        <w:right w:val="none" w:sz="0" w:space="0" w:color="auto"/>
      </w:divBdr>
    </w:div>
    <w:div w:id="1785231558">
      <w:bodyDiv w:val="1"/>
      <w:marLeft w:val="0"/>
      <w:marRight w:val="0"/>
      <w:marTop w:val="0"/>
      <w:marBottom w:val="0"/>
      <w:divBdr>
        <w:top w:val="none" w:sz="0" w:space="0" w:color="auto"/>
        <w:left w:val="none" w:sz="0" w:space="0" w:color="auto"/>
        <w:bottom w:val="none" w:sz="0" w:space="0" w:color="auto"/>
        <w:right w:val="none" w:sz="0" w:space="0" w:color="auto"/>
      </w:divBdr>
    </w:div>
    <w:div w:id="1785272250">
      <w:bodyDiv w:val="1"/>
      <w:marLeft w:val="0"/>
      <w:marRight w:val="0"/>
      <w:marTop w:val="0"/>
      <w:marBottom w:val="0"/>
      <w:divBdr>
        <w:top w:val="none" w:sz="0" w:space="0" w:color="auto"/>
        <w:left w:val="none" w:sz="0" w:space="0" w:color="auto"/>
        <w:bottom w:val="none" w:sz="0" w:space="0" w:color="auto"/>
        <w:right w:val="none" w:sz="0" w:space="0" w:color="auto"/>
      </w:divBdr>
    </w:div>
    <w:div w:id="1791432269">
      <w:bodyDiv w:val="1"/>
      <w:marLeft w:val="0"/>
      <w:marRight w:val="0"/>
      <w:marTop w:val="0"/>
      <w:marBottom w:val="0"/>
      <w:divBdr>
        <w:top w:val="none" w:sz="0" w:space="0" w:color="auto"/>
        <w:left w:val="none" w:sz="0" w:space="0" w:color="auto"/>
        <w:bottom w:val="none" w:sz="0" w:space="0" w:color="auto"/>
        <w:right w:val="none" w:sz="0" w:space="0" w:color="auto"/>
      </w:divBdr>
    </w:div>
    <w:div w:id="1791629427">
      <w:bodyDiv w:val="1"/>
      <w:marLeft w:val="0"/>
      <w:marRight w:val="0"/>
      <w:marTop w:val="0"/>
      <w:marBottom w:val="0"/>
      <w:divBdr>
        <w:top w:val="none" w:sz="0" w:space="0" w:color="auto"/>
        <w:left w:val="none" w:sz="0" w:space="0" w:color="auto"/>
        <w:bottom w:val="none" w:sz="0" w:space="0" w:color="auto"/>
        <w:right w:val="none" w:sz="0" w:space="0" w:color="auto"/>
      </w:divBdr>
    </w:div>
    <w:div w:id="1813449294">
      <w:bodyDiv w:val="1"/>
      <w:marLeft w:val="0"/>
      <w:marRight w:val="0"/>
      <w:marTop w:val="0"/>
      <w:marBottom w:val="0"/>
      <w:divBdr>
        <w:top w:val="none" w:sz="0" w:space="0" w:color="auto"/>
        <w:left w:val="none" w:sz="0" w:space="0" w:color="auto"/>
        <w:bottom w:val="none" w:sz="0" w:space="0" w:color="auto"/>
        <w:right w:val="none" w:sz="0" w:space="0" w:color="auto"/>
      </w:divBdr>
    </w:div>
    <w:div w:id="1818259426">
      <w:bodyDiv w:val="1"/>
      <w:marLeft w:val="0"/>
      <w:marRight w:val="0"/>
      <w:marTop w:val="0"/>
      <w:marBottom w:val="0"/>
      <w:divBdr>
        <w:top w:val="none" w:sz="0" w:space="0" w:color="auto"/>
        <w:left w:val="none" w:sz="0" w:space="0" w:color="auto"/>
        <w:bottom w:val="none" w:sz="0" w:space="0" w:color="auto"/>
        <w:right w:val="none" w:sz="0" w:space="0" w:color="auto"/>
      </w:divBdr>
    </w:div>
    <w:div w:id="1825467410">
      <w:bodyDiv w:val="1"/>
      <w:marLeft w:val="0"/>
      <w:marRight w:val="0"/>
      <w:marTop w:val="0"/>
      <w:marBottom w:val="0"/>
      <w:divBdr>
        <w:top w:val="none" w:sz="0" w:space="0" w:color="auto"/>
        <w:left w:val="none" w:sz="0" w:space="0" w:color="auto"/>
        <w:bottom w:val="none" w:sz="0" w:space="0" w:color="auto"/>
        <w:right w:val="none" w:sz="0" w:space="0" w:color="auto"/>
      </w:divBdr>
    </w:div>
    <w:div w:id="1839037846">
      <w:bodyDiv w:val="1"/>
      <w:marLeft w:val="0"/>
      <w:marRight w:val="0"/>
      <w:marTop w:val="0"/>
      <w:marBottom w:val="0"/>
      <w:divBdr>
        <w:top w:val="none" w:sz="0" w:space="0" w:color="auto"/>
        <w:left w:val="none" w:sz="0" w:space="0" w:color="auto"/>
        <w:bottom w:val="none" w:sz="0" w:space="0" w:color="auto"/>
        <w:right w:val="none" w:sz="0" w:space="0" w:color="auto"/>
      </w:divBdr>
    </w:div>
    <w:div w:id="1867670033">
      <w:bodyDiv w:val="1"/>
      <w:marLeft w:val="0"/>
      <w:marRight w:val="0"/>
      <w:marTop w:val="0"/>
      <w:marBottom w:val="0"/>
      <w:divBdr>
        <w:top w:val="none" w:sz="0" w:space="0" w:color="auto"/>
        <w:left w:val="none" w:sz="0" w:space="0" w:color="auto"/>
        <w:bottom w:val="none" w:sz="0" w:space="0" w:color="auto"/>
        <w:right w:val="none" w:sz="0" w:space="0" w:color="auto"/>
      </w:divBdr>
    </w:div>
    <w:div w:id="1891111069">
      <w:bodyDiv w:val="1"/>
      <w:marLeft w:val="0"/>
      <w:marRight w:val="0"/>
      <w:marTop w:val="0"/>
      <w:marBottom w:val="0"/>
      <w:divBdr>
        <w:top w:val="none" w:sz="0" w:space="0" w:color="auto"/>
        <w:left w:val="none" w:sz="0" w:space="0" w:color="auto"/>
        <w:bottom w:val="none" w:sz="0" w:space="0" w:color="auto"/>
        <w:right w:val="none" w:sz="0" w:space="0" w:color="auto"/>
      </w:divBdr>
    </w:div>
    <w:div w:id="1905096209">
      <w:bodyDiv w:val="1"/>
      <w:marLeft w:val="0"/>
      <w:marRight w:val="0"/>
      <w:marTop w:val="0"/>
      <w:marBottom w:val="0"/>
      <w:divBdr>
        <w:top w:val="none" w:sz="0" w:space="0" w:color="auto"/>
        <w:left w:val="none" w:sz="0" w:space="0" w:color="auto"/>
        <w:bottom w:val="none" w:sz="0" w:space="0" w:color="auto"/>
        <w:right w:val="none" w:sz="0" w:space="0" w:color="auto"/>
      </w:divBdr>
    </w:div>
    <w:div w:id="1909916497">
      <w:bodyDiv w:val="1"/>
      <w:marLeft w:val="0"/>
      <w:marRight w:val="0"/>
      <w:marTop w:val="0"/>
      <w:marBottom w:val="0"/>
      <w:divBdr>
        <w:top w:val="none" w:sz="0" w:space="0" w:color="auto"/>
        <w:left w:val="none" w:sz="0" w:space="0" w:color="auto"/>
        <w:bottom w:val="none" w:sz="0" w:space="0" w:color="auto"/>
        <w:right w:val="none" w:sz="0" w:space="0" w:color="auto"/>
      </w:divBdr>
    </w:div>
    <w:div w:id="1920139836">
      <w:bodyDiv w:val="1"/>
      <w:marLeft w:val="0"/>
      <w:marRight w:val="0"/>
      <w:marTop w:val="0"/>
      <w:marBottom w:val="0"/>
      <w:divBdr>
        <w:top w:val="none" w:sz="0" w:space="0" w:color="auto"/>
        <w:left w:val="none" w:sz="0" w:space="0" w:color="auto"/>
        <w:bottom w:val="none" w:sz="0" w:space="0" w:color="auto"/>
        <w:right w:val="none" w:sz="0" w:space="0" w:color="auto"/>
      </w:divBdr>
    </w:div>
    <w:div w:id="1936202760">
      <w:bodyDiv w:val="1"/>
      <w:marLeft w:val="0"/>
      <w:marRight w:val="0"/>
      <w:marTop w:val="0"/>
      <w:marBottom w:val="0"/>
      <w:divBdr>
        <w:top w:val="none" w:sz="0" w:space="0" w:color="auto"/>
        <w:left w:val="none" w:sz="0" w:space="0" w:color="auto"/>
        <w:bottom w:val="none" w:sz="0" w:space="0" w:color="auto"/>
        <w:right w:val="none" w:sz="0" w:space="0" w:color="auto"/>
      </w:divBdr>
    </w:div>
    <w:div w:id="1946038284">
      <w:bodyDiv w:val="1"/>
      <w:marLeft w:val="0"/>
      <w:marRight w:val="0"/>
      <w:marTop w:val="0"/>
      <w:marBottom w:val="0"/>
      <w:divBdr>
        <w:top w:val="none" w:sz="0" w:space="0" w:color="auto"/>
        <w:left w:val="none" w:sz="0" w:space="0" w:color="auto"/>
        <w:bottom w:val="none" w:sz="0" w:space="0" w:color="auto"/>
        <w:right w:val="none" w:sz="0" w:space="0" w:color="auto"/>
      </w:divBdr>
    </w:div>
    <w:div w:id="1948734243">
      <w:bodyDiv w:val="1"/>
      <w:marLeft w:val="0"/>
      <w:marRight w:val="0"/>
      <w:marTop w:val="0"/>
      <w:marBottom w:val="0"/>
      <w:divBdr>
        <w:top w:val="none" w:sz="0" w:space="0" w:color="auto"/>
        <w:left w:val="none" w:sz="0" w:space="0" w:color="auto"/>
        <w:bottom w:val="none" w:sz="0" w:space="0" w:color="auto"/>
        <w:right w:val="none" w:sz="0" w:space="0" w:color="auto"/>
      </w:divBdr>
    </w:div>
    <w:div w:id="1950703328">
      <w:bodyDiv w:val="1"/>
      <w:marLeft w:val="0"/>
      <w:marRight w:val="0"/>
      <w:marTop w:val="0"/>
      <w:marBottom w:val="0"/>
      <w:divBdr>
        <w:top w:val="none" w:sz="0" w:space="0" w:color="auto"/>
        <w:left w:val="none" w:sz="0" w:space="0" w:color="auto"/>
        <w:bottom w:val="none" w:sz="0" w:space="0" w:color="auto"/>
        <w:right w:val="none" w:sz="0" w:space="0" w:color="auto"/>
      </w:divBdr>
    </w:div>
    <w:div w:id="1977024895">
      <w:bodyDiv w:val="1"/>
      <w:marLeft w:val="0"/>
      <w:marRight w:val="0"/>
      <w:marTop w:val="0"/>
      <w:marBottom w:val="0"/>
      <w:divBdr>
        <w:top w:val="none" w:sz="0" w:space="0" w:color="auto"/>
        <w:left w:val="none" w:sz="0" w:space="0" w:color="auto"/>
        <w:bottom w:val="none" w:sz="0" w:space="0" w:color="auto"/>
        <w:right w:val="none" w:sz="0" w:space="0" w:color="auto"/>
      </w:divBdr>
    </w:div>
    <w:div w:id="1979265788">
      <w:bodyDiv w:val="1"/>
      <w:marLeft w:val="0"/>
      <w:marRight w:val="0"/>
      <w:marTop w:val="0"/>
      <w:marBottom w:val="0"/>
      <w:divBdr>
        <w:top w:val="none" w:sz="0" w:space="0" w:color="auto"/>
        <w:left w:val="none" w:sz="0" w:space="0" w:color="auto"/>
        <w:bottom w:val="none" w:sz="0" w:space="0" w:color="auto"/>
        <w:right w:val="none" w:sz="0" w:space="0" w:color="auto"/>
      </w:divBdr>
    </w:div>
    <w:div w:id="1991397071">
      <w:bodyDiv w:val="1"/>
      <w:marLeft w:val="0"/>
      <w:marRight w:val="0"/>
      <w:marTop w:val="0"/>
      <w:marBottom w:val="0"/>
      <w:divBdr>
        <w:top w:val="none" w:sz="0" w:space="0" w:color="auto"/>
        <w:left w:val="none" w:sz="0" w:space="0" w:color="auto"/>
        <w:bottom w:val="none" w:sz="0" w:space="0" w:color="auto"/>
        <w:right w:val="none" w:sz="0" w:space="0" w:color="auto"/>
      </w:divBdr>
    </w:div>
    <w:div w:id="1993097759">
      <w:bodyDiv w:val="1"/>
      <w:marLeft w:val="0"/>
      <w:marRight w:val="0"/>
      <w:marTop w:val="0"/>
      <w:marBottom w:val="0"/>
      <w:divBdr>
        <w:top w:val="none" w:sz="0" w:space="0" w:color="auto"/>
        <w:left w:val="none" w:sz="0" w:space="0" w:color="auto"/>
        <w:bottom w:val="none" w:sz="0" w:space="0" w:color="auto"/>
        <w:right w:val="none" w:sz="0" w:space="0" w:color="auto"/>
      </w:divBdr>
    </w:div>
    <w:div w:id="1993555480">
      <w:bodyDiv w:val="1"/>
      <w:marLeft w:val="0"/>
      <w:marRight w:val="0"/>
      <w:marTop w:val="0"/>
      <w:marBottom w:val="0"/>
      <w:divBdr>
        <w:top w:val="none" w:sz="0" w:space="0" w:color="auto"/>
        <w:left w:val="none" w:sz="0" w:space="0" w:color="auto"/>
        <w:bottom w:val="none" w:sz="0" w:space="0" w:color="auto"/>
        <w:right w:val="none" w:sz="0" w:space="0" w:color="auto"/>
      </w:divBdr>
    </w:div>
    <w:div w:id="2011174687">
      <w:bodyDiv w:val="1"/>
      <w:marLeft w:val="0"/>
      <w:marRight w:val="0"/>
      <w:marTop w:val="0"/>
      <w:marBottom w:val="0"/>
      <w:divBdr>
        <w:top w:val="none" w:sz="0" w:space="0" w:color="auto"/>
        <w:left w:val="none" w:sz="0" w:space="0" w:color="auto"/>
        <w:bottom w:val="none" w:sz="0" w:space="0" w:color="auto"/>
        <w:right w:val="none" w:sz="0" w:space="0" w:color="auto"/>
      </w:divBdr>
    </w:div>
    <w:div w:id="2027637119">
      <w:bodyDiv w:val="1"/>
      <w:marLeft w:val="0"/>
      <w:marRight w:val="0"/>
      <w:marTop w:val="0"/>
      <w:marBottom w:val="0"/>
      <w:divBdr>
        <w:top w:val="none" w:sz="0" w:space="0" w:color="auto"/>
        <w:left w:val="none" w:sz="0" w:space="0" w:color="auto"/>
        <w:bottom w:val="none" w:sz="0" w:space="0" w:color="auto"/>
        <w:right w:val="none" w:sz="0" w:space="0" w:color="auto"/>
      </w:divBdr>
    </w:div>
    <w:div w:id="2029332092">
      <w:bodyDiv w:val="1"/>
      <w:marLeft w:val="0"/>
      <w:marRight w:val="0"/>
      <w:marTop w:val="0"/>
      <w:marBottom w:val="0"/>
      <w:divBdr>
        <w:top w:val="none" w:sz="0" w:space="0" w:color="auto"/>
        <w:left w:val="none" w:sz="0" w:space="0" w:color="auto"/>
        <w:bottom w:val="none" w:sz="0" w:space="0" w:color="auto"/>
        <w:right w:val="none" w:sz="0" w:space="0" w:color="auto"/>
      </w:divBdr>
    </w:div>
    <w:div w:id="2033216112">
      <w:bodyDiv w:val="1"/>
      <w:marLeft w:val="0"/>
      <w:marRight w:val="0"/>
      <w:marTop w:val="0"/>
      <w:marBottom w:val="0"/>
      <w:divBdr>
        <w:top w:val="none" w:sz="0" w:space="0" w:color="auto"/>
        <w:left w:val="none" w:sz="0" w:space="0" w:color="auto"/>
        <w:bottom w:val="none" w:sz="0" w:space="0" w:color="auto"/>
        <w:right w:val="none" w:sz="0" w:space="0" w:color="auto"/>
      </w:divBdr>
    </w:div>
    <w:div w:id="2041856105">
      <w:bodyDiv w:val="1"/>
      <w:marLeft w:val="0"/>
      <w:marRight w:val="0"/>
      <w:marTop w:val="0"/>
      <w:marBottom w:val="0"/>
      <w:divBdr>
        <w:top w:val="none" w:sz="0" w:space="0" w:color="auto"/>
        <w:left w:val="none" w:sz="0" w:space="0" w:color="auto"/>
        <w:bottom w:val="none" w:sz="0" w:space="0" w:color="auto"/>
        <w:right w:val="none" w:sz="0" w:space="0" w:color="auto"/>
      </w:divBdr>
    </w:div>
    <w:div w:id="2046590394">
      <w:bodyDiv w:val="1"/>
      <w:marLeft w:val="0"/>
      <w:marRight w:val="0"/>
      <w:marTop w:val="0"/>
      <w:marBottom w:val="0"/>
      <w:divBdr>
        <w:top w:val="none" w:sz="0" w:space="0" w:color="auto"/>
        <w:left w:val="none" w:sz="0" w:space="0" w:color="auto"/>
        <w:bottom w:val="none" w:sz="0" w:space="0" w:color="auto"/>
        <w:right w:val="none" w:sz="0" w:space="0" w:color="auto"/>
      </w:divBdr>
    </w:div>
    <w:div w:id="2055037020">
      <w:bodyDiv w:val="1"/>
      <w:marLeft w:val="0"/>
      <w:marRight w:val="0"/>
      <w:marTop w:val="0"/>
      <w:marBottom w:val="0"/>
      <w:divBdr>
        <w:top w:val="none" w:sz="0" w:space="0" w:color="auto"/>
        <w:left w:val="none" w:sz="0" w:space="0" w:color="auto"/>
        <w:bottom w:val="none" w:sz="0" w:space="0" w:color="auto"/>
        <w:right w:val="none" w:sz="0" w:space="0" w:color="auto"/>
      </w:divBdr>
    </w:div>
    <w:div w:id="2071535485">
      <w:bodyDiv w:val="1"/>
      <w:marLeft w:val="0"/>
      <w:marRight w:val="0"/>
      <w:marTop w:val="0"/>
      <w:marBottom w:val="0"/>
      <w:divBdr>
        <w:top w:val="none" w:sz="0" w:space="0" w:color="auto"/>
        <w:left w:val="none" w:sz="0" w:space="0" w:color="auto"/>
        <w:bottom w:val="none" w:sz="0" w:space="0" w:color="auto"/>
        <w:right w:val="none" w:sz="0" w:space="0" w:color="auto"/>
      </w:divBdr>
    </w:div>
    <w:div w:id="2100787668">
      <w:bodyDiv w:val="1"/>
      <w:marLeft w:val="0"/>
      <w:marRight w:val="0"/>
      <w:marTop w:val="0"/>
      <w:marBottom w:val="0"/>
      <w:divBdr>
        <w:top w:val="none" w:sz="0" w:space="0" w:color="auto"/>
        <w:left w:val="none" w:sz="0" w:space="0" w:color="auto"/>
        <w:bottom w:val="none" w:sz="0" w:space="0" w:color="auto"/>
        <w:right w:val="none" w:sz="0" w:space="0" w:color="auto"/>
      </w:divBdr>
    </w:div>
    <w:div w:id="2137219109">
      <w:bodyDiv w:val="1"/>
      <w:marLeft w:val="0"/>
      <w:marRight w:val="0"/>
      <w:marTop w:val="0"/>
      <w:marBottom w:val="0"/>
      <w:divBdr>
        <w:top w:val="none" w:sz="0" w:space="0" w:color="auto"/>
        <w:left w:val="none" w:sz="0" w:space="0" w:color="auto"/>
        <w:bottom w:val="none" w:sz="0" w:space="0" w:color="auto"/>
        <w:right w:val="none" w:sz="0" w:space="0" w:color="auto"/>
      </w:divBdr>
    </w:div>
    <w:div w:id="2139565872">
      <w:bodyDiv w:val="1"/>
      <w:marLeft w:val="0"/>
      <w:marRight w:val="0"/>
      <w:marTop w:val="0"/>
      <w:marBottom w:val="0"/>
      <w:divBdr>
        <w:top w:val="none" w:sz="0" w:space="0" w:color="auto"/>
        <w:left w:val="none" w:sz="0" w:space="0" w:color="auto"/>
        <w:bottom w:val="none" w:sz="0" w:space="0" w:color="auto"/>
        <w:right w:val="none" w:sz="0" w:space="0" w:color="auto"/>
      </w:divBdr>
    </w:div>
    <w:div w:id="21446127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5.png"/><Relationship Id="rId42" Type="http://schemas.openxmlformats.org/officeDocument/2006/relationships/image" Target="media/image26.sv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2.png"/><Relationship Id="rId2" Type="http://schemas.openxmlformats.org/officeDocument/2006/relationships/customXml" Target="../customXml/item2.xml"/><Relationship Id="rId16" Type="http://schemas.openxmlformats.org/officeDocument/2006/relationships/comments" Target="comments.xml"/><Relationship Id="rId29" Type="http://schemas.openxmlformats.org/officeDocument/2006/relationships/image" Target="media/image13.png"/><Relationship Id="rId11" Type="http://schemas.openxmlformats.org/officeDocument/2006/relationships/image" Target="media/image1.png"/><Relationship Id="rId24" Type="http://schemas.openxmlformats.org/officeDocument/2006/relationships/image" Target="media/image8.svg"/><Relationship Id="rId32" Type="http://schemas.openxmlformats.org/officeDocument/2006/relationships/image" Target="media/image16.svg"/><Relationship Id="rId37" Type="http://schemas.openxmlformats.org/officeDocument/2006/relationships/image" Target="media/image21.png"/><Relationship Id="rId40" Type="http://schemas.openxmlformats.org/officeDocument/2006/relationships/image" Target="media/image24.sv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svg"/><Relationship Id="rId66" Type="http://schemas.openxmlformats.org/officeDocument/2006/relationships/image" Target="media/image50.png"/><Relationship Id="rId74" Type="http://schemas.openxmlformats.org/officeDocument/2006/relationships/fontTable" Target="fontTable.xml"/><Relationship Id="rId5" Type="http://schemas.openxmlformats.org/officeDocument/2006/relationships/numbering" Target="numbering.xml"/><Relationship Id="rId61" Type="http://schemas.openxmlformats.org/officeDocument/2006/relationships/image" Target="media/image45.png"/><Relationship Id="rId19" Type="http://schemas.microsoft.com/office/2018/08/relationships/commentsExtensible" Target="commentsExtensible.xml"/><Relationship Id="rId14" Type="http://schemas.openxmlformats.org/officeDocument/2006/relationships/image" Target="media/image2.png"/><Relationship Id="rId22" Type="http://schemas.openxmlformats.org/officeDocument/2006/relationships/image" Target="media/image6.png"/><Relationship Id="rId27" Type="http://schemas.openxmlformats.org/officeDocument/2006/relationships/image" Target="media/image11.jpeg"/><Relationship Id="rId30" Type="http://schemas.openxmlformats.org/officeDocument/2006/relationships/image" Target="media/image14.jp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svg"/><Relationship Id="rId56" Type="http://schemas.openxmlformats.org/officeDocument/2006/relationships/image" Target="media/image40.svg"/><Relationship Id="rId64" Type="http://schemas.openxmlformats.org/officeDocument/2006/relationships/image" Target="media/image48.png"/><Relationship Id="rId69" Type="http://schemas.openxmlformats.org/officeDocument/2006/relationships/image" Target="media/image53.png"/><Relationship Id="rId8" Type="http://schemas.openxmlformats.org/officeDocument/2006/relationships/webSettings" Target="webSettings.xml"/><Relationship Id="rId51" Type="http://schemas.openxmlformats.org/officeDocument/2006/relationships/image" Target="media/image35.png"/><Relationship Id="rId72" Type="http://schemas.openxmlformats.org/officeDocument/2006/relationships/image" Target="media/image56.png"/><Relationship Id="rId3" Type="http://schemas.openxmlformats.org/officeDocument/2006/relationships/customXml" Target="../customXml/item3.xml"/><Relationship Id="rId12" Type="http://schemas.openxmlformats.org/officeDocument/2006/relationships/footer" Target="footer1.xml"/><Relationship Id="rId17" Type="http://schemas.microsoft.com/office/2011/relationships/commentsExtended" Target="commentsExtended.xm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svg"/><Relationship Id="rId46" Type="http://schemas.openxmlformats.org/officeDocument/2006/relationships/image" Target="media/image30.svg"/><Relationship Id="rId59" Type="http://schemas.openxmlformats.org/officeDocument/2006/relationships/image" Target="media/image43.png"/><Relationship Id="rId67" Type="http://schemas.openxmlformats.org/officeDocument/2006/relationships/image" Target="media/image51.png"/><Relationship Id="rId20" Type="http://schemas.openxmlformats.org/officeDocument/2006/relationships/image" Target="media/image4.jpeg"/><Relationship Id="rId41" Type="http://schemas.openxmlformats.org/officeDocument/2006/relationships/image" Target="media/image25.png"/><Relationship Id="rId54" Type="http://schemas.openxmlformats.org/officeDocument/2006/relationships/image" Target="media/image38.svg"/><Relationship Id="rId62" Type="http://schemas.openxmlformats.org/officeDocument/2006/relationships/image" Target="media/image46.png"/><Relationship Id="rId70" Type="http://schemas.openxmlformats.org/officeDocument/2006/relationships/image" Target="media/image54.png"/><Relationship Id="rId75" Type="http://schemas.microsoft.com/office/2011/relationships/people" Target="peop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3.png"/><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sv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endnotes" Target="endnotes.xml"/><Relationship Id="rId31" Type="http://schemas.openxmlformats.org/officeDocument/2006/relationships/image" Target="media/image15.png"/><Relationship Id="rId44" Type="http://schemas.openxmlformats.org/officeDocument/2006/relationships/image" Target="media/image28.svg"/><Relationship Id="rId52" Type="http://schemas.openxmlformats.org/officeDocument/2006/relationships/image" Target="media/image36.sv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2.xml"/><Relationship Id="rId18" Type="http://schemas.microsoft.com/office/2016/09/relationships/commentsIds" Target="commentsIds.xml"/><Relationship Id="rId39" Type="http://schemas.openxmlformats.org/officeDocument/2006/relationships/image" Target="media/image23.png"/><Relationship Id="rId34" Type="http://schemas.openxmlformats.org/officeDocument/2006/relationships/image" Target="media/image18.svg"/><Relationship Id="rId50" Type="http://schemas.openxmlformats.org/officeDocument/2006/relationships/image" Target="media/image34.svg"/><Relationship Id="rId55" Type="http://schemas.openxmlformats.org/officeDocument/2006/relationships/image" Target="media/image39.png"/><Relationship Id="rId76" Type="http://schemas.openxmlformats.org/officeDocument/2006/relationships/theme" Target="theme/theme1.xml"/><Relationship Id="rId7" Type="http://schemas.openxmlformats.org/officeDocument/2006/relationships/settings" Target="settings.xml"/><Relationship Id="rId71" Type="http://schemas.openxmlformats.org/officeDocument/2006/relationships/image" Target="media/image55.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gtejedor\AppData\Roaming\Microsoft\Templates\Dise&#241;o%20de%20informe.dotx" TargetMode="External"/></Relationship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3" Type="http://schemas.microsoft.com/office/2011/relationships/webextension" Target="webextension3.xml"/><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 dockstate="right" visibility="0" width="350" row="0">
    <wetp:webextensionref xmlns:r="http://schemas.openxmlformats.org/officeDocument/2006/relationships" r:id="rId2"/>
  </wetp:taskpane>
  <wetp:taskpane dockstate="right" visibility="0" width="350" row="0">
    <wetp:webextensionref xmlns:r="http://schemas.openxmlformats.org/officeDocument/2006/relationships" r:id="rId3"/>
  </wetp:taskpane>
</wetp:taskpanes>
</file>

<file path=word/webextensions/webextension1.xml><?xml version="1.0" encoding="utf-8"?>
<we:webextension xmlns:we="http://schemas.microsoft.com/office/webextensions/webextension/2010/11" id="{AF34720B-A515-994B-8EF3-0FC4B597F75A}">
  <we:reference id="wa200001011" version="1.2.0.0" store="es-ES" storeType="OMEX"/>
  <we:alternateReferences>
    <we:reference id="wa200001011" version="1.2.0.0" store="wa200001011"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6918098D-A2D2-CC44-8256-954AB3523B2F}">
  <we:reference id="wa104381727" version="1.0.0.9" store="es-ES" storeType="OMEX"/>
  <we:alternateReferences>
    <we:reference id="wa104381727" version="1.0.0.9" store="wa104381727" storeType="OMEX"/>
  </we:alternateReferences>
  <we:properties/>
  <we:bindings/>
  <we:snapshot xmlns:r="http://schemas.openxmlformats.org/officeDocument/2006/relationships"/>
</we:webextension>
</file>

<file path=word/webextensions/webextension3.xml><?xml version="1.0" encoding="utf-8"?>
<we:webextension xmlns:we="http://schemas.microsoft.com/office/webextensions/webextension/2010/11" id="{A24869DF-3EB9-F14A-AD58-0992C6F9C46D}">
  <we:reference id="wa200005502" version="1.0.0.11" store="es-ES" storeType="OMEX"/>
  <we:alternateReferences>
    <we:reference id="wa200005502" version="1.0.0.11" store="wa200005502" storeType="OMEX"/>
  </we:alternateReferences>
  <we:properties>
    <we:property name="docId" value="&quot;5UDezfBFpM25-xvvOIuTu&quot;"/>
    <we:property name="data" value="{&quot;version&quot;:3,&quot;introHidden&quot;:false,&quot;behavior&quot;:&quot;&quot;,&quot;threads&quot;:[{&quot;id&quot;:&quot;JKc2DRLKAw86mcvg03Xk8&quot;,&quot;contextType&quot;:&quot;CONTEXT_SELECTION&quot;,&quot;queries&quot;:[{&quot;id&quot;:&quot;lm9q3I_BeLVm63OPZqbR3&quot;,&quot;user&quot;:&quot;Expand&quot;,&quot;assistant&quot;:&quot;At the end of each phase, I will conduct a thorough review and evaluation of the work done. This will involve verifying that the objectives of that phase have been successfully met before moving on to the next one. This evaluation will be crucial in ensuring that every aspect of the project meets the established standards, enabling adjustments and corrections to be made before moving forward.\n\nDuring the review and evaluation process, I will analyze the outcomes of the current phase to assess their alignment with the project's overall goals and objectives. I will carefully examine the work completed, comparing it to the predetermined criteria and benchmarks set for that particular phase. This comprehensive assessment will help identify any gaps or areas that require improvement.\n\nFurthermore, I will consider the efficiency and effectiveness of the methods and strategies employed during the phase. If necessary, I will evaluate alternative approaches that could enhance the project's outcomes. Additionally, I will assess the quality of the deliverables produced, ensuring they meet the required standards and specifications.\n\nThe evaluation process will also involve gathering feedback from key stakeholders, such as team members, clients, or other relevant parties. Their perspectives and input will provide valuable insights into the strengths and weaknesses of the work completed during the phase. This feedback will be carefully considered to identify areas of improvement and inform any necessary adjustments.\n\nBased on the review and evaluation findings, I will generate a comprehensive report outlining the accomplishments, challenges, and recommendations for the current phase. This report will serve as a reference for the project team and stakeholders, guiding their decision-making and planning for the subsequent phases.\n\nIn summary, the review and evaluation process at the end of each phase will ensure the project's progression aligns with the defined objectives and standards. It will facilitate adjustments, corrections, and improvements to enhance the project's overall success. By conducting a detailed analysis of the work done, gathering stakeholder feedback, and generating a comprehensive report, the evaluation process will contribute to the efficient and effective execution of the project.&quot;}],&quot;context&quot;:&quot;Al final de cada fase, realizaré una revisión y evaluación detallada del trabajo realizado. Esto incluirá verificar que los objetivos de esa fase se hayan cumplido satisfactoriamente antes de proceder a la siguiente. Esta evaluación será fundamental para asegurar que cada aspecto del proyecto cumpla con los estándares establecidos, permitiendo ajustes y correcciones antes de avanzar.\n&quot;},{&quot;id&quot;:&quot;qAOZeOvA5b-AoQFdds9Ng&quot;,&quot;contextType&quot;:&quot;CONTEXT_SELECTION&quot;,&quot;queries&quot;:[{&quot;id&quot;:&quot;_N2rdIKjlszxpeN9Zb71E&quot;,&quot;user&quot;:&quot;dme un apaetado que explique que es el analisis de requisir&quot;,&quot;assistant&quot;:&quot;El análisis de requisitos es un proceso fundamental en el desarrollo de cualquier proyecto que busca comprender y definir de manera precisa las necesidades, objetivos y características que deben ser satisfechas por el producto o sistema a desarrollar. Este análisis se realiza al inicio del ciclo de vida del proyecto y sienta las bases para su correcta planificación, diseño y posterior implementación.\n\nDurante el análisis de requisitos, se recopila y documenta información relevante relacionada con las expectativas y requerimientos del cliente, los usuarios finales y otros stakeholders involucrados. Esta información puede incluir descripciones de funciones, características, restricciones técnicas, interfaces, rendimiento esperado, seguridad, usabilidad y cualquier otra especificación que sea necesaria para el éxito del proyecto.\n\nEl objetivo principal del análisis de requisitos es establecer una comprensión clara y completa de lo que se espera del producto o sistema a desarrollar. Esto implica identificar y definir adecuadamente los requisitos funcionales (las funciones y tareas que debe realizar el sistema) y los requisitos no funcionales (aspectos relacionados con la calidad, rendimiento, seguridad, etc.).\n\nEl proceso de análisis de requisitos implica la interacción con los diversos stakeholders para recopilar información precisa y validada. Se utilizan diferentes técnicas, como entrevistas, cuestionarios, talleres de trabajo y análisis de documentos existentes, para obtener una visión completa de los requisitos. También se fomenta la comunicación efectiva y la colaboración entre los diferentes equipos y partes interesadas para asegurar que se comprendan y se tengan en cuenta todos los requisitos relevantes.\n\nUna vez recopilados y documentados, los requisitos se analizan, priorizan y validan para garantizar su coherencia, viabilidad y consistencia. Esta etapa permite identificar posibles conflictos o contradicciones entre los requisitos, así como detectar cualquier omisión o ambigüedad que pueda afectar la implementación del proyecto.\n\nEn resumen, el análisis de requisitos es un proceso clave que busca comprender, definir y documentar de manera precisa los objetivos y necesidades del proyecto. A través de técnicas de recolección de información y la interacción con los stakeholders, se obtiene una visión clara de los requisitos funcionales y no funcionales, sentando las bases para la planificación, diseño y desarrollo exitoso del producto o sistema.&quot;}],&quot;context&quot;:&quot;Análisis de Requisitos&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o" ma:contentTypeID="0x0101007BDAD7644058234084FDC5FFFABFFBB0" ma:contentTypeVersion="2" ma:contentTypeDescription="Crear nuevo documento." ma:contentTypeScope="" ma:versionID="69ccca89e4bc18cb9eff9812cdfc93e1">
  <xsd:schema xmlns:xsd="http://www.w3.org/2001/XMLSchema" xmlns:xs="http://www.w3.org/2001/XMLSchema" xmlns:p="http://schemas.microsoft.com/office/2006/metadata/properties" xmlns:ns2="fe5d7320-2c20-44e1-be1c-942b0313e54c" targetNamespace="http://schemas.microsoft.com/office/2006/metadata/properties" ma:root="true" ma:fieldsID="558a441babf861a67bb212a9bbef88a2" ns2:_="">
    <xsd:import namespace="fe5d7320-2c20-44e1-be1c-942b0313e54c"/>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e5d7320-2c20-44e1-be1c-942b0313e54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IEEE2006OfficeOnline.xsl" StyleName="IEEE" Version="2006">
  <b:Source>
    <b:Tag>Bra24</b:Tag>
    <b:SourceType>InternetSite</b:SourceType>
    <b:Guid>{F732B02D-F290-F140-B132-7518E4B87FD0}</b:Guid>
    <b:Title>Pinterest</b:Title>
    <b:URL>https://i.pinimg.com/736x/e1/78/1b/e1781bc61a928d061d15cd9f1d78fa88.jpg</b:URL>
    <b:YearAccessed>2024</b:YearAccessed>
    <b:MonthAccessed>Febrero</b:MonthAccessed>
    <b:DayAccessed>24</b:DayAccessed>
    <b:Author>
      <b:Author>
        <b:NameList>
          <b:Person>
            <b:Last>Brandlogos.net</b:Last>
          </b:Person>
        </b:NameList>
      </b:Author>
    </b:Author>
    <b:RefOrder>13</b:RefOrder>
  </b:Source>
  <b:Source>
    <b:Tag>Wik24</b:Tag>
    <b:SourceType>InternetSite</b:SourceType>
    <b:Guid>{F54EC97D-ADBC-1F4D-A8D3-FC47A08462A9}</b:Guid>
    <b:Title>Wikipedia</b:Title>
    <b:URL>https://en.wikipedia.org/wiki/React_Native</b:URL>
    <b:YearAccessed>2024</b:YearAccessed>
    <b:MonthAccessed>Febrero</b:MonthAccessed>
    <b:DayAccessed>24</b:DayAccessed>
    <b:RefOrder>14</b:RefOrder>
  </b:Source>
  <b:Source>
    <b:Tag>Exp24</b:Tag>
    <b:SourceType>InternetSite</b:SourceType>
    <b:Guid>{1F7FD93D-9456-F644-9C44-A0F6D37D57D2}</b:Guid>
    <b:Author>
      <b:Author>
        <b:NameList>
          <b:Person>
            <b:Last>Expo</b:Last>
          </b:Person>
        </b:NameList>
      </b:Author>
    </b:Author>
    <b:URL>https://play.google.com/store/apps/details?id=host.exp.exponent&amp;hl=es</b:URL>
    <b:YearAccessed>2024</b:YearAccessed>
    <b:MonthAccessed>Febrero</b:MonthAccessed>
    <b:DayAccessed>24</b:DayAccessed>
    <b:RefOrder>15</b:RefOrder>
  </b:Source>
  <b:Source>
    <b:Tag>Wor24</b:Tag>
    <b:SourceType>InternetSite</b:SourceType>
    <b:Guid>{F50BBBEA-6ECE-1444-B2A4-6B4CF37D80C0}</b:Guid>
    <b:Title>WorldVectorLogo</b:Title>
    <b:URL>https://worldvectorlogo.com/es/logo/docker-4</b:URL>
    <b:YearAccessed>2024</b:YearAccessed>
    <b:MonthAccessed>Febrero</b:MonthAccessed>
    <b:DayAccessed>24</b:DayAccessed>
    <b:RefOrder>16</b:RefOrder>
  </b:Source>
  <b:Source>
    <b:Tag>Mar24</b:Tag>
    <b:SourceType>InternetSite</b:SourceType>
    <b:Guid>{D2423988-23BE-A74A-9550-8BAC94F9082A}</b:Guid>
    <b:Title>MariaDB</b:Title>
    <b:URL>https://mariadb.com/about-us/logos/</b:URL>
    <b:YearAccessed>2024</b:YearAccessed>
    <b:MonthAccessed>Febrero</b:MonthAccessed>
    <b:DayAccessed>24</b:DayAccessed>
    <b:RefOrder>17</b:RefOrder>
  </b:Source>
  <b:Source>
    <b:Tag>Adr21</b:Tag>
    <b:SourceType>InternetSite</b:SourceType>
    <b:Guid>{00FF2D55-006C-8A44-A2C4-34CAD20E30D7}</b:Guid>
    <b:Author>
      <b:Author>
        <b:NameList>
          <b:Person>
            <b:Last>Cahete</b:Last>
            <b:First>Adriano</b:First>
          </b:Person>
        </b:NameList>
      </b:Author>
    </b:Author>
    <b:URL>https://adrianocahete.medium.com/design-for-opensource-phpmyadmin-8b0bd8b800d3</b:URL>
    <b:Year>2021</b:Year>
    <b:Month>Enero</b:Month>
    <b:Day>5</b:Day>
    <b:YearAccessed>2024</b:YearAccessed>
    <b:MonthAccessed>Febrero</b:MonthAccessed>
    <b:DayAccessed>24</b:DayAccessed>
    <b:RefOrder>18</b:RefOrder>
  </b:Source>
  <b:Source>
    <b:Tag>Fac24</b:Tag>
    <b:SourceType>InternetSite</b:SourceType>
    <b:Guid>{9E7D23D8-1053-0346-85F5-30A5F77552BE}</b:Guid>
    <b:Title>Facebook</b:Title>
    <b:URL>https://www.facebook.com/themoviedb/?locale=es_LA</b:URL>
    <b:YearAccessed>2024</b:YearAccessed>
    <b:MonthAccessed>Febrero</b:MonthAccessed>
    <b:DayAccessed>24</b:DayAccessed>
    <b:RefOrder>19</b:RefOrder>
  </b:Source>
  <b:Source>
    <b:Tag>Gus20</b:Tag>
    <b:SourceType>InternetSite</b:SourceType>
    <b:Guid>{D752CCB8-0F67-194B-ACA0-AA266A22EA0E}</b:Guid>
    <b:Author>
      <b:Author>
        <b:NameList>
          <b:Person>
            <b:Last>Oliver</b:Last>
            <b:First>Gustavo</b:First>
          </b:Person>
        </b:NameList>
      </b:Author>
    </b:Author>
    <b:Title>GustavoOliver</b:Title>
    <b:InternetSiteTitle>GustavoOliver</b:InternetSiteTitle>
    <b:URL>https://gustavoliver.com/cuanto-cuesta-subir-mi-app-en-google-play-y-app-store/</b:URL>
    <b:Year>2020</b:Year>
    <b:Month>Agosto</b:Month>
    <b:Day>3</b:Day>
    <b:YearAccessed>2024</b:YearAccessed>
    <b:MonthAccessed>Febrero</b:MonthAccessed>
    <b:DayAccessed>24</b:DayAccessed>
    <b:RefOrder>6</b:RefOrder>
  </b:Source>
  <b:Source>
    <b:Tag>Mar15</b:Tag>
    <b:SourceType>InternetSite</b:SourceType>
    <b:Guid>{62EE1701-7373-C545-9161-C0501EA15FD4}</b:Guid>
    <b:Title>Hipertextual</b:Title>
    <b:Year>2015</b:Year>
    <b:Author>
      <b:Author>
        <b:NameList>
          <b:Person>
            <b:Last>Hernández</b:Last>
            <b:First>Marianne</b:First>
            <b:Middle>Díaz</b:Middle>
          </b:Person>
        </b:NameList>
      </b:Author>
    </b:Author>
    <b:URL>https://hipertextual.com/2015/01/aplicaciones-para-seguir-series</b:URL>
    <b:Month>Enero</b:Month>
    <b:Day>18</b:Day>
    <b:YearAccessed>2024</b:YearAccessed>
    <b:MonthAccessed>Febrero </b:MonthAccessed>
    <b:DayAccessed>28</b:DayAccessed>
    <b:RefOrder>2</b:RefOrder>
  </b:Source>
  <b:Source>
    <b:Tag>Yúb22</b:Tag>
    <b:SourceType>InternetSite</b:SourceType>
    <b:Guid>{E55BD64B-AC8F-9241-9679-756575147443}</b:Guid>
    <b:Author>
      <b:Author>
        <b:NameList>
          <b:Person>
            <b:Last>Fernández</b:Last>
            <b:First>Yúbal</b:First>
          </b:Person>
        </b:NameList>
      </b:Author>
    </b:Author>
    <b:Title>Xataka</b:Title>
    <b:URL>https://www.xataka.com/basics/14-mejores-servicios-apps-para-seguir-controlar-series-peliculas-que-ves-tener-toda-su-informacion</b:URL>
    <b:Year>2022</b:Year>
    <b:Month>Octubre</b:Month>
    <b:Day>15</b:Day>
    <b:YearAccessed>2024</b:YearAccessed>
    <b:MonthAccessed>Febrero</b:MonthAccessed>
    <b:DayAccessed>28</b:DayAccessed>
    <b:RefOrder>3</b:RefOrder>
  </b:Source>
  <b:Source>
    <b:Tag>San18</b:Tag>
    <b:SourceType>InternetSite</b:SourceType>
    <b:Guid>{EA5153E3-6B78-5449-B823-F4A3E47D0FDC}</b:Guid>
    <b:Author>
      <b:Author>
        <b:NameList>
          <b:Person>
            <b:Last>Arteaga</b:Last>
            <b:First>Sandra</b:First>
          </b:Person>
        </b:NameList>
      </b:Author>
    </b:Author>
    <b:Title>ComputerHoy</b:Title>
    <b:URL>https://computerhoy.com/reportajes/entretenimiento/como-llevar-seguimiento-series-que-estas-viendo-320649</b:URL>
    <b:Year>2018</b:Year>
    <b:Month>Noviembre</b:Month>
    <b:Day>3</b:Day>
    <b:YearAccessed>2024</b:YearAccessed>
    <b:MonthAccessed>Febrero</b:MonthAccessed>
    <b:DayAccessed>28</b:DayAccessed>
    <b:RefOrder>4</b:RefOrder>
  </b:Source>
  <b:Source>
    <b:Tag>Glo23</b:Tag>
    <b:SourceType>InternetSite</b:SourceType>
    <b:Guid>{C3E211F6-A7B9-0E49-8314-BF4A9E516D35}</b:Guid>
    <b:Title>Globamatic</b:Title>
    <b:URL>https://www.globamaticmedia.com/que-es-filmaffinity-y-para-que-se-usa/</b:URL>
    <b:Year>2023</b:Year>
    <b:Month>Mayo</b:Month>
    <b:Day>15</b:Day>
    <b:YearAccessed>2024</b:YearAccessed>
    <b:MonthAccessed>Febrero</b:MonthAccessed>
    <b:DayAccessed>29</b:DayAccessed>
    <b:RefOrder>1</b:RefOrder>
  </b:Source>
  <b:Source>
    <b:Tag>ian16</b:Tag>
    <b:SourceType>Book</b:SourceType>
    <b:Guid>{F92EDAB2-0B0D-124E-AE99-312CD53A3049}</b:Guid>
    <b:Author>
      <b:Author>
        <b:NameList>
          <b:Person>
            <b:Last>Sommerville</b:Last>
            <b:First>ian</b:First>
          </b:Person>
        </b:NameList>
      </b:Author>
    </b:Author>
    <b:Title>Software Engineering</b:Title>
    <b:Publisher>Pearson</b:Publisher>
    <b:Year>2016</b:Year>
    <b:RefOrder>5</b:RefOrder>
  </b:Source>
  <b:Source>
    <b:Tag>Tyt20</b:Tag>
    <b:SourceType>InternetSite</b:SourceType>
    <b:Guid>{85522640-ED84-B945-AACB-DF5044EFB72E}</b:Guid>
    <b:Author>
      <b:Author>
        <b:NameList>
          <b:Person>
            <b:Last>Kurek</b:Last>
            <b:First>Tytus</b:First>
          </b:Person>
        </b:NameList>
      </b:Author>
    </b:Author>
    <b:Title>Canonical Ubuntu</b:Title>
    <b:URL>https://ubuntu.com/blog/ubuntu-server-20-04</b:URL>
    <b:Year>2020</b:Year>
    <b:Month>Abril</b:Month>
    <b:Day>24</b:Day>
    <b:YearAccessed>2024</b:YearAccessed>
    <b:MonthAccessed>Marzo</b:MonthAccessed>
    <b:DayAccessed>14</b:DayAccessed>
    <b:RefOrder>8</b:RefOrder>
  </b:Source>
  <b:Source>
    <b:Tag>tec24</b:Tag>
    <b:SourceType>InternetSite</b:SourceType>
    <b:Guid>{0AC9904B-5820-EA48-BC51-7C16E19BD22C}</b:Guid>
    <b:Title>tecnofaq</b:Title>
    <b:URL>https://tecnofaq.com/es-docker-mejor-windows-o-linux/</b:URL>
    <b:YearAccessed>2024</b:YearAccessed>
    <b:MonthAccessed>Marzo</b:MonthAccessed>
    <b:DayAccessed>14</b:DayAccessed>
    <b:RefOrder>9</b:RefOrder>
  </b:Source>
  <b:Source>
    <b:Tag>DockerWindowsSol21</b:Tag>
    <b:SourceType>InternetSite</b:SourceType>
    <b:Guid>{A62D611F-C034-9645-8401-B33313446955}</b:Guid>
    <b:Author>
      <b:Author>
        <b:NameList>
          <b:Person>
            <b:Last>Soloelectronicos</b:Last>
          </b:Person>
        </b:NameList>
      </b:Author>
    </b:Author>
    <b:Title>Soloelectronicos</b:Title>
    <b:URL>https://soloelectronicos.com/2021/12/04/configuracion-de-docker-para-windows-y-wsl-para-funcionar-sin-problemas/?utm_content=cmp-true</b:URL>
    <b:Year>2021</b:Year>
    <b:Month>Diciembre</b:Month>
    <b:Day>4</b:Day>
    <b:YearAccessed>2024</b:YearAccessed>
    <b:MonthAccessed>Marzo</b:MonthAccessed>
    <b:DayAccessed>14</b:DayAccessed>
    <b:RefOrder>10</b:RefOrder>
  </b:Source>
  <b:Source>
    <b:Tag>aprendeReact</b:Tag>
    <b:SourceType>Book</b:SourceType>
    <b:Guid>{DB516B22-2AF3-2A4A-B0CC-278930ED41AB}</b:Guid>
    <b:Title>APRENDE REACT NATIVE DESDE CEROEN ESPAÑOL: DESARROLLA APLICACIONES HIBRIDAS Y HERMOSAS CON JAVASCRIPT </b:Title>
    <b:Year>2021</b:Year>
    <b:Author>
      <b:Author>
        <b:NameList>
          <b:Person>
            <b:Last>Serrano</b:Last>
            <b:First>Carmelo</b:First>
            <b:Middle>Ramos</b:Middle>
          </b:Person>
        </b:NameList>
      </b:Author>
    </b:Author>
    <b:RefOrder>11</b:RefOrder>
  </b:Source>
  <b:Source>
    <b:Tag>Cha24</b:Tag>
    <b:SourceType>InternetSite</b:SourceType>
    <b:Guid>{1B08972A-E200-3E4B-AD5D-B0D669016FF3}</b:Guid>
    <b:Title>Chat GPT</b:Title>
    <b:Author>
      <b:Author>
        <b:NameList>
          <b:Person>
            <b:Last>ChatGPT</b:Last>
          </b:Person>
        </b:NameList>
      </b:Author>
    </b:Author>
    <b:URL>https://chat.openai.com/share/8f746a94-67ec-499b-a058-0ec28e9f0f4d</b:URL>
    <b:YearAccessed>2024</b:YearAccessed>
    <b:MonthAccessed>Marzo</b:MonthAccessed>
    <b:DayAccessed>26</b:DayAccessed>
    <b:RefOrder>20</b:RefOrder>
  </b:Source>
  <b:Source>
    <b:Tag>Exp241</b:Tag>
    <b:SourceType>InternetSite</b:SourceType>
    <b:Guid>{BD595660-2B59-4044-8565-1ECEA4528883}</b:Guid>
    <b:Author>
      <b:Author>
        <b:NameList>
          <b:Person>
            <b:Last>Expo</b:Last>
          </b:Person>
        </b:NameList>
      </b:Author>
    </b:Author>
    <b:Title>Expo</b:Title>
    <b:URL>https://docs.expo.dev/tutorial/create-your-first-app/</b:URL>
    <b:YearAccessed>2024</b:YearAccessed>
    <b:MonthAccessed>Marzo</b:MonthAccessed>
    <b:DayAccessed>27</b:DayAccessed>
    <b:RefOrder>12</b:RefOrder>
  </b:Source>
  <b:Source>
    <b:Tag>App24</b:Tag>
    <b:SourceType>InternetSite</b:SourceType>
    <b:Guid>{B1B42654-76B8-954E-833C-E0198F40E464}</b:Guid>
    <b:Author>
      <b:Author>
        <b:NameList>
          <b:Person>
            <b:Last>Apple</b:Last>
          </b:Person>
        </b:NameList>
      </b:Author>
    </b:Author>
    <b:Title>Preventing Insecure Network Connections</b:Title>
    <b:URL>https://developer.apple.com/documentation/security/preventing_insecure_network_connections#</b:URL>
    <b:YearAccessed>2024</b:YearAccessed>
    <b:MonthAccessed>Marzo</b:MonthAccessed>
    <b:DayAccessed>31</b:DayAccessed>
    <b:RefOrder>7</b:RefOrder>
  </b:Source>
</b:Sources>
</file>

<file path=customXml/itemProps1.xml><?xml version="1.0" encoding="utf-8"?>
<ds:datastoreItem xmlns:ds="http://schemas.openxmlformats.org/officeDocument/2006/customXml" ds:itemID="{FC0FEE2D-23B4-473A-B98E-ED8AFF77783B}">
  <ds:schemaRefs>
    <ds:schemaRef ds:uri="http://schemas.microsoft.com/sharepoint/v3/contenttype/forms"/>
  </ds:schemaRefs>
</ds:datastoreItem>
</file>

<file path=customXml/itemProps2.xml><?xml version="1.0" encoding="utf-8"?>
<ds:datastoreItem xmlns:ds="http://schemas.openxmlformats.org/officeDocument/2006/customXml" ds:itemID="{74CEA152-586C-4216-BEB5-7AB0EBBB83D4}">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6DA9EB9B-B0E1-4598-B632-E664E846186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e5d7320-2c20-44e1-be1c-942b0313e54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1314F85B-2FC5-B84B-9A7C-0F2AEEE38F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C:\Users\gtejedor\AppData\Roaming\Microsoft\Templates\Diseño de informe.dotx</Template>
  <TotalTime>112</TotalTime>
  <Pages>106</Pages>
  <Words>24884</Words>
  <Characters>136867</Characters>
  <Application>Microsoft Office Word</Application>
  <DocSecurity>0</DocSecurity>
  <Lines>1140</Lines>
  <Paragraphs>322</Paragraphs>
  <ScaleCrop>false</ScaleCrop>
  <HeadingPairs>
    <vt:vector size="2" baseType="variant">
      <vt:variant>
        <vt:lpstr>Título</vt:lpstr>
      </vt:variant>
      <vt:variant>
        <vt:i4>1</vt:i4>
      </vt:variant>
    </vt:vector>
  </HeadingPairs>
  <TitlesOfParts>
    <vt:vector size="1" baseType="lpstr">
      <vt:lpstr>Plantilla Memoria PFG</vt:lpstr>
    </vt:vector>
  </TitlesOfParts>
  <Company/>
  <LinksUpToDate>false</LinksUpToDate>
  <CharactersWithSpaces>161429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Plantilla Memoria PFG</dc:title>
  <dc:creator>Álvaro García Tejedor</dc:creator>
  <cp:keywords>Versión 2.0</cp:keywords>
  <cp:lastModifiedBy>Diego Viñals Lage</cp:lastModifiedBy>
  <cp:revision>164</cp:revision>
  <cp:lastPrinted>2024-03-06T11:27:00Z</cp:lastPrinted>
  <dcterms:created xsi:type="dcterms:W3CDTF">2024-03-21T10:09:00Z</dcterms:created>
  <dcterms:modified xsi:type="dcterms:W3CDTF">2024-03-31T18:10:00Z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TC034577159991</vt:lpwstr>
  </property>
  <property fmtid="{D5CDD505-2E9C-101B-9397-08002B2CF9AE}" pid="3" name="ContentTypeId">
    <vt:lpwstr>0x0101007BDAD7644058234084FDC5FFFABFFBB0</vt:lpwstr>
  </property>
  <property fmtid="{D5CDD505-2E9C-101B-9397-08002B2CF9AE}" pid="4" name="grammarly_documentId">
    <vt:lpwstr>documentId_6469</vt:lpwstr>
  </property>
  <property fmtid="{D5CDD505-2E9C-101B-9397-08002B2CF9AE}" pid="5" name="grammarly_documentContext">
    <vt:lpwstr>{"goals":[],"domain":"general","emotions":[],"dialect":"american"}</vt:lpwstr>
  </property>
</Properties>
</file>